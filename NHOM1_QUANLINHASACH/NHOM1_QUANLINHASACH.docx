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6A1FF4" w14:textId="77777777" w:rsidR="009C2510" w:rsidRDefault="009C2510" w:rsidP="009C2510"/>
    <w:p w14:paraId="6E58C6A7" w14:textId="7725007C" w:rsidR="00C408A2" w:rsidRPr="00F651A3" w:rsidRDefault="00C408A2" w:rsidP="003C7B50">
      <w:pPr>
        <w:pStyle w:val="Tiu"/>
        <w:pBdr>
          <w:bottom w:val="none" w:sz="0" w:space="0" w:color="auto"/>
        </w:pBdr>
        <w:jc w:val="center"/>
        <w:rPr>
          <w:rFonts w:ascii="Times New Roman" w:hAnsi="Times New Roman" w:cs="Times New Roman"/>
          <w:b/>
          <w:bCs/>
          <w:sz w:val="96"/>
        </w:rPr>
      </w:pPr>
      <w:r w:rsidRPr="00F651A3">
        <w:rPr>
          <w:rFonts w:ascii="Times New Roman" w:hAnsi="Times New Roman" w:cs="Times New Roman"/>
          <w:b/>
          <w:bCs/>
          <w:sz w:val="96"/>
        </w:rPr>
        <w:t xml:space="preserve">BÁO CÁO </w:t>
      </w:r>
      <w:r w:rsidR="0012520E" w:rsidRPr="00F651A3">
        <w:rPr>
          <w:rFonts w:ascii="Times New Roman" w:hAnsi="Times New Roman" w:cs="Times New Roman"/>
          <w:b/>
          <w:bCs/>
          <w:sz w:val="96"/>
        </w:rPr>
        <w:t>MÔN HỌC</w:t>
      </w:r>
    </w:p>
    <w:p w14:paraId="5EC9EDE7" w14:textId="77777777" w:rsidR="00C408A2" w:rsidRPr="00F651A3" w:rsidRDefault="00C408A2" w:rsidP="003C7B50">
      <w:pPr>
        <w:pStyle w:val="Tiuphu"/>
        <w:rPr>
          <w:rFonts w:ascii="Times New Roman" w:hAnsi="Times New Roman" w:cs="Times New Roman"/>
          <w:i w:val="0"/>
          <w:iCs w:val="0"/>
        </w:rPr>
      </w:pPr>
      <w:r w:rsidRPr="00F651A3">
        <w:rPr>
          <w:rFonts w:ascii="Times New Roman" w:hAnsi="Times New Roman" w:cs="Times New Roman"/>
          <w:i w:val="0"/>
          <w:iCs w:val="0"/>
        </w:rPr>
        <w:t>Môn: Công nghệ phần mềm</w:t>
      </w:r>
    </w:p>
    <w:p w14:paraId="03B88CDD" w14:textId="6C2DC675" w:rsidR="009C2510" w:rsidRPr="00F651A3" w:rsidRDefault="009C2510" w:rsidP="003C7B50">
      <w:pPr>
        <w:pStyle w:val="Tiuphu"/>
        <w:rPr>
          <w:rFonts w:ascii="Times New Roman" w:hAnsi="Times New Roman" w:cs="Times New Roman"/>
          <w:i w:val="0"/>
          <w:iCs w:val="0"/>
        </w:rPr>
      </w:pPr>
      <w:r w:rsidRPr="00F651A3">
        <w:rPr>
          <w:rFonts w:ascii="Times New Roman" w:hAnsi="Times New Roman" w:cs="Times New Roman"/>
          <w:i w:val="0"/>
          <w:iCs w:val="0"/>
        </w:rPr>
        <w:t xml:space="preserve">Đề tài: </w:t>
      </w:r>
      <w:r w:rsidR="0012520E" w:rsidRPr="00F651A3">
        <w:rPr>
          <w:rFonts w:ascii="Times New Roman" w:hAnsi="Times New Roman" w:cs="Times New Roman"/>
          <w:i w:val="0"/>
          <w:iCs w:val="0"/>
        </w:rPr>
        <w:t>Quản lí nhà sách</w:t>
      </w:r>
    </w:p>
    <w:p w14:paraId="5A00BADF" w14:textId="72C56BFC" w:rsidR="00C408A2" w:rsidRPr="00F651A3" w:rsidRDefault="00C408A2" w:rsidP="003C7B50">
      <w:pPr>
        <w:pStyle w:val="Tiuphu"/>
        <w:rPr>
          <w:rFonts w:ascii="Times New Roman" w:hAnsi="Times New Roman" w:cs="Times New Roman"/>
          <w:i w:val="0"/>
          <w:iCs w:val="0"/>
        </w:rPr>
      </w:pPr>
      <w:r w:rsidRPr="00F651A3">
        <w:rPr>
          <w:rFonts w:ascii="Times New Roman" w:hAnsi="Times New Roman" w:cs="Times New Roman"/>
          <w:i w:val="0"/>
          <w:iCs w:val="0"/>
        </w:rPr>
        <w:t>Giáo viên:</w:t>
      </w:r>
      <w:r w:rsidR="00F651A3">
        <w:rPr>
          <w:rFonts w:ascii="Times New Roman" w:hAnsi="Times New Roman" w:cs="Times New Roman"/>
          <w:i w:val="0"/>
          <w:iCs w:val="0"/>
          <w:lang w:val="vi-VN"/>
        </w:rPr>
        <w:t>ThS.</w:t>
      </w:r>
      <w:r w:rsidR="0012520E" w:rsidRPr="00F651A3">
        <w:rPr>
          <w:rFonts w:ascii="Times New Roman" w:hAnsi="Times New Roman" w:cs="Times New Roman"/>
          <w:i w:val="0"/>
          <w:iCs w:val="0"/>
        </w:rPr>
        <w:t>Thái Thị Thanh Thảo</w:t>
      </w:r>
    </w:p>
    <w:p w14:paraId="690DECE1" w14:textId="77777777" w:rsidR="003B247C" w:rsidRPr="003B247C" w:rsidRDefault="003B247C" w:rsidP="00B34427"/>
    <w:p w14:paraId="564554D8" w14:textId="77777777" w:rsidR="009C2510" w:rsidRPr="009C2510" w:rsidRDefault="009C2510" w:rsidP="009C2510"/>
    <w:tbl>
      <w:tblPr>
        <w:tblStyle w:val="LiMausang-Nhnmanh6"/>
        <w:tblW w:w="0" w:type="auto"/>
        <w:jc w:val="center"/>
        <w:tblLook w:val="04A0" w:firstRow="1" w:lastRow="0" w:firstColumn="1" w:lastColumn="0" w:noHBand="0" w:noVBand="1"/>
      </w:tblPr>
      <w:tblGrid>
        <w:gridCol w:w="4068"/>
        <w:gridCol w:w="3780"/>
      </w:tblGrid>
      <w:tr w:rsidR="003A6FF4" w:rsidRPr="004A68EB" w14:paraId="4A9ED979" w14:textId="77777777" w:rsidTr="003C7B50">
        <w:trPr>
          <w:cnfStyle w:val="100000000000" w:firstRow="1" w:lastRow="0" w:firstColumn="0" w:lastColumn="0" w:oddVBand="0" w:evenVBand="0" w:oddHBand="0" w:evenHBand="0" w:firstRowFirstColumn="0" w:firstRowLastColumn="0" w:lastRowFirstColumn="0" w:lastRowLastColumn="0"/>
          <w:cantSplit/>
          <w:trHeight w:val="432"/>
          <w:jc w:val="center"/>
        </w:trPr>
        <w:tc>
          <w:tcPr>
            <w:cnfStyle w:val="001000000000" w:firstRow="0" w:lastRow="0" w:firstColumn="1" w:lastColumn="0" w:oddVBand="0" w:evenVBand="0" w:oddHBand="0" w:evenHBand="0" w:firstRowFirstColumn="0" w:firstRowLastColumn="0" w:lastRowFirstColumn="0" w:lastRowLastColumn="0"/>
            <w:tcW w:w="7848" w:type="dxa"/>
            <w:gridSpan w:val="2"/>
          </w:tcPr>
          <w:p w14:paraId="3CD4CBE5" w14:textId="0FCF68D5" w:rsidR="003A6FF4" w:rsidRPr="00F651A3" w:rsidRDefault="009C2510" w:rsidP="003C7B50">
            <w:pPr>
              <w:jc w:val="center"/>
              <w:rPr>
                <w:rFonts w:ascii="Times New Roman" w:hAnsi="Times New Roman" w:cs="Times New Roman"/>
                <w:sz w:val="26"/>
                <w:szCs w:val="26"/>
                <w:lang w:val="vi-VN"/>
              </w:rPr>
            </w:pPr>
            <w:r w:rsidRPr="00F651A3">
              <w:rPr>
                <w:rFonts w:ascii="Times New Roman" w:hAnsi="Times New Roman" w:cs="Times New Roman"/>
                <w:sz w:val="26"/>
                <w:szCs w:val="26"/>
              </w:rPr>
              <w:t>Mã số nhóm:</w:t>
            </w:r>
            <w:r w:rsidR="00F651A3" w:rsidRPr="00F651A3">
              <w:rPr>
                <w:rFonts w:ascii="Times New Roman" w:hAnsi="Times New Roman" w:cs="Times New Roman"/>
                <w:sz w:val="26"/>
                <w:szCs w:val="26"/>
                <w:lang w:val="vi-VN"/>
              </w:rPr>
              <w:t xml:space="preserve"> 1</w:t>
            </w:r>
          </w:p>
        </w:tc>
      </w:tr>
      <w:tr w:rsidR="003A6FF4" w:rsidRPr="004A68EB" w14:paraId="5DD4D0F2" w14:textId="77777777" w:rsidTr="003C7B50">
        <w:trPr>
          <w:cnfStyle w:val="000000100000" w:firstRow="0" w:lastRow="0" w:firstColumn="0" w:lastColumn="0" w:oddVBand="0" w:evenVBand="0" w:oddHBand="1" w:evenHBand="0" w:firstRowFirstColumn="0" w:firstRowLastColumn="0" w:lastRowFirstColumn="0" w:lastRowLastColumn="0"/>
          <w:cantSplit/>
          <w:trHeight w:val="432"/>
          <w:jc w:val="center"/>
        </w:trPr>
        <w:tc>
          <w:tcPr>
            <w:cnfStyle w:val="001000000000" w:firstRow="0" w:lastRow="0" w:firstColumn="1" w:lastColumn="0" w:oddVBand="0" w:evenVBand="0" w:oddHBand="0" w:evenHBand="0" w:firstRowFirstColumn="0" w:firstRowLastColumn="0" w:lastRowFirstColumn="0" w:lastRowLastColumn="0"/>
            <w:tcW w:w="4068" w:type="dxa"/>
          </w:tcPr>
          <w:p w14:paraId="4B09C329" w14:textId="77777777" w:rsidR="003A6FF4" w:rsidRPr="004A68EB" w:rsidRDefault="003A6FF4" w:rsidP="005D6206">
            <w:pPr>
              <w:jc w:val="center"/>
              <w:rPr>
                <w:rFonts w:ascii="Times New Roman" w:hAnsi="Times New Roman" w:cs="Times New Roman"/>
              </w:rPr>
            </w:pPr>
            <w:r w:rsidRPr="004A68EB">
              <w:rPr>
                <w:rFonts w:ascii="Times New Roman" w:hAnsi="Times New Roman" w:cs="Times New Roman"/>
              </w:rPr>
              <w:t>Tên thành viên</w:t>
            </w:r>
          </w:p>
        </w:tc>
        <w:tc>
          <w:tcPr>
            <w:tcW w:w="3780" w:type="dxa"/>
          </w:tcPr>
          <w:p w14:paraId="5090CB51" w14:textId="77777777" w:rsidR="003A6FF4" w:rsidRPr="003A6FF4" w:rsidRDefault="003A6FF4" w:rsidP="005D620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3A6FF4">
              <w:rPr>
                <w:rFonts w:ascii="Times New Roman" w:hAnsi="Times New Roman" w:cs="Times New Roman"/>
                <w:b/>
              </w:rPr>
              <w:t>Mã số sinh viên</w:t>
            </w:r>
          </w:p>
        </w:tc>
      </w:tr>
      <w:tr w:rsidR="003A6FF4" w:rsidRPr="004A68EB" w14:paraId="48BC80E4" w14:textId="77777777" w:rsidTr="003C7B50">
        <w:trPr>
          <w:cnfStyle w:val="000000010000" w:firstRow="0" w:lastRow="0" w:firstColumn="0" w:lastColumn="0" w:oddVBand="0" w:evenVBand="0" w:oddHBand="0" w:evenHBand="1" w:firstRowFirstColumn="0" w:firstRowLastColumn="0" w:lastRowFirstColumn="0" w:lastRowLastColumn="0"/>
          <w:cantSplit/>
          <w:trHeight w:val="432"/>
          <w:jc w:val="center"/>
        </w:trPr>
        <w:tc>
          <w:tcPr>
            <w:cnfStyle w:val="001000000000" w:firstRow="0" w:lastRow="0" w:firstColumn="1" w:lastColumn="0" w:oddVBand="0" w:evenVBand="0" w:oddHBand="0" w:evenHBand="0" w:firstRowFirstColumn="0" w:firstRowLastColumn="0" w:lastRowFirstColumn="0" w:lastRowLastColumn="0"/>
            <w:tcW w:w="4068" w:type="dxa"/>
          </w:tcPr>
          <w:p w14:paraId="4860AAAE" w14:textId="6CC8B2B8" w:rsidR="003A6FF4" w:rsidRPr="004A68EB" w:rsidRDefault="003C7B50" w:rsidP="0012520E">
            <w:pPr>
              <w:jc w:val="center"/>
              <w:rPr>
                <w:rFonts w:ascii="Times New Roman" w:hAnsi="Times New Roman" w:cs="Times New Roman"/>
              </w:rPr>
            </w:pPr>
            <w:r>
              <w:rPr>
                <w:rFonts w:ascii="Times New Roman" w:hAnsi="Times New Roman" w:cs="Times New Roman"/>
              </w:rPr>
              <w:t>Võ Duy Ân</w:t>
            </w:r>
          </w:p>
        </w:tc>
        <w:tc>
          <w:tcPr>
            <w:tcW w:w="3780" w:type="dxa"/>
          </w:tcPr>
          <w:p w14:paraId="3F80BC16" w14:textId="42B2124D" w:rsidR="003A6FF4" w:rsidRPr="003A6FF4" w:rsidRDefault="0012520E" w:rsidP="0012520E">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rPr>
            </w:pPr>
            <w:r>
              <w:rPr>
                <w:rFonts w:ascii="Times New Roman" w:hAnsi="Times New Roman" w:cs="Times New Roman"/>
                <w:b/>
              </w:rPr>
              <w:t>22DH110220</w:t>
            </w:r>
          </w:p>
        </w:tc>
      </w:tr>
      <w:tr w:rsidR="0012520E" w:rsidRPr="004A68EB" w14:paraId="241C1187" w14:textId="77777777" w:rsidTr="003C7B50">
        <w:trPr>
          <w:cnfStyle w:val="000000100000" w:firstRow="0" w:lastRow="0" w:firstColumn="0" w:lastColumn="0" w:oddVBand="0" w:evenVBand="0" w:oddHBand="1" w:evenHBand="0" w:firstRowFirstColumn="0" w:firstRowLastColumn="0" w:lastRowFirstColumn="0" w:lastRowLastColumn="0"/>
          <w:cantSplit/>
          <w:trHeight w:val="448"/>
          <w:jc w:val="center"/>
        </w:trPr>
        <w:tc>
          <w:tcPr>
            <w:cnfStyle w:val="001000000000" w:firstRow="0" w:lastRow="0" w:firstColumn="1" w:lastColumn="0" w:oddVBand="0" w:evenVBand="0" w:oddHBand="0" w:evenHBand="0" w:firstRowFirstColumn="0" w:firstRowLastColumn="0" w:lastRowFirstColumn="0" w:lastRowLastColumn="0"/>
            <w:tcW w:w="4068" w:type="dxa"/>
          </w:tcPr>
          <w:p w14:paraId="256320C4" w14:textId="76A55D1C" w:rsidR="0012520E" w:rsidRPr="004A68EB" w:rsidRDefault="0012520E" w:rsidP="0012520E">
            <w:pPr>
              <w:jc w:val="center"/>
              <w:rPr>
                <w:rFonts w:ascii="Times New Roman" w:hAnsi="Times New Roman" w:cs="Times New Roman"/>
              </w:rPr>
            </w:pPr>
            <w:r>
              <w:rPr>
                <w:rFonts w:ascii="Times New Roman" w:hAnsi="Times New Roman" w:cs="Times New Roman"/>
              </w:rPr>
              <w:t>Ngô Tấn Đạt</w:t>
            </w:r>
          </w:p>
        </w:tc>
        <w:tc>
          <w:tcPr>
            <w:tcW w:w="3780" w:type="dxa"/>
          </w:tcPr>
          <w:p w14:paraId="66ECC3AF" w14:textId="6BB1DE72" w:rsidR="0012520E" w:rsidRPr="003A6FF4" w:rsidRDefault="0012520E" w:rsidP="0012520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570737">
              <w:rPr>
                <w:rFonts w:ascii="Times New Roman" w:hAnsi="Times New Roman" w:cs="Times New Roman"/>
                <w:b/>
              </w:rPr>
              <w:t>22DH11</w:t>
            </w:r>
            <w:r>
              <w:rPr>
                <w:rFonts w:ascii="Times New Roman" w:hAnsi="Times New Roman" w:cs="Times New Roman"/>
                <w:b/>
              </w:rPr>
              <w:t>0724</w:t>
            </w:r>
          </w:p>
        </w:tc>
      </w:tr>
      <w:tr w:rsidR="0012520E" w:rsidRPr="004A68EB" w14:paraId="02B0AE20" w14:textId="77777777" w:rsidTr="003C7B50">
        <w:trPr>
          <w:cnfStyle w:val="000000010000" w:firstRow="0" w:lastRow="0" w:firstColumn="0" w:lastColumn="0" w:oddVBand="0" w:evenVBand="0" w:oddHBand="0" w:evenHBand="1" w:firstRowFirstColumn="0" w:firstRowLastColumn="0" w:lastRowFirstColumn="0" w:lastRowLastColumn="0"/>
          <w:cantSplit/>
          <w:trHeight w:val="448"/>
          <w:jc w:val="center"/>
        </w:trPr>
        <w:tc>
          <w:tcPr>
            <w:cnfStyle w:val="001000000000" w:firstRow="0" w:lastRow="0" w:firstColumn="1" w:lastColumn="0" w:oddVBand="0" w:evenVBand="0" w:oddHBand="0" w:evenHBand="0" w:firstRowFirstColumn="0" w:firstRowLastColumn="0" w:lastRowFirstColumn="0" w:lastRowLastColumn="0"/>
            <w:tcW w:w="4068" w:type="dxa"/>
          </w:tcPr>
          <w:p w14:paraId="38A629AF" w14:textId="3807D7C2" w:rsidR="0012520E" w:rsidRPr="004A68EB" w:rsidRDefault="0012520E" w:rsidP="0012520E">
            <w:pPr>
              <w:jc w:val="center"/>
              <w:rPr>
                <w:rFonts w:ascii="Times New Roman" w:hAnsi="Times New Roman" w:cs="Times New Roman"/>
              </w:rPr>
            </w:pPr>
            <w:r>
              <w:rPr>
                <w:rFonts w:ascii="Times New Roman" w:hAnsi="Times New Roman" w:cs="Times New Roman"/>
              </w:rPr>
              <w:t>Lê Anh Quân</w:t>
            </w:r>
          </w:p>
        </w:tc>
        <w:tc>
          <w:tcPr>
            <w:tcW w:w="3780" w:type="dxa"/>
          </w:tcPr>
          <w:p w14:paraId="5999F74A" w14:textId="54CEF08E" w:rsidR="0012520E" w:rsidRPr="003A6FF4" w:rsidRDefault="0012520E" w:rsidP="0012520E">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rPr>
            </w:pPr>
            <w:r w:rsidRPr="00570737">
              <w:rPr>
                <w:rFonts w:ascii="Times New Roman" w:hAnsi="Times New Roman" w:cs="Times New Roman"/>
                <w:b/>
              </w:rPr>
              <w:t>22DH11</w:t>
            </w:r>
            <w:r>
              <w:rPr>
                <w:rFonts w:ascii="Times New Roman" w:hAnsi="Times New Roman" w:cs="Times New Roman"/>
                <w:b/>
              </w:rPr>
              <w:t>2971</w:t>
            </w:r>
          </w:p>
        </w:tc>
      </w:tr>
      <w:tr w:rsidR="0012520E" w:rsidRPr="004A68EB" w14:paraId="465F4D92" w14:textId="77777777" w:rsidTr="003C7B50">
        <w:trPr>
          <w:cnfStyle w:val="000000100000" w:firstRow="0" w:lastRow="0" w:firstColumn="0" w:lastColumn="0" w:oddVBand="0" w:evenVBand="0" w:oddHBand="1" w:evenHBand="0" w:firstRowFirstColumn="0" w:firstRowLastColumn="0" w:lastRowFirstColumn="0" w:lastRowLastColumn="0"/>
          <w:cantSplit/>
          <w:trHeight w:val="448"/>
          <w:jc w:val="center"/>
        </w:trPr>
        <w:tc>
          <w:tcPr>
            <w:cnfStyle w:val="001000000000" w:firstRow="0" w:lastRow="0" w:firstColumn="1" w:lastColumn="0" w:oddVBand="0" w:evenVBand="0" w:oddHBand="0" w:evenHBand="0" w:firstRowFirstColumn="0" w:firstRowLastColumn="0" w:lastRowFirstColumn="0" w:lastRowLastColumn="0"/>
            <w:tcW w:w="4068" w:type="dxa"/>
          </w:tcPr>
          <w:p w14:paraId="265A64C8" w14:textId="7E7C2082" w:rsidR="0012520E" w:rsidRDefault="0012520E" w:rsidP="0012520E">
            <w:pPr>
              <w:jc w:val="center"/>
              <w:rPr>
                <w:rFonts w:ascii="Times New Roman" w:hAnsi="Times New Roman" w:cs="Times New Roman"/>
              </w:rPr>
            </w:pPr>
            <w:r>
              <w:rPr>
                <w:rFonts w:ascii="Times New Roman" w:hAnsi="Times New Roman" w:cs="Times New Roman"/>
              </w:rPr>
              <w:t>Nguyễn Trọng Hiếu</w:t>
            </w:r>
          </w:p>
        </w:tc>
        <w:tc>
          <w:tcPr>
            <w:tcW w:w="3780" w:type="dxa"/>
          </w:tcPr>
          <w:p w14:paraId="74D9109D" w14:textId="11A5B262" w:rsidR="0012520E" w:rsidRPr="003A6FF4" w:rsidRDefault="0012520E" w:rsidP="0012520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570737">
              <w:rPr>
                <w:rFonts w:ascii="Times New Roman" w:hAnsi="Times New Roman" w:cs="Times New Roman"/>
                <w:b/>
              </w:rPr>
              <w:t>22DH11</w:t>
            </w:r>
            <w:r>
              <w:rPr>
                <w:rFonts w:ascii="Times New Roman" w:hAnsi="Times New Roman" w:cs="Times New Roman"/>
                <w:b/>
              </w:rPr>
              <w:t>1076</w:t>
            </w:r>
          </w:p>
        </w:tc>
      </w:tr>
    </w:tbl>
    <w:p w14:paraId="63D932AB" w14:textId="77777777" w:rsidR="003B247C" w:rsidRDefault="003B247C">
      <w:pPr>
        <w:rPr>
          <w:rFonts w:ascii="Times New Roman" w:hAnsi="Times New Roman" w:cs="Times New Roman"/>
        </w:rPr>
        <w:sectPr w:rsidR="003B247C" w:rsidSect="002B3342">
          <w:pgSz w:w="11907" w:h="16839" w:code="9"/>
          <w:pgMar w:top="1418" w:right="1134" w:bottom="1134" w:left="1134"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pPr>
    </w:p>
    <w:sdt>
      <w:sdtPr>
        <w:rPr>
          <w:rFonts w:asciiTheme="minorHAnsi" w:eastAsiaTheme="minorHAnsi" w:hAnsiTheme="minorHAnsi" w:cstheme="minorBidi"/>
          <w:color w:val="auto"/>
          <w:spacing w:val="0"/>
          <w:kern w:val="0"/>
          <w:sz w:val="22"/>
          <w:szCs w:val="22"/>
        </w:rPr>
        <w:id w:val="1947265468"/>
        <w:docPartObj>
          <w:docPartGallery w:val="Table of Contents"/>
          <w:docPartUnique/>
        </w:docPartObj>
      </w:sdtPr>
      <w:sdtEndPr>
        <w:rPr>
          <w:b/>
          <w:bCs/>
          <w:noProof/>
        </w:rPr>
      </w:sdtEndPr>
      <w:sdtContent>
        <w:p w14:paraId="1E79C707" w14:textId="508E5BBB" w:rsidR="00B34427" w:rsidRPr="00691AA0" w:rsidRDefault="00E94FF8" w:rsidP="003C7B50">
          <w:pPr>
            <w:pStyle w:val="Tiu"/>
            <w:jc w:val="center"/>
            <w:rPr>
              <w:rFonts w:ascii="Times New Roman" w:hAnsi="Times New Roman" w:cs="Times New Roman"/>
              <w:lang w:val="vi-VN"/>
            </w:rPr>
          </w:pPr>
          <w:r w:rsidRPr="00691AA0">
            <w:rPr>
              <w:rFonts w:ascii="Times New Roman" w:hAnsi="Times New Roman" w:cs="Times New Roman"/>
            </w:rPr>
            <w:t>Mục lục</w:t>
          </w:r>
          <w:r w:rsidR="00691AA0" w:rsidRPr="00691AA0">
            <w:rPr>
              <w:rFonts w:ascii="Times New Roman" w:hAnsi="Times New Roman" w:cs="Times New Roman"/>
              <w:lang w:val="vi-VN"/>
            </w:rPr>
            <w:t xml:space="preserve"> trang</w:t>
          </w:r>
        </w:p>
        <w:p w14:paraId="0C8CDA8A" w14:textId="1DB88A36" w:rsidR="000C0243" w:rsidRDefault="00A31D46">
          <w:pPr>
            <w:pStyle w:val="Mucluc1"/>
            <w:tabs>
              <w:tab w:val="left" w:pos="440"/>
              <w:tab w:val="right" w:leader="dot" w:pos="9629"/>
            </w:tabs>
            <w:rPr>
              <w:rFonts w:asciiTheme="minorHAnsi" w:eastAsiaTheme="minorEastAsia" w:hAnsiTheme="minorHAnsi"/>
              <w:noProof/>
              <w:kern w:val="2"/>
              <w:sz w:val="24"/>
              <w:szCs w:val="24"/>
              <w:lang w:val="vi-VN" w:eastAsia="vi-VN"/>
              <w14:ligatures w14:val="standardContextual"/>
            </w:rPr>
          </w:pPr>
          <w:r>
            <w:fldChar w:fldCharType="begin"/>
          </w:r>
          <w:r>
            <w:instrText xml:space="preserve"> TOC \o "1-3" \h \z \u </w:instrText>
          </w:r>
          <w:r>
            <w:fldChar w:fldCharType="separate"/>
          </w:r>
          <w:hyperlink w:anchor="_Toc172974094" w:history="1">
            <w:r w:rsidR="000C0243" w:rsidRPr="003D0607">
              <w:rPr>
                <w:rStyle w:val="Siuktni"/>
                <w:noProof/>
              </w:rPr>
              <w:t>1</w:t>
            </w:r>
            <w:r w:rsidR="000C0243">
              <w:rPr>
                <w:rFonts w:asciiTheme="minorHAnsi" w:eastAsiaTheme="minorEastAsia" w:hAnsiTheme="minorHAnsi"/>
                <w:noProof/>
                <w:kern w:val="2"/>
                <w:sz w:val="24"/>
                <w:szCs w:val="24"/>
                <w:lang w:val="vi-VN" w:eastAsia="vi-VN"/>
                <w14:ligatures w14:val="standardContextual"/>
              </w:rPr>
              <w:tab/>
            </w:r>
            <w:r w:rsidR="000C0243" w:rsidRPr="003D0607">
              <w:rPr>
                <w:rStyle w:val="Siuktni"/>
                <w:noProof/>
              </w:rPr>
              <w:t>LAB 1 - XÁC ĐỊNH YÊU CẦU</w:t>
            </w:r>
            <w:r w:rsidR="000C0243">
              <w:rPr>
                <w:noProof/>
                <w:webHidden/>
              </w:rPr>
              <w:tab/>
            </w:r>
            <w:r w:rsidR="000C0243">
              <w:rPr>
                <w:noProof/>
                <w:webHidden/>
              </w:rPr>
              <w:fldChar w:fldCharType="begin"/>
            </w:r>
            <w:r w:rsidR="000C0243">
              <w:rPr>
                <w:noProof/>
                <w:webHidden/>
              </w:rPr>
              <w:instrText xml:space="preserve"> PAGEREF _Toc172974094 \h </w:instrText>
            </w:r>
            <w:r w:rsidR="000C0243">
              <w:rPr>
                <w:noProof/>
                <w:webHidden/>
              </w:rPr>
            </w:r>
            <w:r w:rsidR="000C0243">
              <w:rPr>
                <w:noProof/>
                <w:webHidden/>
              </w:rPr>
              <w:fldChar w:fldCharType="separate"/>
            </w:r>
            <w:r w:rsidR="000C0243">
              <w:rPr>
                <w:noProof/>
                <w:webHidden/>
              </w:rPr>
              <w:t>8</w:t>
            </w:r>
            <w:r w:rsidR="000C0243">
              <w:rPr>
                <w:noProof/>
                <w:webHidden/>
              </w:rPr>
              <w:fldChar w:fldCharType="end"/>
            </w:r>
          </w:hyperlink>
        </w:p>
        <w:p w14:paraId="12A89E54" w14:textId="4688E5AA" w:rsidR="000C0243" w:rsidRDefault="000C0243">
          <w:pPr>
            <w:pStyle w:val="Mucluc2"/>
            <w:tabs>
              <w:tab w:val="left" w:pos="880"/>
              <w:tab w:val="right" w:leader="dot" w:pos="9629"/>
            </w:tabs>
            <w:rPr>
              <w:rFonts w:eastAsiaTheme="minorEastAsia"/>
              <w:noProof/>
              <w:kern w:val="2"/>
              <w:sz w:val="24"/>
              <w:szCs w:val="24"/>
              <w:lang w:val="vi-VN" w:eastAsia="vi-VN"/>
              <w14:ligatures w14:val="standardContextual"/>
            </w:rPr>
          </w:pPr>
          <w:hyperlink w:anchor="_Toc172974095" w:history="1">
            <w:r w:rsidRPr="003D0607">
              <w:rPr>
                <w:rStyle w:val="Siuktni"/>
                <w:noProof/>
              </w:rPr>
              <w:t>1.1</w:t>
            </w:r>
            <w:r>
              <w:rPr>
                <w:rFonts w:eastAsiaTheme="minorEastAsia"/>
                <w:noProof/>
                <w:kern w:val="2"/>
                <w:sz w:val="24"/>
                <w:szCs w:val="24"/>
                <w:lang w:val="vi-VN" w:eastAsia="vi-VN"/>
                <w14:ligatures w14:val="standardContextual"/>
              </w:rPr>
              <w:tab/>
            </w:r>
            <w:r w:rsidRPr="003D0607">
              <w:rPr>
                <w:rStyle w:val="Siuktni"/>
                <w:noProof/>
              </w:rPr>
              <w:t>Mô hình cơ cấu tổ chức</w:t>
            </w:r>
            <w:r>
              <w:rPr>
                <w:noProof/>
                <w:webHidden/>
              </w:rPr>
              <w:tab/>
            </w:r>
            <w:r>
              <w:rPr>
                <w:noProof/>
                <w:webHidden/>
              </w:rPr>
              <w:fldChar w:fldCharType="begin"/>
            </w:r>
            <w:r>
              <w:rPr>
                <w:noProof/>
                <w:webHidden/>
              </w:rPr>
              <w:instrText xml:space="preserve"> PAGEREF _Toc172974095 \h </w:instrText>
            </w:r>
            <w:r>
              <w:rPr>
                <w:noProof/>
                <w:webHidden/>
              </w:rPr>
            </w:r>
            <w:r>
              <w:rPr>
                <w:noProof/>
                <w:webHidden/>
              </w:rPr>
              <w:fldChar w:fldCharType="separate"/>
            </w:r>
            <w:r>
              <w:rPr>
                <w:noProof/>
                <w:webHidden/>
              </w:rPr>
              <w:t>8</w:t>
            </w:r>
            <w:r>
              <w:rPr>
                <w:noProof/>
                <w:webHidden/>
              </w:rPr>
              <w:fldChar w:fldCharType="end"/>
            </w:r>
          </w:hyperlink>
        </w:p>
        <w:p w14:paraId="69CEA6D9" w14:textId="31A94DA7"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096" w:history="1">
            <w:r w:rsidRPr="003D0607">
              <w:rPr>
                <w:rStyle w:val="Siuktni"/>
                <w:noProof/>
              </w:rPr>
              <w:t>1.1.1</w:t>
            </w:r>
            <w:r>
              <w:rPr>
                <w:rFonts w:eastAsiaTheme="minorEastAsia"/>
                <w:noProof/>
                <w:kern w:val="2"/>
                <w:sz w:val="24"/>
                <w:szCs w:val="24"/>
                <w:lang w:val="vi-VN" w:eastAsia="vi-VN"/>
                <w14:ligatures w14:val="standardContextual"/>
              </w:rPr>
              <w:tab/>
            </w:r>
            <w:r w:rsidRPr="003D0607">
              <w:rPr>
                <w:rStyle w:val="Siuktni"/>
                <w:noProof/>
              </w:rPr>
              <w:t>Sơ đồ tổ chức</w:t>
            </w:r>
            <w:r>
              <w:rPr>
                <w:noProof/>
                <w:webHidden/>
              </w:rPr>
              <w:tab/>
            </w:r>
            <w:r>
              <w:rPr>
                <w:noProof/>
                <w:webHidden/>
              </w:rPr>
              <w:fldChar w:fldCharType="begin"/>
            </w:r>
            <w:r>
              <w:rPr>
                <w:noProof/>
                <w:webHidden/>
              </w:rPr>
              <w:instrText xml:space="preserve"> PAGEREF _Toc172974096 \h </w:instrText>
            </w:r>
            <w:r>
              <w:rPr>
                <w:noProof/>
                <w:webHidden/>
              </w:rPr>
            </w:r>
            <w:r>
              <w:rPr>
                <w:noProof/>
                <w:webHidden/>
              </w:rPr>
              <w:fldChar w:fldCharType="separate"/>
            </w:r>
            <w:r>
              <w:rPr>
                <w:noProof/>
                <w:webHidden/>
              </w:rPr>
              <w:t>8</w:t>
            </w:r>
            <w:r>
              <w:rPr>
                <w:noProof/>
                <w:webHidden/>
              </w:rPr>
              <w:fldChar w:fldCharType="end"/>
            </w:r>
          </w:hyperlink>
        </w:p>
        <w:p w14:paraId="37E3C4B9" w14:textId="6B79E2E1"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097" w:history="1">
            <w:r w:rsidRPr="003D0607">
              <w:rPr>
                <w:rStyle w:val="Siuktni"/>
                <w:noProof/>
              </w:rPr>
              <w:t>1.1.2</w:t>
            </w:r>
            <w:r>
              <w:rPr>
                <w:rFonts w:eastAsiaTheme="minorEastAsia"/>
                <w:noProof/>
                <w:kern w:val="2"/>
                <w:sz w:val="24"/>
                <w:szCs w:val="24"/>
                <w:lang w:val="vi-VN" w:eastAsia="vi-VN"/>
                <w14:ligatures w14:val="standardContextual"/>
              </w:rPr>
              <w:tab/>
            </w:r>
            <w:r w:rsidRPr="003D0607">
              <w:rPr>
                <w:rStyle w:val="Siuktni"/>
                <w:noProof/>
              </w:rPr>
              <w:t>Ý nghĩa các bộ phận</w:t>
            </w:r>
            <w:r>
              <w:rPr>
                <w:noProof/>
                <w:webHidden/>
              </w:rPr>
              <w:tab/>
            </w:r>
            <w:r>
              <w:rPr>
                <w:noProof/>
                <w:webHidden/>
              </w:rPr>
              <w:fldChar w:fldCharType="begin"/>
            </w:r>
            <w:r>
              <w:rPr>
                <w:noProof/>
                <w:webHidden/>
              </w:rPr>
              <w:instrText xml:space="preserve"> PAGEREF _Toc172974097 \h </w:instrText>
            </w:r>
            <w:r>
              <w:rPr>
                <w:noProof/>
                <w:webHidden/>
              </w:rPr>
            </w:r>
            <w:r>
              <w:rPr>
                <w:noProof/>
                <w:webHidden/>
              </w:rPr>
              <w:fldChar w:fldCharType="separate"/>
            </w:r>
            <w:r>
              <w:rPr>
                <w:noProof/>
                <w:webHidden/>
              </w:rPr>
              <w:t>8</w:t>
            </w:r>
            <w:r>
              <w:rPr>
                <w:noProof/>
                <w:webHidden/>
              </w:rPr>
              <w:fldChar w:fldCharType="end"/>
            </w:r>
          </w:hyperlink>
        </w:p>
        <w:p w14:paraId="37FECAA5" w14:textId="3EF01BBD" w:rsidR="000C0243" w:rsidRDefault="000C0243">
          <w:pPr>
            <w:pStyle w:val="Mucluc2"/>
            <w:tabs>
              <w:tab w:val="left" w:pos="880"/>
              <w:tab w:val="right" w:leader="dot" w:pos="9629"/>
            </w:tabs>
            <w:rPr>
              <w:rFonts w:eastAsiaTheme="minorEastAsia"/>
              <w:noProof/>
              <w:kern w:val="2"/>
              <w:sz w:val="24"/>
              <w:szCs w:val="24"/>
              <w:lang w:val="vi-VN" w:eastAsia="vi-VN"/>
              <w14:ligatures w14:val="standardContextual"/>
            </w:rPr>
          </w:pPr>
          <w:hyperlink w:anchor="_Toc172974098" w:history="1">
            <w:r w:rsidRPr="003D0607">
              <w:rPr>
                <w:rStyle w:val="Siuktni"/>
                <w:noProof/>
              </w:rPr>
              <w:t>1.2</w:t>
            </w:r>
            <w:r>
              <w:rPr>
                <w:rFonts w:eastAsiaTheme="minorEastAsia"/>
                <w:noProof/>
                <w:kern w:val="2"/>
                <w:sz w:val="24"/>
                <w:szCs w:val="24"/>
                <w:lang w:val="vi-VN" w:eastAsia="vi-VN"/>
                <w14:ligatures w14:val="standardContextual"/>
              </w:rPr>
              <w:tab/>
            </w:r>
            <w:r w:rsidRPr="003D0607">
              <w:rPr>
                <w:rStyle w:val="Siuktni"/>
                <w:noProof/>
              </w:rPr>
              <w:t>Nhu cầu người dùng và Yêu cầu của phần mềm (NGHIỆP VỤ)</w:t>
            </w:r>
            <w:r>
              <w:rPr>
                <w:noProof/>
                <w:webHidden/>
              </w:rPr>
              <w:tab/>
            </w:r>
            <w:r>
              <w:rPr>
                <w:noProof/>
                <w:webHidden/>
              </w:rPr>
              <w:fldChar w:fldCharType="begin"/>
            </w:r>
            <w:r>
              <w:rPr>
                <w:noProof/>
                <w:webHidden/>
              </w:rPr>
              <w:instrText xml:space="preserve"> PAGEREF _Toc172974098 \h </w:instrText>
            </w:r>
            <w:r>
              <w:rPr>
                <w:noProof/>
                <w:webHidden/>
              </w:rPr>
            </w:r>
            <w:r>
              <w:rPr>
                <w:noProof/>
                <w:webHidden/>
              </w:rPr>
              <w:fldChar w:fldCharType="separate"/>
            </w:r>
            <w:r>
              <w:rPr>
                <w:noProof/>
                <w:webHidden/>
              </w:rPr>
              <w:t>10</w:t>
            </w:r>
            <w:r>
              <w:rPr>
                <w:noProof/>
                <w:webHidden/>
              </w:rPr>
              <w:fldChar w:fldCharType="end"/>
            </w:r>
          </w:hyperlink>
        </w:p>
        <w:p w14:paraId="44B0E2D3" w14:textId="40086186" w:rsidR="000C0243" w:rsidRDefault="000C0243">
          <w:pPr>
            <w:pStyle w:val="Mucluc2"/>
            <w:tabs>
              <w:tab w:val="left" w:pos="880"/>
              <w:tab w:val="right" w:leader="dot" w:pos="9629"/>
            </w:tabs>
            <w:rPr>
              <w:rFonts w:eastAsiaTheme="minorEastAsia"/>
              <w:noProof/>
              <w:kern w:val="2"/>
              <w:sz w:val="24"/>
              <w:szCs w:val="24"/>
              <w:lang w:val="vi-VN" w:eastAsia="vi-VN"/>
              <w14:ligatures w14:val="standardContextual"/>
            </w:rPr>
          </w:pPr>
          <w:hyperlink w:anchor="_Toc172974099" w:history="1">
            <w:r w:rsidRPr="003D0607">
              <w:rPr>
                <w:rStyle w:val="Siuktni"/>
                <w:noProof/>
                <w:lang w:val="vi-VN"/>
              </w:rPr>
              <w:t>1.3</w:t>
            </w:r>
            <w:r>
              <w:rPr>
                <w:rFonts w:eastAsiaTheme="minorEastAsia"/>
                <w:noProof/>
                <w:kern w:val="2"/>
                <w:sz w:val="24"/>
                <w:szCs w:val="24"/>
                <w:lang w:val="vi-VN" w:eastAsia="vi-VN"/>
                <w14:ligatures w14:val="standardContextual"/>
              </w:rPr>
              <w:tab/>
            </w:r>
            <w:r w:rsidRPr="003D0607">
              <w:rPr>
                <w:rStyle w:val="Siuktni"/>
                <w:noProof/>
              </w:rPr>
              <w:t>Biểu mẫu</w:t>
            </w:r>
            <w:r>
              <w:rPr>
                <w:noProof/>
                <w:webHidden/>
              </w:rPr>
              <w:tab/>
            </w:r>
            <w:r>
              <w:rPr>
                <w:noProof/>
                <w:webHidden/>
              </w:rPr>
              <w:fldChar w:fldCharType="begin"/>
            </w:r>
            <w:r>
              <w:rPr>
                <w:noProof/>
                <w:webHidden/>
              </w:rPr>
              <w:instrText xml:space="preserve"> PAGEREF _Toc172974099 \h </w:instrText>
            </w:r>
            <w:r>
              <w:rPr>
                <w:noProof/>
                <w:webHidden/>
              </w:rPr>
            </w:r>
            <w:r>
              <w:rPr>
                <w:noProof/>
                <w:webHidden/>
              </w:rPr>
              <w:fldChar w:fldCharType="separate"/>
            </w:r>
            <w:r>
              <w:rPr>
                <w:noProof/>
                <w:webHidden/>
              </w:rPr>
              <w:t>15</w:t>
            </w:r>
            <w:r>
              <w:rPr>
                <w:noProof/>
                <w:webHidden/>
              </w:rPr>
              <w:fldChar w:fldCharType="end"/>
            </w:r>
          </w:hyperlink>
        </w:p>
        <w:p w14:paraId="50FA8C0C" w14:textId="34AAAE06"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00" w:history="1">
            <w:r w:rsidRPr="003D0607">
              <w:rPr>
                <w:rStyle w:val="Siuktni"/>
                <w:noProof/>
              </w:rPr>
              <w:t>1.3.1</w:t>
            </w:r>
            <w:r>
              <w:rPr>
                <w:rFonts w:eastAsiaTheme="minorEastAsia"/>
                <w:noProof/>
                <w:kern w:val="2"/>
                <w:sz w:val="24"/>
                <w:szCs w:val="24"/>
                <w:lang w:val="vi-VN" w:eastAsia="vi-VN"/>
                <w14:ligatures w14:val="standardContextual"/>
              </w:rPr>
              <w:tab/>
            </w:r>
            <w:r w:rsidRPr="003D0607">
              <w:rPr>
                <w:rStyle w:val="Siuktni"/>
                <w:noProof/>
              </w:rPr>
              <w:t>BM01: Quản lý Admin</w:t>
            </w:r>
            <w:r>
              <w:rPr>
                <w:noProof/>
                <w:webHidden/>
              </w:rPr>
              <w:tab/>
            </w:r>
            <w:r>
              <w:rPr>
                <w:noProof/>
                <w:webHidden/>
              </w:rPr>
              <w:fldChar w:fldCharType="begin"/>
            </w:r>
            <w:r>
              <w:rPr>
                <w:noProof/>
                <w:webHidden/>
              </w:rPr>
              <w:instrText xml:space="preserve"> PAGEREF _Toc172974100 \h </w:instrText>
            </w:r>
            <w:r>
              <w:rPr>
                <w:noProof/>
                <w:webHidden/>
              </w:rPr>
            </w:r>
            <w:r>
              <w:rPr>
                <w:noProof/>
                <w:webHidden/>
              </w:rPr>
              <w:fldChar w:fldCharType="separate"/>
            </w:r>
            <w:r>
              <w:rPr>
                <w:noProof/>
                <w:webHidden/>
              </w:rPr>
              <w:t>15</w:t>
            </w:r>
            <w:r>
              <w:rPr>
                <w:noProof/>
                <w:webHidden/>
              </w:rPr>
              <w:fldChar w:fldCharType="end"/>
            </w:r>
          </w:hyperlink>
        </w:p>
        <w:p w14:paraId="36DB8891" w14:textId="09CA7A6D"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01" w:history="1">
            <w:r w:rsidRPr="003D0607">
              <w:rPr>
                <w:rStyle w:val="Siuktni"/>
                <w:noProof/>
              </w:rPr>
              <w:t>1.3.2</w:t>
            </w:r>
            <w:r>
              <w:rPr>
                <w:rFonts w:eastAsiaTheme="minorEastAsia"/>
                <w:noProof/>
                <w:kern w:val="2"/>
                <w:sz w:val="24"/>
                <w:szCs w:val="24"/>
                <w:lang w:val="vi-VN" w:eastAsia="vi-VN"/>
                <w14:ligatures w14:val="standardContextual"/>
              </w:rPr>
              <w:tab/>
            </w:r>
            <w:r w:rsidRPr="003D0607">
              <w:rPr>
                <w:rStyle w:val="Siuktni"/>
                <w:noProof/>
              </w:rPr>
              <w:t>BM02: Thêm quản lý</w:t>
            </w:r>
            <w:r>
              <w:rPr>
                <w:noProof/>
                <w:webHidden/>
              </w:rPr>
              <w:tab/>
            </w:r>
            <w:r>
              <w:rPr>
                <w:noProof/>
                <w:webHidden/>
              </w:rPr>
              <w:fldChar w:fldCharType="begin"/>
            </w:r>
            <w:r>
              <w:rPr>
                <w:noProof/>
                <w:webHidden/>
              </w:rPr>
              <w:instrText xml:space="preserve"> PAGEREF _Toc172974101 \h </w:instrText>
            </w:r>
            <w:r>
              <w:rPr>
                <w:noProof/>
                <w:webHidden/>
              </w:rPr>
            </w:r>
            <w:r>
              <w:rPr>
                <w:noProof/>
                <w:webHidden/>
              </w:rPr>
              <w:fldChar w:fldCharType="separate"/>
            </w:r>
            <w:r>
              <w:rPr>
                <w:noProof/>
                <w:webHidden/>
              </w:rPr>
              <w:t>15</w:t>
            </w:r>
            <w:r>
              <w:rPr>
                <w:noProof/>
                <w:webHidden/>
              </w:rPr>
              <w:fldChar w:fldCharType="end"/>
            </w:r>
          </w:hyperlink>
        </w:p>
        <w:p w14:paraId="1F130535" w14:textId="38F51DE1"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02" w:history="1">
            <w:r w:rsidRPr="003D0607">
              <w:rPr>
                <w:rStyle w:val="Siuktni"/>
                <w:noProof/>
              </w:rPr>
              <w:t>1.3.3</w:t>
            </w:r>
            <w:r>
              <w:rPr>
                <w:rFonts w:eastAsiaTheme="minorEastAsia"/>
                <w:noProof/>
                <w:kern w:val="2"/>
                <w:sz w:val="24"/>
                <w:szCs w:val="24"/>
                <w:lang w:val="vi-VN" w:eastAsia="vi-VN"/>
                <w14:ligatures w14:val="standardContextual"/>
              </w:rPr>
              <w:tab/>
            </w:r>
            <w:r w:rsidRPr="003D0607">
              <w:rPr>
                <w:rStyle w:val="Siuktni"/>
                <w:noProof/>
              </w:rPr>
              <w:t>BM03: Đăng ký</w:t>
            </w:r>
            <w:r>
              <w:rPr>
                <w:noProof/>
                <w:webHidden/>
              </w:rPr>
              <w:tab/>
            </w:r>
            <w:r>
              <w:rPr>
                <w:noProof/>
                <w:webHidden/>
              </w:rPr>
              <w:fldChar w:fldCharType="begin"/>
            </w:r>
            <w:r>
              <w:rPr>
                <w:noProof/>
                <w:webHidden/>
              </w:rPr>
              <w:instrText xml:space="preserve"> PAGEREF _Toc172974102 \h </w:instrText>
            </w:r>
            <w:r>
              <w:rPr>
                <w:noProof/>
                <w:webHidden/>
              </w:rPr>
            </w:r>
            <w:r>
              <w:rPr>
                <w:noProof/>
                <w:webHidden/>
              </w:rPr>
              <w:fldChar w:fldCharType="separate"/>
            </w:r>
            <w:r>
              <w:rPr>
                <w:noProof/>
                <w:webHidden/>
              </w:rPr>
              <w:t>16</w:t>
            </w:r>
            <w:r>
              <w:rPr>
                <w:noProof/>
                <w:webHidden/>
              </w:rPr>
              <w:fldChar w:fldCharType="end"/>
            </w:r>
          </w:hyperlink>
        </w:p>
        <w:p w14:paraId="37BB96A0" w14:textId="04EFFE35"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03" w:history="1">
            <w:r w:rsidRPr="003D0607">
              <w:rPr>
                <w:rStyle w:val="Siuktni"/>
                <w:noProof/>
              </w:rPr>
              <w:t>1.3.4</w:t>
            </w:r>
            <w:r>
              <w:rPr>
                <w:rFonts w:eastAsiaTheme="minorEastAsia"/>
                <w:noProof/>
                <w:kern w:val="2"/>
                <w:sz w:val="24"/>
                <w:szCs w:val="24"/>
                <w:lang w:val="vi-VN" w:eastAsia="vi-VN"/>
                <w14:ligatures w14:val="standardContextual"/>
              </w:rPr>
              <w:tab/>
            </w:r>
            <w:r w:rsidRPr="003D0607">
              <w:rPr>
                <w:rStyle w:val="Siuktni"/>
                <w:noProof/>
              </w:rPr>
              <w:t>BM04: Xem thông tin khách hàng</w:t>
            </w:r>
            <w:r>
              <w:rPr>
                <w:noProof/>
                <w:webHidden/>
              </w:rPr>
              <w:tab/>
            </w:r>
            <w:r>
              <w:rPr>
                <w:noProof/>
                <w:webHidden/>
              </w:rPr>
              <w:fldChar w:fldCharType="begin"/>
            </w:r>
            <w:r>
              <w:rPr>
                <w:noProof/>
                <w:webHidden/>
              </w:rPr>
              <w:instrText xml:space="preserve"> PAGEREF _Toc172974103 \h </w:instrText>
            </w:r>
            <w:r>
              <w:rPr>
                <w:noProof/>
                <w:webHidden/>
              </w:rPr>
            </w:r>
            <w:r>
              <w:rPr>
                <w:noProof/>
                <w:webHidden/>
              </w:rPr>
              <w:fldChar w:fldCharType="separate"/>
            </w:r>
            <w:r>
              <w:rPr>
                <w:noProof/>
                <w:webHidden/>
              </w:rPr>
              <w:t>16</w:t>
            </w:r>
            <w:r>
              <w:rPr>
                <w:noProof/>
                <w:webHidden/>
              </w:rPr>
              <w:fldChar w:fldCharType="end"/>
            </w:r>
          </w:hyperlink>
        </w:p>
        <w:p w14:paraId="328E3FD5" w14:textId="4CAB5745"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04" w:history="1">
            <w:r w:rsidRPr="003D0607">
              <w:rPr>
                <w:rStyle w:val="Siuktni"/>
                <w:noProof/>
              </w:rPr>
              <w:t>1.3.5</w:t>
            </w:r>
            <w:r>
              <w:rPr>
                <w:rFonts w:eastAsiaTheme="minorEastAsia"/>
                <w:noProof/>
                <w:kern w:val="2"/>
                <w:sz w:val="24"/>
                <w:szCs w:val="24"/>
                <w:lang w:val="vi-VN" w:eastAsia="vi-VN"/>
                <w14:ligatures w14:val="standardContextual"/>
              </w:rPr>
              <w:tab/>
            </w:r>
            <w:r w:rsidRPr="003D0607">
              <w:rPr>
                <w:rStyle w:val="Siuktni"/>
                <w:noProof/>
              </w:rPr>
              <w:t>BM05: Thêm sách</w:t>
            </w:r>
            <w:r>
              <w:rPr>
                <w:noProof/>
                <w:webHidden/>
              </w:rPr>
              <w:tab/>
            </w:r>
            <w:r>
              <w:rPr>
                <w:noProof/>
                <w:webHidden/>
              </w:rPr>
              <w:fldChar w:fldCharType="begin"/>
            </w:r>
            <w:r>
              <w:rPr>
                <w:noProof/>
                <w:webHidden/>
              </w:rPr>
              <w:instrText xml:space="preserve"> PAGEREF _Toc172974104 \h </w:instrText>
            </w:r>
            <w:r>
              <w:rPr>
                <w:noProof/>
                <w:webHidden/>
              </w:rPr>
            </w:r>
            <w:r>
              <w:rPr>
                <w:noProof/>
                <w:webHidden/>
              </w:rPr>
              <w:fldChar w:fldCharType="separate"/>
            </w:r>
            <w:r>
              <w:rPr>
                <w:noProof/>
                <w:webHidden/>
              </w:rPr>
              <w:t>17</w:t>
            </w:r>
            <w:r>
              <w:rPr>
                <w:noProof/>
                <w:webHidden/>
              </w:rPr>
              <w:fldChar w:fldCharType="end"/>
            </w:r>
          </w:hyperlink>
        </w:p>
        <w:p w14:paraId="1633A1B4" w14:textId="746B89E2"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05" w:history="1">
            <w:r w:rsidRPr="003D0607">
              <w:rPr>
                <w:rStyle w:val="Siuktni"/>
                <w:noProof/>
              </w:rPr>
              <w:t>1.3.6</w:t>
            </w:r>
            <w:r>
              <w:rPr>
                <w:rFonts w:eastAsiaTheme="minorEastAsia"/>
                <w:noProof/>
                <w:kern w:val="2"/>
                <w:sz w:val="24"/>
                <w:szCs w:val="24"/>
                <w:lang w:val="vi-VN" w:eastAsia="vi-VN"/>
                <w14:ligatures w14:val="standardContextual"/>
              </w:rPr>
              <w:tab/>
            </w:r>
            <w:r w:rsidRPr="003D0607">
              <w:rPr>
                <w:rStyle w:val="Siuktni"/>
                <w:noProof/>
              </w:rPr>
              <w:t>BM06: Sửa sách</w:t>
            </w:r>
            <w:r>
              <w:rPr>
                <w:noProof/>
                <w:webHidden/>
              </w:rPr>
              <w:tab/>
            </w:r>
            <w:r>
              <w:rPr>
                <w:noProof/>
                <w:webHidden/>
              </w:rPr>
              <w:fldChar w:fldCharType="begin"/>
            </w:r>
            <w:r>
              <w:rPr>
                <w:noProof/>
                <w:webHidden/>
              </w:rPr>
              <w:instrText xml:space="preserve"> PAGEREF _Toc172974105 \h </w:instrText>
            </w:r>
            <w:r>
              <w:rPr>
                <w:noProof/>
                <w:webHidden/>
              </w:rPr>
            </w:r>
            <w:r>
              <w:rPr>
                <w:noProof/>
                <w:webHidden/>
              </w:rPr>
              <w:fldChar w:fldCharType="separate"/>
            </w:r>
            <w:r>
              <w:rPr>
                <w:noProof/>
                <w:webHidden/>
              </w:rPr>
              <w:t>17</w:t>
            </w:r>
            <w:r>
              <w:rPr>
                <w:noProof/>
                <w:webHidden/>
              </w:rPr>
              <w:fldChar w:fldCharType="end"/>
            </w:r>
          </w:hyperlink>
        </w:p>
        <w:p w14:paraId="55CF2944" w14:textId="2EC04973"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16" w:history="1">
            <w:r w:rsidRPr="003D0607">
              <w:rPr>
                <w:rStyle w:val="Siuktni"/>
                <w:noProof/>
              </w:rPr>
              <w:t>1.3.7</w:t>
            </w:r>
            <w:r>
              <w:rPr>
                <w:rFonts w:eastAsiaTheme="minorEastAsia"/>
                <w:noProof/>
                <w:kern w:val="2"/>
                <w:sz w:val="24"/>
                <w:szCs w:val="24"/>
                <w:lang w:val="vi-VN" w:eastAsia="vi-VN"/>
                <w14:ligatures w14:val="standardContextual"/>
              </w:rPr>
              <w:tab/>
            </w:r>
            <w:r w:rsidRPr="003D0607">
              <w:rPr>
                <w:rStyle w:val="Siuktni"/>
                <w:noProof/>
              </w:rPr>
              <w:t>BM07: Sửa danh mục</w:t>
            </w:r>
            <w:r>
              <w:rPr>
                <w:noProof/>
                <w:webHidden/>
              </w:rPr>
              <w:tab/>
            </w:r>
            <w:r>
              <w:rPr>
                <w:noProof/>
                <w:webHidden/>
              </w:rPr>
              <w:fldChar w:fldCharType="begin"/>
            </w:r>
            <w:r>
              <w:rPr>
                <w:noProof/>
                <w:webHidden/>
              </w:rPr>
              <w:instrText xml:space="preserve"> PAGEREF _Toc172974116 \h </w:instrText>
            </w:r>
            <w:r>
              <w:rPr>
                <w:noProof/>
                <w:webHidden/>
              </w:rPr>
            </w:r>
            <w:r>
              <w:rPr>
                <w:noProof/>
                <w:webHidden/>
              </w:rPr>
              <w:fldChar w:fldCharType="separate"/>
            </w:r>
            <w:r>
              <w:rPr>
                <w:noProof/>
                <w:webHidden/>
              </w:rPr>
              <w:t>18</w:t>
            </w:r>
            <w:r>
              <w:rPr>
                <w:noProof/>
                <w:webHidden/>
              </w:rPr>
              <w:fldChar w:fldCharType="end"/>
            </w:r>
          </w:hyperlink>
        </w:p>
        <w:p w14:paraId="076EFC5C" w14:textId="3E10C78B"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17" w:history="1">
            <w:r w:rsidRPr="003D0607">
              <w:rPr>
                <w:rStyle w:val="Siuktni"/>
                <w:noProof/>
              </w:rPr>
              <w:t>1.3.8</w:t>
            </w:r>
            <w:r>
              <w:rPr>
                <w:rFonts w:eastAsiaTheme="minorEastAsia"/>
                <w:noProof/>
                <w:kern w:val="2"/>
                <w:sz w:val="24"/>
                <w:szCs w:val="24"/>
                <w:lang w:val="vi-VN" w:eastAsia="vi-VN"/>
                <w14:ligatures w14:val="standardContextual"/>
              </w:rPr>
              <w:tab/>
            </w:r>
            <w:r w:rsidRPr="003D0607">
              <w:rPr>
                <w:rStyle w:val="Siuktni"/>
                <w:noProof/>
              </w:rPr>
              <w:t>BM08: Chỉnh sửa thể loại và danh mục</w:t>
            </w:r>
            <w:r>
              <w:rPr>
                <w:noProof/>
                <w:webHidden/>
              </w:rPr>
              <w:tab/>
            </w:r>
            <w:r>
              <w:rPr>
                <w:noProof/>
                <w:webHidden/>
              </w:rPr>
              <w:fldChar w:fldCharType="begin"/>
            </w:r>
            <w:r>
              <w:rPr>
                <w:noProof/>
                <w:webHidden/>
              </w:rPr>
              <w:instrText xml:space="preserve"> PAGEREF _Toc172974117 \h </w:instrText>
            </w:r>
            <w:r>
              <w:rPr>
                <w:noProof/>
                <w:webHidden/>
              </w:rPr>
            </w:r>
            <w:r>
              <w:rPr>
                <w:noProof/>
                <w:webHidden/>
              </w:rPr>
              <w:fldChar w:fldCharType="separate"/>
            </w:r>
            <w:r>
              <w:rPr>
                <w:noProof/>
                <w:webHidden/>
              </w:rPr>
              <w:t>18</w:t>
            </w:r>
            <w:r>
              <w:rPr>
                <w:noProof/>
                <w:webHidden/>
              </w:rPr>
              <w:fldChar w:fldCharType="end"/>
            </w:r>
          </w:hyperlink>
        </w:p>
        <w:p w14:paraId="47D4030E" w14:textId="68B7F379"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18" w:history="1">
            <w:r w:rsidRPr="003D0607">
              <w:rPr>
                <w:rStyle w:val="Siuktni"/>
                <w:noProof/>
              </w:rPr>
              <w:t>1.3.9</w:t>
            </w:r>
            <w:r>
              <w:rPr>
                <w:rFonts w:eastAsiaTheme="minorEastAsia"/>
                <w:noProof/>
                <w:kern w:val="2"/>
                <w:sz w:val="24"/>
                <w:szCs w:val="24"/>
                <w:lang w:val="vi-VN" w:eastAsia="vi-VN"/>
                <w14:ligatures w14:val="standardContextual"/>
              </w:rPr>
              <w:tab/>
            </w:r>
            <w:r w:rsidRPr="003D0607">
              <w:rPr>
                <w:rStyle w:val="Siuktni"/>
                <w:noProof/>
              </w:rPr>
              <w:t>BM09: [Thay đổi thông tin]</w:t>
            </w:r>
            <w:r>
              <w:rPr>
                <w:noProof/>
                <w:webHidden/>
              </w:rPr>
              <w:tab/>
            </w:r>
            <w:r>
              <w:rPr>
                <w:noProof/>
                <w:webHidden/>
              </w:rPr>
              <w:fldChar w:fldCharType="begin"/>
            </w:r>
            <w:r>
              <w:rPr>
                <w:noProof/>
                <w:webHidden/>
              </w:rPr>
              <w:instrText xml:space="preserve"> PAGEREF _Toc172974118 \h </w:instrText>
            </w:r>
            <w:r>
              <w:rPr>
                <w:noProof/>
                <w:webHidden/>
              </w:rPr>
            </w:r>
            <w:r>
              <w:rPr>
                <w:noProof/>
                <w:webHidden/>
              </w:rPr>
              <w:fldChar w:fldCharType="separate"/>
            </w:r>
            <w:r>
              <w:rPr>
                <w:noProof/>
                <w:webHidden/>
              </w:rPr>
              <w:t>18</w:t>
            </w:r>
            <w:r>
              <w:rPr>
                <w:noProof/>
                <w:webHidden/>
              </w:rPr>
              <w:fldChar w:fldCharType="end"/>
            </w:r>
          </w:hyperlink>
        </w:p>
        <w:p w14:paraId="2B85FB51" w14:textId="40C1FA66"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19" w:history="1">
            <w:r w:rsidRPr="003D0607">
              <w:rPr>
                <w:rStyle w:val="Siuktni"/>
                <w:noProof/>
              </w:rPr>
              <w:t>1.3.10</w:t>
            </w:r>
            <w:r>
              <w:rPr>
                <w:rFonts w:eastAsiaTheme="minorEastAsia"/>
                <w:noProof/>
                <w:kern w:val="2"/>
                <w:sz w:val="24"/>
                <w:szCs w:val="24"/>
                <w:lang w:val="vi-VN" w:eastAsia="vi-VN"/>
                <w14:ligatures w14:val="standardContextual"/>
              </w:rPr>
              <w:tab/>
            </w:r>
            <w:r w:rsidRPr="003D0607">
              <w:rPr>
                <w:rStyle w:val="Siuktni"/>
                <w:noProof/>
              </w:rPr>
              <w:t>BM10: [Thay đổi thông tin]</w:t>
            </w:r>
            <w:r>
              <w:rPr>
                <w:noProof/>
                <w:webHidden/>
              </w:rPr>
              <w:tab/>
            </w:r>
            <w:r>
              <w:rPr>
                <w:noProof/>
                <w:webHidden/>
              </w:rPr>
              <w:fldChar w:fldCharType="begin"/>
            </w:r>
            <w:r>
              <w:rPr>
                <w:noProof/>
                <w:webHidden/>
              </w:rPr>
              <w:instrText xml:space="preserve"> PAGEREF _Toc172974119 \h </w:instrText>
            </w:r>
            <w:r>
              <w:rPr>
                <w:noProof/>
                <w:webHidden/>
              </w:rPr>
            </w:r>
            <w:r>
              <w:rPr>
                <w:noProof/>
                <w:webHidden/>
              </w:rPr>
              <w:fldChar w:fldCharType="separate"/>
            </w:r>
            <w:r>
              <w:rPr>
                <w:noProof/>
                <w:webHidden/>
              </w:rPr>
              <w:t>19</w:t>
            </w:r>
            <w:r>
              <w:rPr>
                <w:noProof/>
                <w:webHidden/>
              </w:rPr>
              <w:fldChar w:fldCharType="end"/>
            </w:r>
          </w:hyperlink>
        </w:p>
        <w:p w14:paraId="4E0713FD" w14:textId="31AC156D"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20" w:history="1">
            <w:r w:rsidRPr="003D0607">
              <w:rPr>
                <w:rStyle w:val="Siuktni"/>
                <w:noProof/>
              </w:rPr>
              <w:t>1.3.11</w:t>
            </w:r>
            <w:r>
              <w:rPr>
                <w:rFonts w:eastAsiaTheme="minorEastAsia"/>
                <w:noProof/>
                <w:kern w:val="2"/>
                <w:sz w:val="24"/>
                <w:szCs w:val="24"/>
                <w:lang w:val="vi-VN" w:eastAsia="vi-VN"/>
                <w14:ligatures w14:val="standardContextual"/>
              </w:rPr>
              <w:tab/>
            </w:r>
            <w:r w:rsidRPr="003D0607">
              <w:rPr>
                <w:rStyle w:val="Siuktni"/>
                <w:noProof/>
              </w:rPr>
              <w:t>BM11: [Chi tiết các đơn hàng]</w:t>
            </w:r>
            <w:r>
              <w:rPr>
                <w:noProof/>
                <w:webHidden/>
              </w:rPr>
              <w:tab/>
            </w:r>
            <w:r>
              <w:rPr>
                <w:noProof/>
                <w:webHidden/>
              </w:rPr>
              <w:fldChar w:fldCharType="begin"/>
            </w:r>
            <w:r>
              <w:rPr>
                <w:noProof/>
                <w:webHidden/>
              </w:rPr>
              <w:instrText xml:space="preserve"> PAGEREF _Toc172974120 \h </w:instrText>
            </w:r>
            <w:r>
              <w:rPr>
                <w:noProof/>
                <w:webHidden/>
              </w:rPr>
            </w:r>
            <w:r>
              <w:rPr>
                <w:noProof/>
                <w:webHidden/>
              </w:rPr>
              <w:fldChar w:fldCharType="separate"/>
            </w:r>
            <w:r>
              <w:rPr>
                <w:noProof/>
                <w:webHidden/>
              </w:rPr>
              <w:t>19</w:t>
            </w:r>
            <w:r>
              <w:rPr>
                <w:noProof/>
                <w:webHidden/>
              </w:rPr>
              <w:fldChar w:fldCharType="end"/>
            </w:r>
          </w:hyperlink>
        </w:p>
        <w:p w14:paraId="0096A848" w14:textId="5C6065F4"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21" w:history="1">
            <w:r w:rsidRPr="003D0607">
              <w:rPr>
                <w:rStyle w:val="Siuktni"/>
                <w:noProof/>
              </w:rPr>
              <w:t>1.3.12</w:t>
            </w:r>
            <w:r>
              <w:rPr>
                <w:rFonts w:eastAsiaTheme="minorEastAsia"/>
                <w:noProof/>
                <w:kern w:val="2"/>
                <w:sz w:val="24"/>
                <w:szCs w:val="24"/>
                <w:lang w:val="vi-VN" w:eastAsia="vi-VN"/>
                <w14:ligatures w14:val="standardContextual"/>
              </w:rPr>
              <w:tab/>
            </w:r>
            <w:r w:rsidRPr="003D0607">
              <w:rPr>
                <w:rStyle w:val="Siuktni"/>
                <w:noProof/>
              </w:rPr>
              <w:t>BM:12: [Sửa]</w:t>
            </w:r>
            <w:r>
              <w:rPr>
                <w:noProof/>
                <w:webHidden/>
              </w:rPr>
              <w:tab/>
            </w:r>
            <w:r>
              <w:rPr>
                <w:noProof/>
                <w:webHidden/>
              </w:rPr>
              <w:fldChar w:fldCharType="begin"/>
            </w:r>
            <w:r>
              <w:rPr>
                <w:noProof/>
                <w:webHidden/>
              </w:rPr>
              <w:instrText xml:space="preserve"> PAGEREF _Toc172974121 \h </w:instrText>
            </w:r>
            <w:r>
              <w:rPr>
                <w:noProof/>
                <w:webHidden/>
              </w:rPr>
            </w:r>
            <w:r>
              <w:rPr>
                <w:noProof/>
                <w:webHidden/>
              </w:rPr>
              <w:fldChar w:fldCharType="separate"/>
            </w:r>
            <w:r>
              <w:rPr>
                <w:noProof/>
                <w:webHidden/>
              </w:rPr>
              <w:t>19</w:t>
            </w:r>
            <w:r>
              <w:rPr>
                <w:noProof/>
                <w:webHidden/>
              </w:rPr>
              <w:fldChar w:fldCharType="end"/>
            </w:r>
          </w:hyperlink>
        </w:p>
        <w:p w14:paraId="2EC27DB1" w14:textId="12482468"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22" w:history="1">
            <w:r w:rsidRPr="003D0607">
              <w:rPr>
                <w:rStyle w:val="Siuktni"/>
                <w:noProof/>
              </w:rPr>
              <w:t>1.3.13</w:t>
            </w:r>
            <w:r>
              <w:rPr>
                <w:rFonts w:eastAsiaTheme="minorEastAsia"/>
                <w:noProof/>
                <w:kern w:val="2"/>
                <w:sz w:val="24"/>
                <w:szCs w:val="24"/>
                <w:lang w:val="vi-VN" w:eastAsia="vi-VN"/>
                <w14:ligatures w14:val="standardContextual"/>
              </w:rPr>
              <w:tab/>
            </w:r>
            <w:r w:rsidRPr="003D0607">
              <w:rPr>
                <w:rStyle w:val="Siuktni"/>
                <w:noProof/>
              </w:rPr>
              <w:t>BM13: [Thông tin đơn hàng]</w:t>
            </w:r>
            <w:r>
              <w:rPr>
                <w:noProof/>
                <w:webHidden/>
              </w:rPr>
              <w:tab/>
            </w:r>
            <w:r>
              <w:rPr>
                <w:noProof/>
                <w:webHidden/>
              </w:rPr>
              <w:fldChar w:fldCharType="begin"/>
            </w:r>
            <w:r>
              <w:rPr>
                <w:noProof/>
                <w:webHidden/>
              </w:rPr>
              <w:instrText xml:space="preserve"> PAGEREF _Toc172974122 \h </w:instrText>
            </w:r>
            <w:r>
              <w:rPr>
                <w:noProof/>
                <w:webHidden/>
              </w:rPr>
            </w:r>
            <w:r>
              <w:rPr>
                <w:noProof/>
                <w:webHidden/>
              </w:rPr>
              <w:fldChar w:fldCharType="separate"/>
            </w:r>
            <w:r>
              <w:rPr>
                <w:noProof/>
                <w:webHidden/>
              </w:rPr>
              <w:t>20</w:t>
            </w:r>
            <w:r>
              <w:rPr>
                <w:noProof/>
                <w:webHidden/>
              </w:rPr>
              <w:fldChar w:fldCharType="end"/>
            </w:r>
          </w:hyperlink>
        </w:p>
        <w:p w14:paraId="765CB73B" w14:textId="6CAC1838"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23" w:history="1">
            <w:r w:rsidRPr="003D0607">
              <w:rPr>
                <w:rStyle w:val="Siuktni"/>
                <w:noProof/>
              </w:rPr>
              <w:t>1.3.14</w:t>
            </w:r>
            <w:r>
              <w:rPr>
                <w:rFonts w:eastAsiaTheme="minorEastAsia"/>
                <w:noProof/>
                <w:kern w:val="2"/>
                <w:sz w:val="24"/>
                <w:szCs w:val="24"/>
                <w:lang w:val="vi-VN" w:eastAsia="vi-VN"/>
                <w14:ligatures w14:val="standardContextual"/>
              </w:rPr>
              <w:tab/>
            </w:r>
            <w:r w:rsidRPr="003D0607">
              <w:rPr>
                <w:rStyle w:val="Siuktni"/>
                <w:noProof/>
              </w:rPr>
              <w:t>BM14: [Chi tiết đơn hàng]</w:t>
            </w:r>
            <w:r>
              <w:rPr>
                <w:noProof/>
                <w:webHidden/>
              </w:rPr>
              <w:tab/>
            </w:r>
            <w:r>
              <w:rPr>
                <w:noProof/>
                <w:webHidden/>
              </w:rPr>
              <w:fldChar w:fldCharType="begin"/>
            </w:r>
            <w:r>
              <w:rPr>
                <w:noProof/>
                <w:webHidden/>
              </w:rPr>
              <w:instrText xml:space="preserve"> PAGEREF _Toc172974123 \h </w:instrText>
            </w:r>
            <w:r>
              <w:rPr>
                <w:noProof/>
                <w:webHidden/>
              </w:rPr>
            </w:r>
            <w:r>
              <w:rPr>
                <w:noProof/>
                <w:webHidden/>
              </w:rPr>
              <w:fldChar w:fldCharType="separate"/>
            </w:r>
            <w:r>
              <w:rPr>
                <w:noProof/>
                <w:webHidden/>
              </w:rPr>
              <w:t>20</w:t>
            </w:r>
            <w:r>
              <w:rPr>
                <w:noProof/>
                <w:webHidden/>
              </w:rPr>
              <w:fldChar w:fldCharType="end"/>
            </w:r>
          </w:hyperlink>
        </w:p>
        <w:p w14:paraId="5DEE4629" w14:textId="37406792"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24" w:history="1">
            <w:r w:rsidRPr="003D0607">
              <w:rPr>
                <w:rStyle w:val="Siuktni"/>
                <w:noProof/>
              </w:rPr>
              <w:t>1.3.15</w:t>
            </w:r>
            <w:r>
              <w:rPr>
                <w:rFonts w:eastAsiaTheme="minorEastAsia"/>
                <w:noProof/>
                <w:kern w:val="2"/>
                <w:sz w:val="24"/>
                <w:szCs w:val="24"/>
                <w:lang w:val="vi-VN" w:eastAsia="vi-VN"/>
                <w14:ligatures w14:val="standardContextual"/>
              </w:rPr>
              <w:tab/>
            </w:r>
            <w:r w:rsidRPr="003D0607">
              <w:rPr>
                <w:rStyle w:val="Siuktni"/>
                <w:noProof/>
              </w:rPr>
              <w:t>BM15: [Quản lý đơn hàng]</w:t>
            </w:r>
            <w:r>
              <w:rPr>
                <w:noProof/>
                <w:webHidden/>
              </w:rPr>
              <w:tab/>
            </w:r>
            <w:r>
              <w:rPr>
                <w:noProof/>
                <w:webHidden/>
              </w:rPr>
              <w:fldChar w:fldCharType="begin"/>
            </w:r>
            <w:r>
              <w:rPr>
                <w:noProof/>
                <w:webHidden/>
              </w:rPr>
              <w:instrText xml:space="preserve"> PAGEREF _Toc172974124 \h </w:instrText>
            </w:r>
            <w:r>
              <w:rPr>
                <w:noProof/>
                <w:webHidden/>
              </w:rPr>
            </w:r>
            <w:r>
              <w:rPr>
                <w:noProof/>
                <w:webHidden/>
              </w:rPr>
              <w:fldChar w:fldCharType="separate"/>
            </w:r>
            <w:r>
              <w:rPr>
                <w:noProof/>
                <w:webHidden/>
              </w:rPr>
              <w:t>20</w:t>
            </w:r>
            <w:r>
              <w:rPr>
                <w:noProof/>
                <w:webHidden/>
              </w:rPr>
              <w:fldChar w:fldCharType="end"/>
            </w:r>
          </w:hyperlink>
        </w:p>
        <w:p w14:paraId="19066E89" w14:textId="081D93C2"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25" w:history="1">
            <w:r w:rsidRPr="003D0607">
              <w:rPr>
                <w:rStyle w:val="Siuktni"/>
                <w:noProof/>
              </w:rPr>
              <w:t>1.3.16</w:t>
            </w:r>
            <w:r>
              <w:rPr>
                <w:rFonts w:eastAsiaTheme="minorEastAsia"/>
                <w:noProof/>
                <w:kern w:val="2"/>
                <w:sz w:val="24"/>
                <w:szCs w:val="24"/>
                <w:lang w:val="vi-VN" w:eastAsia="vi-VN"/>
                <w14:ligatures w14:val="standardContextual"/>
              </w:rPr>
              <w:tab/>
            </w:r>
            <w:r w:rsidRPr="003D0607">
              <w:rPr>
                <w:rStyle w:val="Siuktni"/>
                <w:noProof/>
              </w:rPr>
              <w:t>BM16: Xóa Danh mục</w:t>
            </w:r>
            <w:r>
              <w:rPr>
                <w:noProof/>
                <w:webHidden/>
              </w:rPr>
              <w:tab/>
            </w:r>
            <w:r>
              <w:rPr>
                <w:noProof/>
                <w:webHidden/>
              </w:rPr>
              <w:fldChar w:fldCharType="begin"/>
            </w:r>
            <w:r>
              <w:rPr>
                <w:noProof/>
                <w:webHidden/>
              </w:rPr>
              <w:instrText xml:space="preserve"> PAGEREF _Toc172974125 \h </w:instrText>
            </w:r>
            <w:r>
              <w:rPr>
                <w:noProof/>
                <w:webHidden/>
              </w:rPr>
            </w:r>
            <w:r>
              <w:rPr>
                <w:noProof/>
                <w:webHidden/>
              </w:rPr>
              <w:fldChar w:fldCharType="separate"/>
            </w:r>
            <w:r>
              <w:rPr>
                <w:noProof/>
                <w:webHidden/>
              </w:rPr>
              <w:t>20</w:t>
            </w:r>
            <w:r>
              <w:rPr>
                <w:noProof/>
                <w:webHidden/>
              </w:rPr>
              <w:fldChar w:fldCharType="end"/>
            </w:r>
          </w:hyperlink>
        </w:p>
        <w:p w14:paraId="26CB36DE" w14:textId="4EDBBC91"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26" w:history="1">
            <w:r w:rsidRPr="003D0607">
              <w:rPr>
                <w:rStyle w:val="Siuktni"/>
                <w:noProof/>
              </w:rPr>
              <w:t>1.3.17</w:t>
            </w:r>
            <w:r>
              <w:rPr>
                <w:rFonts w:eastAsiaTheme="minorEastAsia"/>
                <w:noProof/>
                <w:kern w:val="2"/>
                <w:sz w:val="24"/>
                <w:szCs w:val="24"/>
                <w:lang w:val="vi-VN" w:eastAsia="vi-VN"/>
                <w14:ligatures w14:val="standardContextual"/>
              </w:rPr>
              <w:tab/>
            </w:r>
            <w:r w:rsidRPr="003D0607">
              <w:rPr>
                <w:rStyle w:val="Siuktni"/>
                <w:noProof/>
              </w:rPr>
              <w:t>BM17: [Danh sách khách hàng]</w:t>
            </w:r>
            <w:r>
              <w:rPr>
                <w:noProof/>
                <w:webHidden/>
              </w:rPr>
              <w:tab/>
            </w:r>
            <w:r>
              <w:rPr>
                <w:noProof/>
                <w:webHidden/>
              </w:rPr>
              <w:fldChar w:fldCharType="begin"/>
            </w:r>
            <w:r>
              <w:rPr>
                <w:noProof/>
                <w:webHidden/>
              </w:rPr>
              <w:instrText xml:space="preserve"> PAGEREF _Toc172974126 \h </w:instrText>
            </w:r>
            <w:r>
              <w:rPr>
                <w:noProof/>
                <w:webHidden/>
              </w:rPr>
            </w:r>
            <w:r>
              <w:rPr>
                <w:noProof/>
                <w:webHidden/>
              </w:rPr>
              <w:fldChar w:fldCharType="separate"/>
            </w:r>
            <w:r>
              <w:rPr>
                <w:noProof/>
                <w:webHidden/>
              </w:rPr>
              <w:t>21</w:t>
            </w:r>
            <w:r>
              <w:rPr>
                <w:noProof/>
                <w:webHidden/>
              </w:rPr>
              <w:fldChar w:fldCharType="end"/>
            </w:r>
          </w:hyperlink>
        </w:p>
        <w:p w14:paraId="5D04A5DC" w14:textId="3AF5F389"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27" w:history="1">
            <w:r w:rsidRPr="003D0607">
              <w:rPr>
                <w:rStyle w:val="Siuktni"/>
                <w:noProof/>
              </w:rPr>
              <w:t>1.3.18</w:t>
            </w:r>
            <w:r>
              <w:rPr>
                <w:rFonts w:eastAsiaTheme="minorEastAsia"/>
                <w:noProof/>
                <w:kern w:val="2"/>
                <w:sz w:val="24"/>
                <w:szCs w:val="24"/>
                <w:lang w:val="vi-VN" w:eastAsia="vi-VN"/>
                <w14:ligatures w14:val="standardContextual"/>
              </w:rPr>
              <w:tab/>
            </w:r>
            <w:r w:rsidRPr="003D0607">
              <w:rPr>
                <w:rStyle w:val="Siuktni"/>
                <w:noProof/>
              </w:rPr>
              <w:t>BM18: [Cập nhật thông tin khách hàng]</w:t>
            </w:r>
            <w:r>
              <w:rPr>
                <w:noProof/>
                <w:webHidden/>
              </w:rPr>
              <w:tab/>
            </w:r>
            <w:r>
              <w:rPr>
                <w:noProof/>
                <w:webHidden/>
              </w:rPr>
              <w:fldChar w:fldCharType="begin"/>
            </w:r>
            <w:r>
              <w:rPr>
                <w:noProof/>
                <w:webHidden/>
              </w:rPr>
              <w:instrText xml:space="preserve"> PAGEREF _Toc172974127 \h </w:instrText>
            </w:r>
            <w:r>
              <w:rPr>
                <w:noProof/>
                <w:webHidden/>
              </w:rPr>
            </w:r>
            <w:r>
              <w:rPr>
                <w:noProof/>
                <w:webHidden/>
              </w:rPr>
              <w:fldChar w:fldCharType="separate"/>
            </w:r>
            <w:r>
              <w:rPr>
                <w:noProof/>
                <w:webHidden/>
              </w:rPr>
              <w:t>21</w:t>
            </w:r>
            <w:r>
              <w:rPr>
                <w:noProof/>
                <w:webHidden/>
              </w:rPr>
              <w:fldChar w:fldCharType="end"/>
            </w:r>
          </w:hyperlink>
        </w:p>
        <w:p w14:paraId="165BC024" w14:textId="018A05B1"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28" w:history="1">
            <w:r w:rsidRPr="003D0607">
              <w:rPr>
                <w:rStyle w:val="Siuktni"/>
                <w:noProof/>
              </w:rPr>
              <w:t>1.3.19</w:t>
            </w:r>
            <w:r>
              <w:rPr>
                <w:rFonts w:eastAsiaTheme="minorEastAsia"/>
                <w:noProof/>
                <w:kern w:val="2"/>
                <w:sz w:val="24"/>
                <w:szCs w:val="24"/>
                <w:lang w:val="vi-VN" w:eastAsia="vi-VN"/>
                <w14:ligatures w14:val="standardContextual"/>
              </w:rPr>
              <w:tab/>
            </w:r>
            <w:r w:rsidRPr="003D0607">
              <w:rPr>
                <w:rStyle w:val="Siuktni"/>
                <w:noProof/>
              </w:rPr>
              <w:t>BM19: [Xóa khách hàng]</w:t>
            </w:r>
            <w:r>
              <w:rPr>
                <w:noProof/>
                <w:webHidden/>
              </w:rPr>
              <w:tab/>
            </w:r>
            <w:r>
              <w:rPr>
                <w:noProof/>
                <w:webHidden/>
              </w:rPr>
              <w:fldChar w:fldCharType="begin"/>
            </w:r>
            <w:r>
              <w:rPr>
                <w:noProof/>
                <w:webHidden/>
              </w:rPr>
              <w:instrText xml:space="preserve"> PAGEREF _Toc172974128 \h </w:instrText>
            </w:r>
            <w:r>
              <w:rPr>
                <w:noProof/>
                <w:webHidden/>
              </w:rPr>
            </w:r>
            <w:r>
              <w:rPr>
                <w:noProof/>
                <w:webHidden/>
              </w:rPr>
              <w:fldChar w:fldCharType="separate"/>
            </w:r>
            <w:r>
              <w:rPr>
                <w:noProof/>
                <w:webHidden/>
              </w:rPr>
              <w:t>21</w:t>
            </w:r>
            <w:r>
              <w:rPr>
                <w:noProof/>
                <w:webHidden/>
              </w:rPr>
              <w:fldChar w:fldCharType="end"/>
            </w:r>
          </w:hyperlink>
        </w:p>
        <w:p w14:paraId="58E6E909" w14:textId="5381A386"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29" w:history="1">
            <w:r w:rsidRPr="003D0607">
              <w:rPr>
                <w:rStyle w:val="Siuktni"/>
                <w:noProof/>
              </w:rPr>
              <w:t>1.3.20</w:t>
            </w:r>
            <w:r>
              <w:rPr>
                <w:rFonts w:eastAsiaTheme="minorEastAsia"/>
                <w:noProof/>
                <w:kern w:val="2"/>
                <w:sz w:val="24"/>
                <w:szCs w:val="24"/>
                <w:lang w:val="vi-VN" w:eastAsia="vi-VN"/>
                <w14:ligatures w14:val="standardContextual"/>
              </w:rPr>
              <w:tab/>
            </w:r>
            <w:r w:rsidRPr="003D0607">
              <w:rPr>
                <w:rStyle w:val="Siuktni"/>
                <w:noProof/>
              </w:rPr>
              <w:t>BM20: [Thông tin sách]</w:t>
            </w:r>
            <w:r>
              <w:rPr>
                <w:noProof/>
                <w:webHidden/>
              </w:rPr>
              <w:tab/>
            </w:r>
            <w:r>
              <w:rPr>
                <w:noProof/>
                <w:webHidden/>
              </w:rPr>
              <w:fldChar w:fldCharType="begin"/>
            </w:r>
            <w:r>
              <w:rPr>
                <w:noProof/>
                <w:webHidden/>
              </w:rPr>
              <w:instrText xml:space="preserve"> PAGEREF _Toc172974129 \h </w:instrText>
            </w:r>
            <w:r>
              <w:rPr>
                <w:noProof/>
                <w:webHidden/>
              </w:rPr>
            </w:r>
            <w:r>
              <w:rPr>
                <w:noProof/>
                <w:webHidden/>
              </w:rPr>
              <w:fldChar w:fldCharType="separate"/>
            </w:r>
            <w:r>
              <w:rPr>
                <w:noProof/>
                <w:webHidden/>
              </w:rPr>
              <w:t>22</w:t>
            </w:r>
            <w:r>
              <w:rPr>
                <w:noProof/>
                <w:webHidden/>
              </w:rPr>
              <w:fldChar w:fldCharType="end"/>
            </w:r>
          </w:hyperlink>
        </w:p>
        <w:p w14:paraId="2D86F4CF" w14:textId="73959D79"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30" w:history="1">
            <w:r w:rsidRPr="003D0607">
              <w:rPr>
                <w:rStyle w:val="Siuktni"/>
                <w:noProof/>
              </w:rPr>
              <w:t>1.3.21</w:t>
            </w:r>
            <w:r>
              <w:rPr>
                <w:rFonts w:eastAsiaTheme="minorEastAsia"/>
                <w:noProof/>
                <w:kern w:val="2"/>
                <w:sz w:val="24"/>
                <w:szCs w:val="24"/>
                <w:lang w:val="vi-VN" w:eastAsia="vi-VN"/>
                <w14:ligatures w14:val="standardContextual"/>
              </w:rPr>
              <w:tab/>
            </w:r>
            <w:r w:rsidRPr="003D0607">
              <w:rPr>
                <w:rStyle w:val="Siuktni"/>
                <w:noProof/>
              </w:rPr>
              <w:t>BM21: [Xóa admin]</w:t>
            </w:r>
            <w:r>
              <w:rPr>
                <w:noProof/>
                <w:webHidden/>
              </w:rPr>
              <w:tab/>
            </w:r>
            <w:r>
              <w:rPr>
                <w:noProof/>
                <w:webHidden/>
              </w:rPr>
              <w:fldChar w:fldCharType="begin"/>
            </w:r>
            <w:r>
              <w:rPr>
                <w:noProof/>
                <w:webHidden/>
              </w:rPr>
              <w:instrText xml:space="preserve"> PAGEREF _Toc172974130 \h </w:instrText>
            </w:r>
            <w:r>
              <w:rPr>
                <w:noProof/>
                <w:webHidden/>
              </w:rPr>
            </w:r>
            <w:r>
              <w:rPr>
                <w:noProof/>
                <w:webHidden/>
              </w:rPr>
              <w:fldChar w:fldCharType="separate"/>
            </w:r>
            <w:r>
              <w:rPr>
                <w:noProof/>
                <w:webHidden/>
              </w:rPr>
              <w:t>22</w:t>
            </w:r>
            <w:r>
              <w:rPr>
                <w:noProof/>
                <w:webHidden/>
              </w:rPr>
              <w:fldChar w:fldCharType="end"/>
            </w:r>
          </w:hyperlink>
        </w:p>
        <w:p w14:paraId="2D6A6A50" w14:textId="1A09C685"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31" w:history="1">
            <w:r w:rsidRPr="003D0607">
              <w:rPr>
                <w:rStyle w:val="Siuktni"/>
                <w:noProof/>
              </w:rPr>
              <w:t>1.3.22</w:t>
            </w:r>
            <w:r>
              <w:rPr>
                <w:rFonts w:eastAsiaTheme="minorEastAsia"/>
                <w:noProof/>
                <w:kern w:val="2"/>
                <w:sz w:val="24"/>
                <w:szCs w:val="24"/>
                <w:lang w:val="vi-VN" w:eastAsia="vi-VN"/>
                <w14:ligatures w14:val="standardContextual"/>
              </w:rPr>
              <w:tab/>
            </w:r>
            <w:r w:rsidRPr="003D0607">
              <w:rPr>
                <w:rStyle w:val="Siuktni"/>
                <w:noProof/>
              </w:rPr>
              <w:t>BM22: [Đăng nhập]</w:t>
            </w:r>
            <w:r>
              <w:rPr>
                <w:noProof/>
                <w:webHidden/>
              </w:rPr>
              <w:tab/>
            </w:r>
            <w:r>
              <w:rPr>
                <w:noProof/>
                <w:webHidden/>
              </w:rPr>
              <w:fldChar w:fldCharType="begin"/>
            </w:r>
            <w:r>
              <w:rPr>
                <w:noProof/>
                <w:webHidden/>
              </w:rPr>
              <w:instrText xml:space="preserve"> PAGEREF _Toc172974131 \h </w:instrText>
            </w:r>
            <w:r>
              <w:rPr>
                <w:noProof/>
                <w:webHidden/>
              </w:rPr>
            </w:r>
            <w:r>
              <w:rPr>
                <w:noProof/>
                <w:webHidden/>
              </w:rPr>
              <w:fldChar w:fldCharType="separate"/>
            </w:r>
            <w:r>
              <w:rPr>
                <w:noProof/>
                <w:webHidden/>
              </w:rPr>
              <w:t>22</w:t>
            </w:r>
            <w:r>
              <w:rPr>
                <w:noProof/>
                <w:webHidden/>
              </w:rPr>
              <w:fldChar w:fldCharType="end"/>
            </w:r>
          </w:hyperlink>
        </w:p>
        <w:p w14:paraId="667D52FB" w14:textId="27DB2847"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32" w:history="1">
            <w:r w:rsidRPr="003D0607">
              <w:rPr>
                <w:rStyle w:val="Siuktni"/>
                <w:noProof/>
                <w:lang w:val="vi-VN"/>
              </w:rPr>
              <w:t>1.3.23</w:t>
            </w:r>
            <w:r>
              <w:rPr>
                <w:rFonts w:eastAsiaTheme="minorEastAsia"/>
                <w:noProof/>
                <w:kern w:val="2"/>
                <w:sz w:val="24"/>
                <w:szCs w:val="24"/>
                <w:lang w:val="vi-VN" w:eastAsia="vi-VN"/>
                <w14:ligatures w14:val="standardContextual"/>
              </w:rPr>
              <w:tab/>
            </w:r>
            <w:r w:rsidRPr="003D0607">
              <w:rPr>
                <w:rStyle w:val="Siuktni"/>
                <w:noProof/>
                <w:lang w:val="vi-VN"/>
              </w:rPr>
              <w:t>BM23: [Danh sách khách hàng]</w:t>
            </w:r>
            <w:r>
              <w:rPr>
                <w:noProof/>
                <w:webHidden/>
              </w:rPr>
              <w:tab/>
            </w:r>
            <w:r>
              <w:rPr>
                <w:noProof/>
                <w:webHidden/>
              </w:rPr>
              <w:fldChar w:fldCharType="begin"/>
            </w:r>
            <w:r>
              <w:rPr>
                <w:noProof/>
                <w:webHidden/>
              </w:rPr>
              <w:instrText xml:space="preserve"> PAGEREF _Toc172974132 \h </w:instrText>
            </w:r>
            <w:r>
              <w:rPr>
                <w:noProof/>
                <w:webHidden/>
              </w:rPr>
            </w:r>
            <w:r>
              <w:rPr>
                <w:noProof/>
                <w:webHidden/>
              </w:rPr>
              <w:fldChar w:fldCharType="separate"/>
            </w:r>
            <w:r>
              <w:rPr>
                <w:noProof/>
                <w:webHidden/>
              </w:rPr>
              <w:t>23</w:t>
            </w:r>
            <w:r>
              <w:rPr>
                <w:noProof/>
                <w:webHidden/>
              </w:rPr>
              <w:fldChar w:fldCharType="end"/>
            </w:r>
          </w:hyperlink>
        </w:p>
        <w:p w14:paraId="70E551CE" w14:textId="67958402"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33" w:history="1">
            <w:r w:rsidRPr="003D0607">
              <w:rPr>
                <w:rStyle w:val="Siuktni"/>
                <w:noProof/>
              </w:rPr>
              <w:t>1.3.24</w:t>
            </w:r>
            <w:r>
              <w:rPr>
                <w:rFonts w:eastAsiaTheme="minorEastAsia"/>
                <w:noProof/>
                <w:kern w:val="2"/>
                <w:sz w:val="24"/>
                <w:szCs w:val="24"/>
                <w:lang w:val="vi-VN" w:eastAsia="vi-VN"/>
                <w14:ligatures w14:val="standardContextual"/>
              </w:rPr>
              <w:tab/>
            </w:r>
            <w:r w:rsidRPr="003D0607">
              <w:rPr>
                <w:rStyle w:val="Siuktni"/>
                <w:noProof/>
              </w:rPr>
              <w:t>BM24: [Thông tin]</w:t>
            </w:r>
            <w:r>
              <w:rPr>
                <w:noProof/>
                <w:webHidden/>
              </w:rPr>
              <w:tab/>
            </w:r>
            <w:r>
              <w:rPr>
                <w:noProof/>
                <w:webHidden/>
              </w:rPr>
              <w:fldChar w:fldCharType="begin"/>
            </w:r>
            <w:r>
              <w:rPr>
                <w:noProof/>
                <w:webHidden/>
              </w:rPr>
              <w:instrText xml:space="preserve"> PAGEREF _Toc172974133 \h </w:instrText>
            </w:r>
            <w:r>
              <w:rPr>
                <w:noProof/>
                <w:webHidden/>
              </w:rPr>
            </w:r>
            <w:r>
              <w:rPr>
                <w:noProof/>
                <w:webHidden/>
              </w:rPr>
              <w:fldChar w:fldCharType="separate"/>
            </w:r>
            <w:r>
              <w:rPr>
                <w:noProof/>
                <w:webHidden/>
              </w:rPr>
              <w:t>23</w:t>
            </w:r>
            <w:r>
              <w:rPr>
                <w:noProof/>
                <w:webHidden/>
              </w:rPr>
              <w:fldChar w:fldCharType="end"/>
            </w:r>
          </w:hyperlink>
        </w:p>
        <w:p w14:paraId="288037E2" w14:textId="6C552D75" w:rsidR="000C0243" w:rsidRDefault="000C0243">
          <w:pPr>
            <w:pStyle w:val="Mucluc2"/>
            <w:tabs>
              <w:tab w:val="left" w:pos="880"/>
              <w:tab w:val="right" w:leader="dot" w:pos="9629"/>
            </w:tabs>
            <w:rPr>
              <w:rFonts w:eastAsiaTheme="minorEastAsia"/>
              <w:noProof/>
              <w:kern w:val="2"/>
              <w:sz w:val="24"/>
              <w:szCs w:val="24"/>
              <w:lang w:val="vi-VN" w:eastAsia="vi-VN"/>
              <w14:ligatures w14:val="standardContextual"/>
            </w:rPr>
          </w:pPr>
          <w:hyperlink w:anchor="_Toc172974134" w:history="1">
            <w:r w:rsidRPr="003D0607">
              <w:rPr>
                <w:rStyle w:val="Siuktni"/>
                <w:noProof/>
              </w:rPr>
              <w:t>1.4</w:t>
            </w:r>
            <w:r>
              <w:rPr>
                <w:rFonts w:eastAsiaTheme="minorEastAsia"/>
                <w:noProof/>
                <w:kern w:val="2"/>
                <w:sz w:val="24"/>
                <w:szCs w:val="24"/>
                <w:lang w:val="vi-VN" w:eastAsia="vi-VN"/>
                <w14:ligatures w14:val="standardContextual"/>
              </w:rPr>
              <w:tab/>
            </w:r>
            <w:r w:rsidRPr="003D0607">
              <w:rPr>
                <w:rStyle w:val="Siuktni"/>
                <w:noProof/>
              </w:rPr>
              <w:t>Quy định</w:t>
            </w:r>
            <w:r>
              <w:rPr>
                <w:noProof/>
                <w:webHidden/>
              </w:rPr>
              <w:tab/>
            </w:r>
            <w:r>
              <w:rPr>
                <w:noProof/>
                <w:webHidden/>
              </w:rPr>
              <w:fldChar w:fldCharType="begin"/>
            </w:r>
            <w:r>
              <w:rPr>
                <w:noProof/>
                <w:webHidden/>
              </w:rPr>
              <w:instrText xml:space="preserve"> PAGEREF _Toc172974134 \h </w:instrText>
            </w:r>
            <w:r>
              <w:rPr>
                <w:noProof/>
                <w:webHidden/>
              </w:rPr>
            </w:r>
            <w:r>
              <w:rPr>
                <w:noProof/>
                <w:webHidden/>
              </w:rPr>
              <w:fldChar w:fldCharType="separate"/>
            </w:r>
            <w:r>
              <w:rPr>
                <w:noProof/>
                <w:webHidden/>
              </w:rPr>
              <w:t>24</w:t>
            </w:r>
            <w:r>
              <w:rPr>
                <w:noProof/>
                <w:webHidden/>
              </w:rPr>
              <w:fldChar w:fldCharType="end"/>
            </w:r>
          </w:hyperlink>
        </w:p>
        <w:p w14:paraId="59ECB03E" w14:textId="7439B643" w:rsidR="000C0243" w:rsidRDefault="000C0243">
          <w:pPr>
            <w:pStyle w:val="Mucluc2"/>
            <w:tabs>
              <w:tab w:val="left" w:pos="880"/>
              <w:tab w:val="right" w:leader="dot" w:pos="9629"/>
            </w:tabs>
            <w:rPr>
              <w:rFonts w:eastAsiaTheme="minorEastAsia"/>
              <w:noProof/>
              <w:kern w:val="2"/>
              <w:sz w:val="24"/>
              <w:szCs w:val="24"/>
              <w:lang w:val="vi-VN" w:eastAsia="vi-VN"/>
              <w14:ligatures w14:val="standardContextual"/>
            </w:rPr>
          </w:pPr>
          <w:hyperlink w:anchor="_Toc172974135" w:history="1">
            <w:r w:rsidRPr="003D0607">
              <w:rPr>
                <w:rStyle w:val="Siuktni"/>
                <w:noProof/>
              </w:rPr>
              <w:t>1.5</w:t>
            </w:r>
            <w:r>
              <w:rPr>
                <w:rFonts w:eastAsiaTheme="minorEastAsia"/>
                <w:noProof/>
                <w:kern w:val="2"/>
                <w:sz w:val="24"/>
                <w:szCs w:val="24"/>
                <w:lang w:val="vi-VN" w:eastAsia="vi-VN"/>
                <w14:ligatures w14:val="standardContextual"/>
              </w:rPr>
              <w:tab/>
            </w:r>
            <w:r w:rsidRPr="003D0607">
              <w:rPr>
                <w:rStyle w:val="Siuktni"/>
                <w:noProof/>
              </w:rPr>
              <w:t>Danh sách yêu cầu</w:t>
            </w:r>
            <w:r>
              <w:rPr>
                <w:noProof/>
                <w:webHidden/>
              </w:rPr>
              <w:tab/>
            </w:r>
            <w:r>
              <w:rPr>
                <w:noProof/>
                <w:webHidden/>
              </w:rPr>
              <w:fldChar w:fldCharType="begin"/>
            </w:r>
            <w:r>
              <w:rPr>
                <w:noProof/>
                <w:webHidden/>
              </w:rPr>
              <w:instrText xml:space="preserve"> PAGEREF _Toc172974135 \h </w:instrText>
            </w:r>
            <w:r>
              <w:rPr>
                <w:noProof/>
                <w:webHidden/>
              </w:rPr>
            </w:r>
            <w:r>
              <w:rPr>
                <w:noProof/>
                <w:webHidden/>
              </w:rPr>
              <w:fldChar w:fldCharType="separate"/>
            </w:r>
            <w:r>
              <w:rPr>
                <w:noProof/>
                <w:webHidden/>
              </w:rPr>
              <w:t>25</w:t>
            </w:r>
            <w:r>
              <w:rPr>
                <w:noProof/>
                <w:webHidden/>
              </w:rPr>
              <w:fldChar w:fldCharType="end"/>
            </w:r>
          </w:hyperlink>
        </w:p>
        <w:p w14:paraId="68321DE0" w14:textId="6EEB475E"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36" w:history="1">
            <w:r w:rsidRPr="003D0607">
              <w:rPr>
                <w:rStyle w:val="Siuktni"/>
                <w:noProof/>
              </w:rPr>
              <w:t>1.5.1</w:t>
            </w:r>
            <w:r>
              <w:rPr>
                <w:rFonts w:eastAsiaTheme="minorEastAsia"/>
                <w:noProof/>
                <w:kern w:val="2"/>
                <w:sz w:val="24"/>
                <w:szCs w:val="24"/>
                <w:lang w:val="vi-VN" w:eastAsia="vi-VN"/>
                <w14:ligatures w14:val="standardContextual"/>
              </w:rPr>
              <w:tab/>
            </w:r>
            <w:r w:rsidRPr="003D0607">
              <w:rPr>
                <w:rStyle w:val="Siuktni"/>
                <w:noProof/>
              </w:rPr>
              <w:t>Danh sách yêu cầu nghiệp vụ</w:t>
            </w:r>
            <w:r>
              <w:rPr>
                <w:noProof/>
                <w:webHidden/>
              </w:rPr>
              <w:tab/>
            </w:r>
            <w:r>
              <w:rPr>
                <w:noProof/>
                <w:webHidden/>
              </w:rPr>
              <w:fldChar w:fldCharType="begin"/>
            </w:r>
            <w:r>
              <w:rPr>
                <w:noProof/>
                <w:webHidden/>
              </w:rPr>
              <w:instrText xml:space="preserve"> PAGEREF _Toc172974136 \h </w:instrText>
            </w:r>
            <w:r>
              <w:rPr>
                <w:noProof/>
                <w:webHidden/>
              </w:rPr>
            </w:r>
            <w:r>
              <w:rPr>
                <w:noProof/>
                <w:webHidden/>
              </w:rPr>
              <w:fldChar w:fldCharType="separate"/>
            </w:r>
            <w:r>
              <w:rPr>
                <w:noProof/>
                <w:webHidden/>
              </w:rPr>
              <w:t>25</w:t>
            </w:r>
            <w:r>
              <w:rPr>
                <w:noProof/>
                <w:webHidden/>
              </w:rPr>
              <w:fldChar w:fldCharType="end"/>
            </w:r>
          </w:hyperlink>
        </w:p>
        <w:p w14:paraId="65B11508" w14:textId="1A2DF5F2"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37" w:history="1">
            <w:r w:rsidRPr="003D0607">
              <w:rPr>
                <w:rStyle w:val="Siuktni"/>
                <w:noProof/>
              </w:rPr>
              <w:t>1.5.2</w:t>
            </w:r>
            <w:r>
              <w:rPr>
                <w:rFonts w:eastAsiaTheme="minorEastAsia"/>
                <w:noProof/>
                <w:kern w:val="2"/>
                <w:sz w:val="24"/>
                <w:szCs w:val="24"/>
                <w:lang w:val="vi-VN" w:eastAsia="vi-VN"/>
                <w14:ligatures w14:val="standardContextual"/>
              </w:rPr>
              <w:tab/>
            </w:r>
            <w:r w:rsidRPr="003D0607">
              <w:rPr>
                <w:rStyle w:val="Siuktni"/>
                <w:noProof/>
              </w:rPr>
              <w:t>Danh sách yêu cầu tiến hóa</w:t>
            </w:r>
            <w:r>
              <w:rPr>
                <w:noProof/>
                <w:webHidden/>
              </w:rPr>
              <w:tab/>
            </w:r>
            <w:r>
              <w:rPr>
                <w:noProof/>
                <w:webHidden/>
              </w:rPr>
              <w:fldChar w:fldCharType="begin"/>
            </w:r>
            <w:r>
              <w:rPr>
                <w:noProof/>
                <w:webHidden/>
              </w:rPr>
              <w:instrText xml:space="preserve"> PAGEREF _Toc172974137 \h </w:instrText>
            </w:r>
            <w:r>
              <w:rPr>
                <w:noProof/>
                <w:webHidden/>
              </w:rPr>
            </w:r>
            <w:r>
              <w:rPr>
                <w:noProof/>
                <w:webHidden/>
              </w:rPr>
              <w:fldChar w:fldCharType="separate"/>
            </w:r>
            <w:r>
              <w:rPr>
                <w:noProof/>
                <w:webHidden/>
              </w:rPr>
              <w:t>27</w:t>
            </w:r>
            <w:r>
              <w:rPr>
                <w:noProof/>
                <w:webHidden/>
              </w:rPr>
              <w:fldChar w:fldCharType="end"/>
            </w:r>
          </w:hyperlink>
        </w:p>
        <w:p w14:paraId="5580BB02" w14:textId="0CB4A621"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38" w:history="1">
            <w:r w:rsidRPr="003D0607">
              <w:rPr>
                <w:rStyle w:val="Siuktni"/>
                <w:noProof/>
              </w:rPr>
              <w:t>1.5.3</w:t>
            </w:r>
            <w:r>
              <w:rPr>
                <w:rFonts w:eastAsiaTheme="minorEastAsia"/>
                <w:noProof/>
                <w:kern w:val="2"/>
                <w:sz w:val="24"/>
                <w:szCs w:val="24"/>
                <w:lang w:val="vi-VN" w:eastAsia="vi-VN"/>
                <w14:ligatures w14:val="standardContextual"/>
              </w:rPr>
              <w:tab/>
            </w:r>
            <w:r w:rsidRPr="003D0607">
              <w:rPr>
                <w:rStyle w:val="Siuktni"/>
                <w:noProof/>
              </w:rPr>
              <w:t>Danh sách yêu cầu hiệu quả</w:t>
            </w:r>
            <w:r>
              <w:rPr>
                <w:noProof/>
                <w:webHidden/>
              </w:rPr>
              <w:tab/>
            </w:r>
            <w:r>
              <w:rPr>
                <w:noProof/>
                <w:webHidden/>
              </w:rPr>
              <w:fldChar w:fldCharType="begin"/>
            </w:r>
            <w:r>
              <w:rPr>
                <w:noProof/>
                <w:webHidden/>
              </w:rPr>
              <w:instrText xml:space="preserve"> PAGEREF _Toc172974138 \h </w:instrText>
            </w:r>
            <w:r>
              <w:rPr>
                <w:noProof/>
                <w:webHidden/>
              </w:rPr>
            </w:r>
            <w:r>
              <w:rPr>
                <w:noProof/>
                <w:webHidden/>
              </w:rPr>
              <w:fldChar w:fldCharType="separate"/>
            </w:r>
            <w:r>
              <w:rPr>
                <w:noProof/>
                <w:webHidden/>
              </w:rPr>
              <w:t>28</w:t>
            </w:r>
            <w:r>
              <w:rPr>
                <w:noProof/>
                <w:webHidden/>
              </w:rPr>
              <w:fldChar w:fldCharType="end"/>
            </w:r>
          </w:hyperlink>
        </w:p>
        <w:p w14:paraId="4693132B" w14:textId="4D438CD9"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39" w:history="1">
            <w:r w:rsidRPr="003D0607">
              <w:rPr>
                <w:rStyle w:val="Siuktni"/>
                <w:noProof/>
              </w:rPr>
              <w:t>1.5.4</w:t>
            </w:r>
            <w:r>
              <w:rPr>
                <w:rFonts w:eastAsiaTheme="minorEastAsia"/>
                <w:noProof/>
                <w:kern w:val="2"/>
                <w:sz w:val="24"/>
                <w:szCs w:val="24"/>
                <w:lang w:val="vi-VN" w:eastAsia="vi-VN"/>
                <w14:ligatures w14:val="standardContextual"/>
              </w:rPr>
              <w:tab/>
            </w:r>
            <w:r w:rsidRPr="003D0607">
              <w:rPr>
                <w:rStyle w:val="Siuktni"/>
                <w:noProof/>
              </w:rPr>
              <w:t>Danh sách yêu cầu tiện dụng</w:t>
            </w:r>
            <w:r>
              <w:rPr>
                <w:noProof/>
                <w:webHidden/>
              </w:rPr>
              <w:tab/>
            </w:r>
            <w:r>
              <w:rPr>
                <w:noProof/>
                <w:webHidden/>
              </w:rPr>
              <w:fldChar w:fldCharType="begin"/>
            </w:r>
            <w:r>
              <w:rPr>
                <w:noProof/>
                <w:webHidden/>
              </w:rPr>
              <w:instrText xml:space="preserve"> PAGEREF _Toc172974139 \h </w:instrText>
            </w:r>
            <w:r>
              <w:rPr>
                <w:noProof/>
                <w:webHidden/>
              </w:rPr>
            </w:r>
            <w:r>
              <w:rPr>
                <w:noProof/>
                <w:webHidden/>
              </w:rPr>
              <w:fldChar w:fldCharType="separate"/>
            </w:r>
            <w:r>
              <w:rPr>
                <w:noProof/>
                <w:webHidden/>
              </w:rPr>
              <w:t>28</w:t>
            </w:r>
            <w:r>
              <w:rPr>
                <w:noProof/>
                <w:webHidden/>
              </w:rPr>
              <w:fldChar w:fldCharType="end"/>
            </w:r>
          </w:hyperlink>
        </w:p>
        <w:p w14:paraId="1353317D" w14:textId="357AFB9E"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40" w:history="1">
            <w:r w:rsidRPr="003D0607">
              <w:rPr>
                <w:rStyle w:val="Siuktni"/>
                <w:noProof/>
              </w:rPr>
              <w:t>1.5.5</w:t>
            </w:r>
            <w:r>
              <w:rPr>
                <w:rFonts w:eastAsiaTheme="minorEastAsia"/>
                <w:noProof/>
                <w:kern w:val="2"/>
                <w:sz w:val="24"/>
                <w:szCs w:val="24"/>
                <w:lang w:val="vi-VN" w:eastAsia="vi-VN"/>
                <w14:ligatures w14:val="standardContextual"/>
              </w:rPr>
              <w:tab/>
            </w:r>
            <w:r w:rsidRPr="003D0607">
              <w:rPr>
                <w:rStyle w:val="Siuktni"/>
                <w:noProof/>
              </w:rPr>
              <w:t>Danh sách yêu cầu bảo mật</w:t>
            </w:r>
            <w:r>
              <w:rPr>
                <w:noProof/>
                <w:webHidden/>
              </w:rPr>
              <w:tab/>
            </w:r>
            <w:r>
              <w:rPr>
                <w:noProof/>
                <w:webHidden/>
              </w:rPr>
              <w:fldChar w:fldCharType="begin"/>
            </w:r>
            <w:r>
              <w:rPr>
                <w:noProof/>
                <w:webHidden/>
              </w:rPr>
              <w:instrText xml:space="preserve"> PAGEREF _Toc172974140 \h </w:instrText>
            </w:r>
            <w:r>
              <w:rPr>
                <w:noProof/>
                <w:webHidden/>
              </w:rPr>
            </w:r>
            <w:r>
              <w:rPr>
                <w:noProof/>
                <w:webHidden/>
              </w:rPr>
              <w:fldChar w:fldCharType="separate"/>
            </w:r>
            <w:r>
              <w:rPr>
                <w:noProof/>
                <w:webHidden/>
              </w:rPr>
              <w:t>29</w:t>
            </w:r>
            <w:r>
              <w:rPr>
                <w:noProof/>
                <w:webHidden/>
              </w:rPr>
              <w:fldChar w:fldCharType="end"/>
            </w:r>
          </w:hyperlink>
        </w:p>
        <w:p w14:paraId="799E4C38" w14:textId="37A0E727"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41" w:history="1">
            <w:r w:rsidRPr="003D0607">
              <w:rPr>
                <w:rStyle w:val="Siuktni"/>
                <w:noProof/>
              </w:rPr>
              <w:t>1.5.6</w:t>
            </w:r>
            <w:r>
              <w:rPr>
                <w:rFonts w:eastAsiaTheme="minorEastAsia"/>
                <w:noProof/>
                <w:kern w:val="2"/>
                <w:sz w:val="24"/>
                <w:szCs w:val="24"/>
                <w:lang w:val="vi-VN" w:eastAsia="vi-VN"/>
                <w14:ligatures w14:val="standardContextual"/>
              </w:rPr>
              <w:tab/>
            </w:r>
            <w:r w:rsidRPr="003D0607">
              <w:rPr>
                <w:rStyle w:val="Siuktni"/>
                <w:noProof/>
              </w:rPr>
              <w:t>Danh sách yêu cầu an toàn</w:t>
            </w:r>
            <w:r>
              <w:rPr>
                <w:noProof/>
                <w:webHidden/>
              </w:rPr>
              <w:tab/>
            </w:r>
            <w:r>
              <w:rPr>
                <w:noProof/>
                <w:webHidden/>
              </w:rPr>
              <w:fldChar w:fldCharType="begin"/>
            </w:r>
            <w:r>
              <w:rPr>
                <w:noProof/>
                <w:webHidden/>
              </w:rPr>
              <w:instrText xml:space="preserve"> PAGEREF _Toc172974141 \h </w:instrText>
            </w:r>
            <w:r>
              <w:rPr>
                <w:noProof/>
                <w:webHidden/>
              </w:rPr>
            </w:r>
            <w:r>
              <w:rPr>
                <w:noProof/>
                <w:webHidden/>
              </w:rPr>
              <w:fldChar w:fldCharType="separate"/>
            </w:r>
            <w:r>
              <w:rPr>
                <w:noProof/>
                <w:webHidden/>
              </w:rPr>
              <w:t>29</w:t>
            </w:r>
            <w:r>
              <w:rPr>
                <w:noProof/>
                <w:webHidden/>
              </w:rPr>
              <w:fldChar w:fldCharType="end"/>
            </w:r>
          </w:hyperlink>
        </w:p>
        <w:p w14:paraId="48DEE8F2" w14:textId="2AEFBD23"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42" w:history="1">
            <w:r w:rsidRPr="003D0607">
              <w:rPr>
                <w:rStyle w:val="Siuktni"/>
                <w:noProof/>
              </w:rPr>
              <w:t>1.5.7</w:t>
            </w:r>
            <w:r>
              <w:rPr>
                <w:rFonts w:eastAsiaTheme="minorEastAsia"/>
                <w:noProof/>
                <w:kern w:val="2"/>
                <w:sz w:val="24"/>
                <w:szCs w:val="24"/>
                <w:lang w:val="vi-VN" w:eastAsia="vi-VN"/>
                <w14:ligatures w14:val="standardContextual"/>
              </w:rPr>
              <w:tab/>
            </w:r>
            <w:r w:rsidRPr="003D0607">
              <w:rPr>
                <w:rStyle w:val="Siuktni"/>
                <w:noProof/>
              </w:rPr>
              <w:t>Danh sách yêu cầu tương thích</w:t>
            </w:r>
            <w:r>
              <w:rPr>
                <w:noProof/>
                <w:webHidden/>
              </w:rPr>
              <w:tab/>
            </w:r>
            <w:r>
              <w:rPr>
                <w:noProof/>
                <w:webHidden/>
              </w:rPr>
              <w:fldChar w:fldCharType="begin"/>
            </w:r>
            <w:r>
              <w:rPr>
                <w:noProof/>
                <w:webHidden/>
              </w:rPr>
              <w:instrText xml:space="preserve"> PAGEREF _Toc172974142 \h </w:instrText>
            </w:r>
            <w:r>
              <w:rPr>
                <w:noProof/>
                <w:webHidden/>
              </w:rPr>
            </w:r>
            <w:r>
              <w:rPr>
                <w:noProof/>
                <w:webHidden/>
              </w:rPr>
              <w:fldChar w:fldCharType="separate"/>
            </w:r>
            <w:r>
              <w:rPr>
                <w:noProof/>
                <w:webHidden/>
              </w:rPr>
              <w:t>30</w:t>
            </w:r>
            <w:r>
              <w:rPr>
                <w:noProof/>
                <w:webHidden/>
              </w:rPr>
              <w:fldChar w:fldCharType="end"/>
            </w:r>
          </w:hyperlink>
        </w:p>
        <w:p w14:paraId="2A9B5545" w14:textId="5382A4BF" w:rsidR="000C0243" w:rsidRDefault="000C0243">
          <w:pPr>
            <w:pStyle w:val="Mucluc2"/>
            <w:tabs>
              <w:tab w:val="left" w:pos="880"/>
              <w:tab w:val="right" w:leader="dot" w:pos="9629"/>
            </w:tabs>
            <w:rPr>
              <w:rFonts w:eastAsiaTheme="minorEastAsia"/>
              <w:noProof/>
              <w:kern w:val="2"/>
              <w:sz w:val="24"/>
              <w:szCs w:val="24"/>
              <w:lang w:val="vi-VN" w:eastAsia="vi-VN"/>
              <w14:ligatures w14:val="standardContextual"/>
            </w:rPr>
          </w:pPr>
          <w:hyperlink w:anchor="_Toc172974143" w:history="1">
            <w:r w:rsidRPr="003D0607">
              <w:rPr>
                <w:rStyle w:val="Siuktni"/>
                <w:noProof/>
              </w:rPr>
              <w:t>1.6</w:t>
            </w:r>
            <w:r>
              <w:rPr>
                <w:rFonts w:eastAsiaTheme="minorEastAsia"/>
                <w:noProof/>
                <w:kern w:val="2"/>
                <w:sz w:val="24"/>
                <w:szCs w:val="24"/>
                <w:lang w:val="vi-VN" w:eastAsia="vi-VN"/>
                <w14:ligatures w14:val="standardContextual"/>
              </w:rPr>
              <w:tab/>
            </w:r>
            <w:r w:rsidRPr="003D0607">
              <w:rPr>
                <w:rStyle w:val="Siuktni"/>
                <w:noProof/>
              </w:rPr>
              <w:t>Bảng trách nhiệm</w:t>
            </w:r>
            <w:r>
              <w:rPr>
                <w:noProof/>
                <w:webHidden/>
              </w:rPr>
              <w:tab/>
            </w:r>
            <w:r>
              <w:rPr>
                <w:noProof/>
                <w:webHidden/>
              </w:rPr>
              <w:fldChar w:fldCharType="begin"/>
            </w:r>
            <w:r>
              <w:rPr>
                <w:noProof/>
                <w:webHidden/>
              </w:rPr>
              <w:instrText xml:space="preserve"> PAGEREF _Toc172974143 \h </w:instrText>
            </w:r>
            <w:r>
              <w:rPr>
                <w:noProof/>
                <w:webHidden/>
              </w:rPr>
            </w:r>
            <w:r>
              <w:rPr>
                <w:noProof/>
                <w:webHidden/>
              </w:rPr>
              <w:fldChar w:fldCharType="separate"/>
            </w:r>
            <w:r>
              <w:rPr>
                <w:noProof/>
                <w:webHidden/>
              </w:rPr>
              <w:t>30</w:t>
            </w:r>
            <w:r>
              <w:rPr>
                <w:noProof/>
                <w:webHidden/>
              </w:rPr>
              <w:fldChar w:fldCharType="end"/>
            </w:r>
          </w:hyperlink>
        </w:p>
        <w:p w14:paraId="24230B3D" w14:textId="76FD6B50"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44" w:history="1">
            <w:r w:rsidRPr="003D0607">
              <w:rPr>
                <w:rStyle w:val="Siuktni"/>
                <w:noProof/>
              </w:rPr>
              <w:t>1.6.1</w:t>
            </w:r>
            <w:r>
              <w:rPr>
                <w:rFonts w:eastAsiaTheme="minorEastAsia"/>
                <w:noProof/>
                <w:kern w:val="2"/>
                <w:sz w:val="24"/>
                <w:szCs w:val="24"/>
                <w:lang w:val="vi-VN" w:eastAsia="vi-VN"/>
                <w14:ligatures w14:val="standardContextual"/>
              </w:rPr>
              <w:tab/>
            </w:r>
            <w:r w:rsidRPr="003D0607">
              <w:rPr>
                <w:rStyle w:val="Siuktni"/>
                <w:noProof/>
              </w:rPr>
              <w:t>Bảng trách nhiệm yêu cầu nghiệp vụ</w:t>
            </w:r>
            <w:r>
              <w:rPr>
                <w:noProof/>
                <w:webHidden/>
              </w:rPr>
              <w:tab/>
            </w:r>
            <w:r>
              <w:rPr>
                <w:noProof/>
                <w:webHidden/>
              </w:rPr>
              <w:fldChar w:fldCharType="begin"/>
            </w:r>
            <w:r>
              <w:rPr>
                <w:noProof/>
                <w:webHidden/>
              </w:rPr>
              <w:instrText xml:space="preserve"> PAGEREF _Toc172974144 \h </w:instrText>
            </w:r>
            <w:r>
              <w:rPr>
                <w:noProof/>
                <w:webHidden/>
              </w:rPr>
            </w:r>
            <w:r>
              <w:rPr>
                <w:noProof/>
                <w:webHidden/>
              </w:rPr>
              <w:fldChar w:fldCharType="separate"/>
            </w:r>
            <w:r>
              <w:rPr>
                <w:noProof/>
                <w:webHidden/>
              </w:rPr>
              <w:t>30</w:t>
            </w:r>
            <w:r>
              <w:rPr>
                <w:noProof/>
                <w:webHidden/>
              </w:rPr>
              <w:fldChar w:fldCharType="end"/>
            </w:r>
          </w:hyperlink>
        </w:p>
        <w:p w14:paraId="6F72EE76" w14:textId="545E5AE9" w:rsidR="000C0243" w:rsidRDefault="000C0243">
          <w:pPr>
            <w:pStyle w:val="Mucluc1"/>
            <w:tabs>
              <w:tab w:val="left" w:pos="440"/>
              <w:tab w:val="right" w:leader="dot" w:pos="9629"/>
            </w:tabs>
            <w:rPr>
              <w:rFonts w:asciiTheme="minorHAnsi" w:eastAsiaTheme="minorEastAsia" w:hAnsiTheme="minorHAnsi"/>
              <w:noProof/>
              <w:kern w:val="2"/>
              <w:sz w:val="24"/>
              <w:szCs w:val="24"/>
              <w:lang w:val="vi-VN" w:eastAsia="vi-VN"/>
              <w14:ligatures w14:val="standardContextual"/>
            </w:rPr>
          </w:pPr>
          <w:hyperlink w:anchor="_Toc172974145" w:history="1">
            <w:r w:rsidRPr="003D0607">
              <w:rPr>
                <w:rStyle w:val="Siuktni"/>
                <w:noProof/>
              </w:rPr>
              <w:t>2</w:t>
            </w:r>
            <w:r>
              <w:rPr>
                <w:rFonts w:asciiTheme="minorHAnsi" w:eastAsiaTheme="minorEastAsia" w:hAnsiTheme="minorHAnsi"/>
                <w:noProof/>
                <w:kern w:val="2"/>
                <w:sz w:val="24"/>
                <w:szCs w:val="24"/>
                <w:lang w:val="vi-VN" w:eastAsia="vi-VN"/>
                <w14:ligatures w14:val="standardContextual"/>
              </w:rPr>
              <w:tab/>
            </w:r>
            <w:r w:rsidRPr="003D0607">
              <w:rPr>
                <w:rStyle w:val="Siuktni"/>
                <w:noProof/>
              </w:rPr>
              <w:t>LAB 2 - MÔ HÌNH HÓA YÊU CẦU</w:t>
            </w:r>
            <w:r>
              <w:rPr>
                <w:noProof/>
                <w:webHidden/>
              </w:rPr>
              <w:tab/>
            </w:r>
            <w:r>
              <w:rPr>
                <w:noProof/>
                <w:webHidden/>
              </w:rPr>
              <w:fldChar w:fldCharType="begin"/>
            </w:r>
            <w:r>
              <w:rPr>
                <w:noProof/>
                <w:webHidden/>
              </w:rPr>
              <w:instrText xml:space="preserve"> PAGEREF _Toc172974145 \h </w:instrText>
            </w:r>
            <w:r>
              <w:rPr>
                <w:noProof/>
                <w:webHidden/>
              </w:rPr>
            </w:r>
            <w:r>
              <w:rPr>
                <w:noProof/>
                <w:webHidden/>
              </w:rPr>
              <w:fldChar w:fldCharType="separate"/>
            </w:r>
            <w:r>
              <w:rPr>
                <w:noProof/>
                <w:webHidden/>
              </w:rPr>
              <w:t>33</w:t>
            </w:r>
            <w:r>
              <w:rPr>
                <w:noProof/>
                <w:webHidden/>
              </w:rPr>
              <w:fldChar w:fldCharType="end"/>
            </w:r>
          </w:hyperlink>
        </w:p>
        <w:p w14:paraId="273313C3" w14:textId="6D326BD8" w:rsidR="000C0243" w:rsidRDefault="000C0243">
          <w:pPr>
            <w:pStyle w:val="Mucluc2"/>
            <w:tabs>
              <w:tab w:val="left" w:pos="880"/>
              <w:tab w:val="right" w:leader="dot" w:pos="9629"/>
            </w:tabs>
            <w:rPr>
              <w:rFonts w:eastAsiaTheme="minorEastAsia"/>
              <w:noProof/>
              <w:kern w:val="2"/>
              <w:sz w:val="24"/>
              <w:szCs w:val="24"/>
              <w:lang w:val="vi-VN" w:eastAsia="vi-VN"/>
              <w14:ligatures w14:val="standardContextual"/>
            </w:rPr>
          </w:pPr>
          <w:hyperlink w:anchor="_Toc172974146" w:history="1">
            <w:r w:rsidRPr="003D0607">
              <w:rPr>
                <w:rStyle w:val="Siuktni"/>
                <w:noProof/>
              </w:rPr>
              <w:t>2.1</w:t>
            </w:r>
            <w:r>
              <w:rPr>
                <w:rFonts w:eastAsiaTheme="minorEastAsia"/>
                <w:noProof/>
                <w:kern w:val="2"/>
                <w:sz w:val="24"/>
                <w:szCs w:val="24"/>
                <w:lang w:val="vi-VN" w:eastAsia="vi-VN"/>
                <w14:ligatures w14:val="standardContextual"/>
              </w:rPr>
              <w:tab/>
            </w:r>
            <w:r w:rsidRPr="003D0607">
              <w:rPr>
                <w:rStyle w:val="Siuktni"/>
                <w:noProof/>
              </w:rPr>
              <w:t>Usecase Diagram</w:t>
            </w:r>
            <w:r>
              <w:rPr>
                <w:noProof/>
                <w:webHidden/>
              </w:rPr>
              <w:tab/>
            </w:r>
            <w:r>
              <w:rPr>
                <w:noProof/>
                <w:webHidden/>
              </w:rPr>
              <w:fldChar w:fldCharType="begin"/>
            </w:r>
            <w:r>
              <w:rPr>
                <w:noProof/>
                <w:webHidden/>
              </w:rPr>
              <w:instrText xml:space="preserve"> PAGEREF _Toc172974146 \h </w:instrText>
            </w:r>
            <w:r>
              <w:rPr>
                <w:noProof/>
                <w:webHidden/>
              </w:rPr>
            </w:r>
            <w:r>
              <w:rPr>
                <w:noProof/>
                <w:webHidden/>
              </w:rPr>
              <w:fldChar w:fldCharType="separate"/>
            </w:r>
            <w:r>
              <w:rPr>
                <w:noProof/>
                <w:webHidden/>
              </w:rPr>
              <w:t>33</w:t>
            </w:r>
            <w:r>
              <w:rPr>
                <w:noProof/>
                <w:webHidden/>
              </w:rPr>
              <w:fldChar w:fldCharType="end"/>
            </w:r>
          </w:hyperlink>
        </w:p>
        <w:p w14:paraId="6D89F315" w14:textId="2B7469C9"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49" w:history="1">
            <w:r w:rsidRPr="003D0607">
              <w:rPr>
                <w:rStyle w:val="Siuktni"/>
                <w:noProof/>
              </w:rPr>
              <w:t>2.1.1</w:t>
            </w:r>
            <w:r>
              <w:rPr>
                <w:rFonts w:eastAsiaTheme="minorEastAsia"/>
                <w:noProof/>
                <w:kern w:val="2"/>
                <w:sz w:val="24"/>
                <w:szCs w:val="24"/>
                <w:lang w:val="vi-VN" w:eastAsia="vi-VN"/>
                <w14:ligatures w14:val="standardContextual"/>
              </w:rPr>
              <w:tab/>
            </w:r>
            <w:r w:rsidRPr="003D0607">
              <w:rPr>
                <w:rStyle w:val="Siuktni"/>
                <w:noProof/>
              </w:rPr>
              <w:t>Sơ đồ chi tiết [Quản lí]</w:t>
            </w:r>
            <w:r>
              <w:rPr>
                <w:noProof/>
                <w:webHidden/>
              </w:rPr>
              <w:tab/>
            </w:r>
            <w:r>
              <w:rPr>
                <w:noProof/>
                <w:webHidden/>
              </w:rPr>
              <w:fldChar w:fldCharType="begin"/>
            </w:r>
            <w:r>
              <w:rPr>
                <w:noProof/>
                <w:webHidden/>
              </w:rPr>
              <w:instrText xml:space="preserve"> PAGEREF _Toc172974149 \h </w:instrText>
            </w:r>
            <w:r>
              <w:rPr>
                <w:noProof/>
                <w:webHidden/>
              </w:rPr>
            </w:r>
            <w:r>
              <w:rPr>
                <w:noProof/>
                <w:webHidden/>
              </w:rPr>
              <w:fldChar w:fldCharType="separate"/>
            </w:r>
            <w:r>
              <w:rPr>
                <w:noProof/>
                <w:webHidden/>
              </w:rPr>
              <w:t>34</w:t>
            </w:r>
            <w:r>
              <w:rPr>
                <w:noProof/>
                <w:webHidden/>
              </w:rPr>
              <w:fldChar w:fldCharType="end"/>
            </w:r>
          </w:hyperlink>
        </w:p>
        <w:p w14:paraId="603F6543" w14:textId="2B22DA5B"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50" w:history="1">
            <w:r w:rsidRPr="003D0607">
              <w:rPr>
                <w:rStyle w:val="Siuktni"/>
                <w:noProof/>
              </w:rPr>
              <w:t>2.1.2</w:t>
            </w:r>
            <w:r>
              <w:rPr>
                <w:rFonts w:eastAsiaTheme="minorEastAsia"/>
                <w:noProof/>
                <w:kern w:val="2"/>
                <w:sz w:val="24"/>
                <w:szCs w:val="24"/>
                <w:lang w:val="vi-VN" w:eastAsia="vi-VN"/>
                <w14:ligatures w14:val="standardContextual"/>
              </w:rPr>
              <w:tab/>
            </w:r>
            <w:r w:rsidRPr="003D0607">
              <w:rPr>
                <w:rStyle w:val="Siuktni"/>
                <w:noProof/>
              </w:rPr>
              <w:t>Sơ đồ chi tiết [Khách Hàng]</w:t>
            </w:r>
            <w:r>
              <w:rPr>
                <w:noProof/>
                <w:webHidden/>
              </w:rPr>
              <w:tab/>
            </w:r>
            <w:r>
              <w:rPr>
                <w:noProof/>
                <w:webHidden/>
              </w:rPr>
              <w:fldChar w:fldCharType="begin"/>
            </w:r>
            <w:r>
              <w:rPr>
                <w:noProof/>
                <w:webHidden/>
              </w:rPr>
              <w:instrText xml:space="preserve"> PAGEREF _Toc172974150 \h </w:instrText>
            </w:r>
            <w:r>
              <w:rPr>
                <w:noProof/>
                <w:webHidden/>
              </w:rPr>
            </w:r>
            <w:r>
              <w:rPr>
                <w:noProof/>
                <w:webHidden/>
              </w:rPr>
              <w:fldChar w:fldCharType="separate"/>
            </w:r>
            <w:r>
              <w:rPr>
                <w:noProof/>
                <w:webHidden/>
              </w:rPr>
              <w:t>35</w:t>
            </w:r>
            <w:r>
              <w:rPr>
                <w:noProof/>
                <w:webHidden/>
              </w:rPr>
              <w:fldChar w:fldCharType="end"/>
            </w:r>
          </w:hyperlink>
        </w:p>
        <w:p w14:paraId="7B1CA642" w14:textId="3B968739" w:rsidR="000C0243" w:rsidRDefault="000C0243">
          <w:pPr>
            <w:pStyle w:val="Mucluc2"/>
            <w:tabs>
              <w:tab w:val="left" w:pos="880"/>
              <w:tab w:val="right" w:leader="dot" w:pos="9629"/>
            </w:tabs>
            <w:rPr>
              <w:rFonts w:eastAsiaTheme="minorEastAsia"/>
              <w:noProof/>
              <w:kern w:val="2"/>
              <w:sz w:val="24"/>
              <w:szCs w:val="24"/>
              <w:lang w:val="vi-VN" w:eastAsia="vi-VN"/>
              <w14:ligatures w14:val="standardContextual"/>
            </w:rPr>
          </w:pPr>
          <w:hyperlink w:anchor="_Toc172974151" w:history="1">
            <w:r w:rsidRPr="003D0607">
              <w:rPr>
                <w:rStyle w:val="Siuktni"/>
                <w:noProof/>
              </w:rPr>
              <w:t>2.2</w:t>
            </w:r>
            <w:r>
              <w:rPr>
                <w:rFonts w:eastAsiaTheme="minorEastAsia"/>
                <w:noProof/>
                <w:kern w:val="2"/>
                <w:sz w:val="24"/>
                <w:szCs w:val="24"/>
                <w:lang w:val="vi-VN" w:eastAsia="vi-VN"/>
                <w14:ligatures w14:val="standardContextual"/>
              </w:rPr>
              <w:tab/>
            </w:r>
            <w:r w:rsidRPr="003D0607">
              <w:rPr>
                <w:rStyle w:val="Siuktni"/>
                <w:noProof/>
              </w:rPr>
              <w:t>Bảng Usecase</w:t>
            </w:r>
            <w:r>
              <w:rPr>
                <w:noProof/>
                <w:webHidden/>
              </w:rPr>
              <w:tab/>
            </w:r>
            <w:r>
              <w:rPr>
                <w:noProof/>
                <w:webHidden/>
              </w:rPr>
              <w:fldChar w:fldCharType="begin"/>
            </w:r>
            <w:r>
              <w:rPr>
                <w:noProof/>
                <w:webHidden/>
              </w:rPr>
              <w:instrText xml:space="preserve"> PAGEREF _Toc172974151 \h </w:instrText>
            </w:r>
            <w:r>
              <w:rPr>
                <w:noProof/>
                <w:webHidden/>
              </w:rPr>
            </w:r>
            <w:r>
              <w:rPr>
                <w:noProof/>
                <w:webHidden/>
              </w:rPr>
              <w:fldChar w:fldCharType="separate"/>
            </w:r>
            <w:r>
              <w:rPr>
                <w:noProof/>
                <w:webHidden/>
              </w:rPr>
              <w:t>35</w:t>
            </w:r>
            <w:r>
              <w:rPr>
                <w:noProof/>
                <w:webHidden/>
              </w:rPr>
              <w:fldChar w:fldCharType="end"/>
            </w:r>
          </w:hyperlink>
        </w:p>
        <w:p w14:paraId="152339E6" w14:textId="56C13919" w:rsidR="000C0243" w:rsidRDefault="000C0243">
          <w:pPr>
            <w:pStyle w:val="Mucluc2"/>
            <w:tabs>
              <w:tab w:val="left" w:pos="880"/>
              <w:tab w:val="right" w:leader="dot" w:pos="9629"/>
            </w:tabs>
            <w:rPr>
              <w:rFonts w:eastAsiaTheme="minorEastAsia"/>
              <w:noProof/>
              <w:kern w:val="2"/>
              <w:sz w:val="24"/>
              <w:szCs w:val="24"/>
              <w:lang w:val="vi-VN" w:eastAsia="vi-VN"/>
              <w14:ligatures w14:val="standardContextual"/>
            </w:rPr>
          </w:pPr>
          <w:hyperlink w:anchor="_Toc172974152" w:history="1">
            <w:r w:rsidRPr="003D0607">
              <w:rPr>
                <w:rStyle w:val="Siuktni"/>
                <w:noProof/>
              </w:rPr>
              <w:t>2.3</w:t>
            </w:r>
            <w:r>
              <w:rPr>
                <w:rFonts w:eastAsiaTheme="minorEastAsia"/>
                <w:noProof/>
                <w:kern w:val="2"/>
                <w:sz w:val="24"/>
                <w:szCs w:val="24"/>
                <w:lang w:val="vi-VN" w:eastAsia="vi-VN"/>
                <w14:ligatures w14:val="standardContextual"/>
              </w:rPr>
              <w:tab/>
            </w:r>
            <w:r w:rsidRPr="003D0607">
              <w:rPr>
                <w:rStyle w:val="Siuktni"/>
                <w:noProof/>
              </w:rPr>
              <w:t>Đặc tả Usecase</w:t>
            </w:r>
            <w:r>
              <w:rPr>
                <w:noProof/>
                <w:webHidden/>
              </w:rPr>
              <w:tab/>
            </w:r>
            <w:r>
              <w:rPr>
                <w:noProof/>
                <w:webHidden/>
              </w:rPr>
              <w:fldChar w:fldCharType="begin"/>
            </w:r>
            <w:r>
              <w:rPr>
                <w:noProof/>
                <w:webHidden/>
              </w:rPr>
              <w:instrText xml:space="preserve"> PAGEREF _Toc172974152 \h </w:instrText>
            </w:r>
            <w:r>
              <w:rPr>
                <w:noProof/>
                <w:webHidden/>
              </w:rPr>
            </w:r>
            <w:r>
              <w:rPr>
                <w:noProof/>
                <w:webHidden/>
              </w:rPr>
              <w:fldChar w:fldCharType="separate"/>
            </w:r>
            <w:r>
              <w:rPr>
                <w:noProof/>
                <w:webHidden/>
              </w:rPr>
              <w:t>36</w:t>
            </w:r>
            <w:r>
              <w:rPr>
                <w:noProof/>
                <w:webHidden/>
              </w:rPr>
              <w:fldChar w:fldCharType="end"/>
            </w:r>
          </w:hyperlink>
        </w:p>
        <w:p w14:paraId="0370F337" w14:textId="27DABA9E"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53" w:history="1">
            <w:r w:rsidRPr="003D0607">
              <w:rPr>
                <w:rStyle w:val="Siuktni"/>
                <w:b/>
                <w:bCs/>
                <w:noProof/>
              </w:rPr>
              <w:t>2.3.1</w:t>
            </w:r>
            <w:r>
              <w:rPr>
                <w:rFonts w:eastAsiaTheme="minorEastAsia"/>
                <w:noProof/>
                <w:kern w:val="2"/>
                <w:sz w:val="24"/>
                <w:szCs w:val="24"/>
                <w:lang w:val="vi-VN" w:eastAsia="vi-VN"/>
                <w14:ligatures w14:val="standardContextual"/>
              </w:rPr>
              <w:tab/>
            </w:r>
            <w:r w:rsidRPr="003D0607">
              <w:rPr>
                <w:rStyle w:val="Siuktni"/>
                <w:noProof/>
              </w:rPr>
              <w:t xml:space="preserve">Usecase </w:t>
            </w:r>
            <w:r w:rsidRPr="003D0607">
              <w:rPr>
                <w:rStyle w:val="Siuktni"/>
                <w:b/>
                <w:bCs/>
                <w:noProof/>
              </w:rPr>
              <w:t>[Tên UC]</w:t>
            </w:r>
            <w:r>
              <w:rPr>
                <w:noProof/>
                <w:webHidden/>
              </w:rPr>
              <w:tab/>
            </w:r>
            <w:r>
              <w:rPr>
                <w:noProof/>
                <w:webHidden/>
              </w:rPr>
              <w:fldChar w:fldCharType="begin"/>
            </w:r>
            <w:r>
              <w:rPr>
                <w:noProof/>
                <w:webHidden/>
              </w:rPr>
              <w:instrText xml:space="preserve"> PAGEREF _Toc172974153 \h </w:instrText>
            </w:r>
            <w:r>
              <w:rPr>
                <w:noProof/>
                <w:webHidden/>
              </w:rPr>
            </w:r>
            <w:r>
              <w:rPr>
                <w:noProof/>
                <w:webHidden/>
              </w:rPr>
              <w:fldChar w:fldCharType="separate"/>
            </w:r>
            <w:r>
              <w:rPr>
                <w:noProof/>
                <w:webHidden/>
              </w:rPr>
              <w:t>36</w:t>
            </w:r>
            <w:r>
              <w:rPr>
                <w:noProof/>
                <w:webHidden/>
              </w:rPr>
              <w:fldChar w:fldCharType="end"/>
            </w:r>
          </w:hyperlink>
        </w:p>
        <w:p w14:paraId="1F2F4379" w14:textId="37B68AE7" w:rsidR="000C0243" w:rsidRDefault="000C0243">
          <w:pPr>
            <w:pStyle w:val="Mucluc2"/>
            <w:tabs>
              <w:tab w:val="left" w:pos="880"/>
              <w:tab w:val="right" w:leader="dot" w:pos="9629"/>
            </w:tabs>
            <w:rPr>
              <w:rFonts w:eastAsiaTheme="minorEastAsia"/>
              <w:noProof/>
              <w:kern w:val="2"/>
              <w:sz w:val="24"/>
              <w:szCs w:val="24"/>
              <w:lang w:val="vi-VN" w:eastAsia="vi-VN"/>
              <w14:ligatures w14:val="standardContextual"/>
            </w:rPr>
          </w:pPr>
          <w:hyperlink w:anchor="_Toc172974154" w:history="1">
            <w:r w:rsidRPr="003D0607">
              <w:rPr>
                <w:rStyle w:val="Siuktni"/>
                <w:noProof/>
              </w:rPr>
              <w:t>2.4</w:t>
            </w:r>
            <w:r>
              <w:rPr>
                <w:rFonts w:eastAsiaTheme="minorEastAsia"/>
                <w:noProof/>
                <w:kern w:val="2"/>
                <w:sz w:val="24"/>
                <w:szCs w:val="24"/>
                <w:lang w:val="vi-VN" w:eastAsia="vi-VN"/>
                <w14:ligatures w14:val="standardContextual"/>
              </w:rPr>
              <w:tab/>
            </w:r>
            <w:r w:rsidRPr="003D0607">
              <w:rPr>
                <w:rStyle w:val="Siuktni"/>
                <w:noProof/>
              </w:rPr>
              <w:t>Activity Diagram</w:t>
            </w:r>
            <w:r>
              <w:rPr>
                <w:noProof/>
                <w:webHidden/>
              </w:rPr>
              <w:tab/>
            </w:r>
            <w:r>
              <w:rPr>
                <w:noProof/>
                <w:webHidden/>
              </w:rPr>
              <w:fldChar w:fldCharType="begin"/>
            </w:r>
            <w:r>
              <w:rPr>
                <w:noProof/>
                <w:webHidden/>
              </w:rPr>
              <w:instrText xml:space="preserve"> PAGEREF _Toc172974154 \h </w:instrText>
            </w:r>
            <w:r>
              <w:rPr>
                <w:noProof/>
                <w:webHidden/>
              </w:rPr>
            </w:r>
            <w:r>
              <w:rPr>
                <w:noProof/>
                <w:webHidden/>
              </w:rPr>
              <w:fldChar w:fldCharType="separate"/>
            </w:r>
            <w:r>
              <w:rPr>
                <w:noProof/>
                <w:webHidden/>
              </w:rPr>
              <w:t>36</w:t>
            </w:r>
            <w:r>
              <w:rPr>
                <w:noProof/>
                <w:webHidden/>
              </w:rPr>
              <w:fldChar w:fldCharType="end"/>
            </w:r>
          </w:hyperlink>
        </w:p>
        <w:p w14:paraId="733C3F29" w14:textId="3C847BC5"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55" w:history="1">
            <w:r w:rsidRPr="003D0607">
              <w:rPr>
                <w:rStyle w:val="Siuktni"/>
                <w:noProof/>
              </w:rPr>
              <w:t>2.4.1</w:t>
            </w:r>
            <w:r>
              <w:rPr>
                <w:rFonts w:eastAsiaTheme="minorEastAsia"/>
                <w:noProof/>
                <w:kern w:val="2"/>
                <w:sz w:val="24"/>
                <w:szCs w:val="24"/>
                <w:lang w:val="vi-VN" w:eastAsia="vi-VN"/>
                <w14:ligatures w14:val="standardContextual"/>
              </w:rPr>
              <w:tab/>
            </w:r>
            <w:r w:rsidRPr="003D0607">
              <w:rPr>
                <w:rStyle w:val="Siuktni"/>
                <w:noProof/>
              </w:rPr>
              <w:t xml:space="preserve">Quy trình </w:t>
            </w:r>
            <w:r w:rsidRPr="003D0607">
              <w:rPr>
                <w:rStyle w:val="Siuktni"/>
                <w:noProof/>
                <w:lang w:val="vi-VN"/>
              </w:rPr>
              <w:t>Đăng nhập</w:t>
            </w:r>
            <w:r>
              <w:rPr>
                <w:noProof/>
                <w:webHidden/>
              </w:rPr>
              <w:tab/>
            </w:r>
            <w:r>
              <w:rPr>
                <w:noProof/>
                <w:webHidden/>
              </w:rPr>
              <w:fldChar w:fldCharType="begin"/>
            </w:r>
            <w:r>
              <w:rPr>
                <w:noProof/>
                <w:webHidden/>
              </w:rPr>
              <w:instrText xml:space="preserve"> PAGEREF _Toc172974155 \h </w:instrText>
            </w:r>
            <w:r>
              <w:rPr>
                <w:noProof/>
                <w:webHidden/>
              </w:rPr>
            </w:r>
            <w:r>
              <w:rPr>
                <w:noProof/>
                <w:webHidden/>
              </w:rPr>
              <w:fldChar w:fldCharType="separate"/>
            </w:r>
            <w:r>
              <w:rPr>
                <w:noProof/>
                <w:webHidden/>
              </w:rPr>
              <w:t>36</w:t>
            </w:r>
            <w:r>
              <w:rPr>
                <w:noProof/>
                <w:webHidden/>
              </w:rPr>
              <w:fldChar w:fldCharType="end"/>
            </w:r>
          </w:hyperlink>
        </w:p>
        <w:p w14:paraId="69500FAA" w14:textId="52822237"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56" w:history="1">
            <w:r w:rsidRPr="003D0607">
              <w:rPr>
                <w:rStyle w:val="Siuktni"/>
                <w:noProof/>
              </w:rPr>
              <w:t>2.4.2</w:t>
            </w:r>
            <w:r>
              <w:rPr>
                <w:rFonts w:eastAsiaTheme="minorEastAsia"/>
                <w:noProof/>
                <w:kern w:val="2"/>
                <w:sz w:val="24"/>
                <w:szCs w:val="24"/>
                <w:lang w:val="vi-VN" w:eastAsia="vi-VN"/>
                <w14:ligatures w14:val="standardContextual"/>
              </w:rPr>
              <w:tab/>
            </w:r>
            <w:r w:rsidRPr="003D0607">
              <w:rPr>
                <w:rStyle w:val="Siuktni"/>
                <w:noProof/>
              </w:rPr>
              <w:t>Quy trình Đăng</w:t>
            </w:r>
            <w:r w:rsidRPr="003D0607">
              <w:rPr>
                <w:rStyle w:val="Siuktni"/>
                <w:noProof/>
                <w:lang w:val="vi-VN"/>
              </w:rPr>
              <w:t xml:space="preserve"> kí</w:t>
            </w:r>
            <w:r>
              <w:rPr>
                <w:noProof/>
                <w:webHidden/>
              </w:rPr>
              <w:tab/>
            </w:r>
            <w:r>
              <w:rPr>
                <w:noProof/>
                <w:webHidden/>
              </w:rPr>
              <w:fldChar w:fldCharType="begin"/>
            </w:r>
            <w:r>
              <w:rPr>
                <w:noProof/>
                <w:webHidden/>
              </w:rPr>
              <w:instrText xml:space="preserve"> PAGEREF _Toc172974156 \h </w:instrText>
            </w:r>
            <w:r>
              <w:rPr>
                <w:noProof/>
                <w:webHidden/>
              </w:rPr>
            </w:r>
            <w:r>
              <w:rPr>
                <w:noProof/>
                <w:webHidden/>
              </w:rPr>
              <w:fldChar w:fldCharType="separate"/>
            </w:r>
            <w:r>
              <w:rPr>
                <w:noProof/>
                <w:webHidden/>
              </w:rPr>
              <w:t>37</w:t>
            </w:r>
            <w:r>
              <w:rPr>
                <w:noProof/>
                <w:webHidden/>
              </w:rPr>
              <w:fldChar w:fldCharType="end"/>
            </w:r>
          </w:hyperlink>
        </w:p>
        <w:p w14:paraId="3F75CBB1" w14:textId="21711427"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64" w:history="1">
            <w:r w:rsidRPr="003D0607">
              <w:rPr>
                <w:rStyle w:val="Siuktni"/>
                <w:noProof/>
                <w:lang w:val="vi-VN"/>
              </w:rPr>
              <w:t>2.4.3</w:t>
            </w:r>
            <w:r>
              <w:rPr>
                <w:rFonts w:eastAsiaTheme="minorEastAsia"/>
                <w:noProof/>
                <w:kern w:val="2"/>
                <w:sz w:val="24"/>
                <w:szCs w:val="24"/>
                <w:lang w:val="vi-VN" w:eastAsia="vi-VN"/>
                <w14:ligatures w14:val="standardContextual"/>
              </w:rPr>
              <w:tab/>
            </w:r>
            <w:r w:rsidRPr="003D0607">
              <w:rPr>
                <w:rStyle w:val="Siuktni"/>
                <w:noProof/>
                <w:lang w:val="vi-VN"/>
              </w:rPr>
              <w:t>Quy trình</w:t>
            </w:r>
            <w:r w:rsidRPr="003D0607">
              <w:rPr>
                <w:rStyle w:val="Siuktni"/>
                <w:noProof/>
                <w:shd w:val="clear" w:color="auto" w:fill="FFFFFF"/>
              </w:rPr>
              <w:t xml:space="preserve"> </w:t>
            </w:r>
            <w:r w:rsidRPr="003D0607">
              <w:rPr>
                <w:rStyle w:val="Siuktni"/>
                <w:noProof/>
              </w:rPr>
              <w:t>Thêm</w:t>
            </w:r>
            <w:r w:rsidRPr="003D0607">
              <w:rPr>
                <w:rStyle w:val="Siuktni"/>
                <w:noProof/>
                <w:shd w:val="clear" w:color="auto" w:fill="FFFFFF"/>
              </w:rPr>
              <w:t xml:space="preserve"> sách</w:t>
            </w:r>
            <w:r>
              <w:rPr>
                <w:noProof/>
                <w:webHidden/>
              </w:rPr>
              <w:tab/>
            </w:r>
            <w:r>
              <w:rPr>
                <w:noProof/>
                <w:webHidden/>
              </w:rPr>
              <w:fldChar w:fldCharType="begin"/>
            </w:r>
            <w:r>
              <w:rPr>
                <w:noProof/>
                <w:webHidden/>
              </w:rPr>
              <w:instrText xml:space="preserve"> PAGEREF _Toc172974164 \h </w:instrText>
            </w:r>
            <w:r>
              <w:rPr>
                <w:noProof/>
                <w:webHidden/>
              </w:rPr>
            </w:r>
            <w:r>
              <w:rPr>
                <w:noProof/>
                <w:webHidden/>
              </w:rPr>
              <w:fldChar w:fldCharType="separate"/>
            </w:r>
            <w:r>
              <w:rPr>
                <w:noProof/>
                <w:webHidden/>
              </w:rPr>
              <w:t>37</w:t>
            </w:r>
            <w:r>
              <w:rPr>
                <w:noProof/>
                <w:webHidden/>
              </w:rPr>
              <w:fldChar w:fldCharType="end"/>
            </w:r>
          </w:hyperlink>
        </w:p>
        <w:p w14:paraId="25142476" w14:textId="5331E658"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65" w:history="1">
            <w:r w:rsidRPr="003D0607">
              <w:rPr>
                <w:rStyle w:val="Siuktni"/>
                <w:noProof/>
                <w:lang w:val="vi-VN"/>
              </w:rPr>
              <w:t>2.4.4</w:t>
            </w:r>
            <w:r>
              <w:rPr>
                <w:rFonts w:eastAsiaTheme="minorEastAsia"/>
                <w:noProof/>
                <w:kern w:val="2"/>
                <w:sz w:val="24"/>
                <w:szCs w:val="24"/>
                <w:lang w:val="vi-VN" w:eastAsia="vi-VN"/>
                <w14:ligatures w14:val="standardContextual"/>
              </w:rPr>
              <w:tab/>
            </w:r>
            <w:r w:rsidRPr="003D0607">
              <w:rPr>
                <w:rStyle w:val="Siuktni"/>
                <w:noProof/>
                <w:lang w:val="vi-VN"/>
              </w:rPr>
              <w:t>Quy trình</w:t>
            </w:r>
            <w:r w:rsidRPr="003D0607">
              <w:rPr>
                <w:rStyle w:val="Siuktni"/>
                <w:noProof/>
                <w:shd w:val="clear" w:color="auto" w:fill="FFFFFF"/>
              </w:rPr>
              <w:t xml:space="preserve"> </w:t>
            </w:r>
            <w:r w:rsidRPr="003D0607">
              <w:rPr>
                <w:rStyle w:val="Siuktni"/>
                <w:noProof/>
              </w:rPr>
              <w:t>Sửa</w:t>
            </w:r>
            <w:r w:rsidRPr="003D0607">
              <w:rPr>
                <w:rStyle w:val="Siuktni"/>
                <w:noProof/>
                <w:shd w:val="clear" w:color="auto" w:fill="FFFFFF"/>
              </w:rPr>
              <w:t xml:space="preserve"> sách</w:t>
            </w:r>
            <w:r>
              <w:rPr>
                <w:noProof/>
                <w:webHidden/>
              </w:rPr>
              <w:tab/>
            </w:r>
            <w:r>
              <w:rPr>
                <w:noProof/>
                <w:webHidden/>
              </w:rPr>
              <w:fldChar w:fldCharType="begin"/>
            </w:r>
            <w:r>
              <w:rPr>
                <w:noProof/>
                <w:webHidden/>
              </w:rPr>
              <w:instrText xml:space="preserve"> PAGEREF _Toc172974165 \h </w:instrText>
            </w:r>
            <w:r>
              <w:rPr>
                <w:noProof/>
                <w:webHidden/>
              </w:rPr>
            </w:r>
            <w:r>
              <w:rPr>
                <w:noProof/>
                <w:webHidden/>
              </w:rPr>
              <w:fldChar w:fldCharType="separate"/>
            </w:r>
            <w:r>
              <w:rPr>
                <w:noProof/>
                <w:webHidden/>
              </w:rPr>
              <w:t>38</w:t>
            </w:r>
            <w:r>
              <w:rPr>
                <w:noProof/>
                <w:webHidden/>
              </w:rPr>
              <w:fldChar w:fldCharType="end"/>
            </w:r>
          </w:hyperlink>
        </w:p>
        <w:p w14:paraId="10C79092" w14:textId="37579BE3"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66" w:history="1">
            <w:r w:rsidRPr="003D0607">
              <w:rPr>
                <w:rStyle w:val="Siuktni"/>
                <w:noProof/>
                <w:lang w:val="vi-VN"/>
              </w:rPr>
              <w:t>2.4.5</w:t>
            </w:r>
            <w:r>
              <w:rPr>
                <w:rFonts w:eastAsiaTheme="minorEastAsia"/>
                <w:noProof/>
                <w:kern w:val="2"/>
                <w:sz w:val="24"/>
                <w:szCs w:val="24"/>
                <w:lang w:val="vi-VN" w:eastAsia="vi-VN"/>
                <w14:ligatures w14:val="standardContextual"/>
              </w:rPr>
              <w:tab/>
            </w:r>
            <w:r w:rsidRPr="003D0607">
              <w:rPr>
                <w:rStyle w:val="Siuktni"/>
                <w:noProof/>
                <w:lang w:val="vi-VN"/>
              </w:rPr>
              <w:t>trình</w:t>
            </w:r>
            <w:r w:rsidRPr="003D0607">
              <w:rPr>
                <w:rStyle w:val="Siuktni"/>
                <w:noProof/>
                <w:shd w:val="clear" w:color="auto" w:fill="FFFFFF"/>
              </w:rPr>
              <w:t xml:space="preserve"> [Xóa sách]</w:t>
            </w:r>
            <w:r>
              <w:rPr>
                <w:noProof/>
                <w:webHidden/>
              </w:rPr>
              <w:tab/>
            </w:r>
            <w:r>
              <w:rPr>
                <w:noProof/>
                <w:webHidden/>
              </w:rPr>
              <w:fldChar w:fldCharType="begin"/>
            </w:r>
            <w:r>
              <w:rPr>
                <w:noProof/>
                <w:webHidden/>
              </w:rPr>
              <w:instrText xml:space="preserve"> PAGEREF _Toc172974166 \h </w:instrText>
            </w:r>
            <w:r>
              <w:rPr>
                <w:noProof/>
                <w:webHidden/>
              </w:rPr>
            </w:r>
            <w:r>
              <w:rPr>
                <w:noProof/>
                <w:webHidden/>
              </w:rPr>
              <w:fldChar w:fldCharType="separate"/>
            </w:r>
            <w:r>
              <w:rPr>
                <w:noProof/>
                <w:webHidden/>
              </w:rPr>
              <w:t>38</w:t>
            </w:r>
            <w:r>
              <w:rPr>
                <w:noProof/>
                <w:webHidden/>
              </w:rPr>
              <w:fldChar w:fldCharType="end"/>
            </w:r>
          </w:hyperlink>
        </w:p>
        <w:p w14:paraId="5301F260" w14:textId="5DBBCC7A"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67" w:history="1">
            <w:r w:rsidRPr="003D0607">
              <w:rPr>
                <w:rStyle w:val="Siuktni"/>
                <w:noProof/>
                <w:lang w:val="vi-VN"/>
              </w:rPr>
              <w:t>2.4.6</w:t>
            </w:r>
            <w:r>
              <w:rPr>
                <w:rFonts w:eastAsiaTheme="minorEastAsia"/>
                <w:noProof/>
                <w:kern w:val="2"/>
                <w:sz w:val="24"/>
                <w:szCs w:val="24"/>
                <w:lang w:val="vi-VN" w:eastAsia="vi-VN"/>
                <w14:ligatures w14:val="standardContextual"/>
              </w:rPr>
              <w:tab/>
            </w:r>
            <w:r w:rsidRPr="003D0607">
              <w:rPr>
                <w:rStyle w:val="Siuktni"/>
                <w:noProof/>
                <w:lang w:val="vi-VN"/>
              </w:rPr>
              <w:t>Quy trình</w:t>
            </w:r>
            <w:r w:rsidRPr="003D0607">
              <w:rPr>
                <w:rStyle w:val="Siuktni"/>
                <w:noProof/>
                <w:shd w:val="clear" w:color="auto" w:fill="FFFFFF"/>
                <w:lang w:val="vi-VN"/>
              </w:rPr>
              <w:t xml:space="preserve"> [Xem DS-Tra cứu thông tin sách]</w:t>
            </w:r>
            <w:r>
              <w:rPr>
                <w:noProof/>
                <w:webHidden/>
              </w:rPr>
              <w:tab/>
            </w:r>
            <w:r>
              <w:rPr>
                <w:noProof/>
                <w:webHidden/>
              </w:rPr>
              <w:fldChar w:fldCharType="begin"/>
            </w:r>
            <w:r>
              <w:rPr>
                <w:noProof/>
                <w:webHidden/>
              </w:rPr>
              <w:instrText xml:space="preserve"> PAGEREF _Toc172974167 \h </w:instrText>
            </w:r>
            <w:r>
              <w:rPr>
                <w:noProof/>
                <w:webHidden/>
              </w:rPr>
            </w:r>
            <w:r>
              <w:rPr>
                <w:noProof/>
                <w:webHidden/>
              </w:rPr>
              <w:fldChar w:fldCharType="separate"/>
            </w:r>
            <w:r>
              <w:rPr>
                <w:noProof/>
                <w:webHidden/>
              </w:rPr>
              <w:t>39</w:t>
            </w:r>
            <w:r>
              <w:rPr>
                <w:noProof/>
                <w:webHidden/>
              </w:rPr>
              <w:fldChar w:fldCharType="end"/>
            </w:r>
          </w:hyperlink>
        </w:p>
        <w:p w14:paraId="0CBC35B4" w14:textId="26B517E6"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68" w:history="1">
            <w:r w:rsidRPr="003D0607">
              <w:rPr>
                <w:rStyle w:val="Siuktni"/>
                <w:noProof/>
                <w:lang w:val="vi-VN"/>
              </w:rPr>
              <w:t>2.4.7</w:t>
            </w:r>
            <w:r>
              <w:rPr>
                <w:rFonts w:eastAsiaTheme="minorEastAsia"/>
                <w:noProof/>
                <w:kern w:val="2"/>
                <w:sz w:val="24"/>
                <w:szCs w:val="24"/>
                <w:lang w:val="vi-VN" w:eastAsia="vi-VN"/>
                <w14:ligatures w14:val="standardContextual"/>
              </w:rPr>
              <w:tab/>
            </w:r>
            <w:r w:rsidRPr="003D0607">
              <w:rPr>
                <w:rStyle w:val="Siuktni"/>
                <w:noProof/>
                <w:lang w:val="vi-VN"/>
              </w:rPr>
              <w:t>Quy trình [ Tìm Kiếm Sách ]</w:t>
            </w:r>
            <w:r>
              <w:rPr>
                <w:noProof/>
                <w:webHidden/>
              </w:rPr>
              <w:tab/>
            </w:r>
            <w:r>
              <w:rPr>
                <w:noProof/>
                <w:webHidden/>
              </w:rPr>
              <w:fldChar w:fldCharType="begin"/>
            </w:r>
            <w:r>
              <w:rPr>
                <w:noProof/>
                <w:webHidden/>
              </w:rPr>
              <w:instrText xml:space="preserve"> PAGEREF _Toc172974168 \h </w:instrText>
            </w:r>
            <w:r>
              <w:rPr>
                <w:noProof/>
                <w:webHidden/>
              </w:rPr>
            </w:r>
            <w:r>
              <w:rPr>
                <w:noProof/>
                <w:webHidden/>
              </w:rPr>
              <w:fldChar w:fldCharType="separate"/>
            </w:r>
            <w:r>
              <w:rPr>
                <w:noProof/>
                <w:webHidden/>
              </w:rPr>
              <w:t>39</w:t>
            </w:r>
            <w:r>
              <w:rPr>
                <w:noProof/>
                <w:webHidden/>
              </w:rPr>
              <w:fldChar w:fldCharType="end"/>
            </w:r>
          </w:hyperlink>
        </w:p>
        <w:p w14:paraId="2B64F24A" w14:textId="7D5FEB42"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69" w:history="1">
            <w:r w:rsidRPr="003D0607">
              <w:rPr>
                <w:rStyle w:val="Siuktni"/>
                <w:noProof/>
                <w:lang w:val="vi-VN"/>
              </w:rPr>
              <w:t>2.4.8</w:t>
            </w:r>
            <w:r>
              <w:rPr>
                <w:rFonts w:eastAsiaTheme="minorEastAsia"/>
                <w:noProof/>
                <w:kern w:val="2"/>
                <w:sz w:val="24"/>
                <w:szCs w:val="24"/>
                <w:lang w:val="vi-VN" w:eastAsia="vi-VN"/>
                <w14:ligatures w14:val="standardContextual"/>
              </w:rPr>
              <w:tab/>
            </w:r>
            <w:r w:rsidRPr="003D0607">
              <w:rPr>
                <w:rStyle w:val="Siuktni"/>
                <w:noProof/>
                <w:lang w:val="vi-VN"/>
              </w:rPr>
              <w:t>Quy trình [Xem thông tin đơn hàng]</w:t>
            </w:r>
            <w:r>
              <w:rPr>
                <w:noProof/>
                <w:webHidden/>
              </w:rPr>
              <w:tab/>
            </w:r>
            <w:r>
              <w:rPr>
                <w:noProof/>
                <w:webHidden/>
              </w:rPr>
              <w:fldChar w:fldCharType="begin"/>
            </w:r>
            <w:r>
              <w:rPr>
                <w:noProof/>
                <w:webHidden/>
              </w:rPr>
              <w:instrText xml:space="preserve"> PAGEREF _Toc172974169 \h </w:instrText>
            </w:r>
            <w:r>
              <w:rPr>
                <w:noProof/>
                <w:webHidden/>
              </w:rPr>
            </w:r>
            <w:r>
              <w:rPr>
                <w:noProof/>
                <w:webHidden/>
              </w:rPr>
              <w:fldChar w:fldCharType="separate"/>
            </w:r>
            <w:r>
              <w:rPr>
                <w:noProof/>
                <w:webHidden/>
              </w:rPr>
              <w:t>40</w:t>
            </w:r>
            <w:r>
              <w:rPr>
                <w:noProof/>
                <w:webHidden/>
              </w:rPr>
              <w:fldChar w:fldCharType="end"/>
            </w:r>
          </w:hyperlink>
        </w:p>
        <w:p w14:paraId="5AAFC7B0" w14:textId="7C4AAF25"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70" w:history="1">
            <w:r w:rsidRPr="003D0607">
              <w:rPr>
                <w:rStyle w:val="Siuktni"/>
                <w:noProof/>
                <w:lang w:val="vi-VN"/>
              </w:rPr>
              <w:t>2.4.9</w:t>
            </w:r>
            <w:r>
              <w:rPr>
                <w:rFonts w:eastAsiaTheme="minorEastAsia"/>
                <w:noProof/>
                <w:kern w:val="2"/>
                <w:sz w:val="24"/>
                <w:szCs w:val="24"/>
                <w:lang w:val="vi-VN" w:eastAsia="vi-VN"/>
                <w14:ligatures w14:val="standardContextual"/>
              </w:rPr>
              <w:tab/>
            </w:r>
            <w:r w:rsidRPr="003D0607">
              <w:rPr>
                <w:rStyle w:val="Siuktni"/>
                <w:noProof/>
                <w:lang w:val="vi-VN"/>
              </w:rPr>
              <w:t>Quy trình[Xem thông tin khách hàng]</w:t>
            </w:r>
            <w:r>
              <w:rPr>
                <w:noProof/>
                <w:webHidden/>
              </w:rPr>
              <w:tab/>
            </w:r>
            <w:r>
              <w:rPr>
                <w:noProof/>
                <w:webHidden/>
              </w:rPr>
              <w:fldChar w:fldCharType="begin"/>
            </w:r>
            <w:r>
              <w:rPr>
                <w:noProof/>
                <w:webHidden/>
              </w:rPr>
              <w:instrText xml:space="preserve"> PAGEREF _Toc172974170 \h </w:instrText>
            </w:r>
            <w:r>
              <w:rPr>
                <w:noProof/>
                <w:webHidden/>
              </w:rPr>
            </w:r>
            <w:r>
              <w:rPr>
                <w:noProof/>
                <w:webHidden/>
              </w:rPr>
              <w:fldChar w:fldCharType="separate"/>
            </w:r>
            <w:r>
              <w:rPr>
                <w:noProof/>
                <w:webHidden/>
              </w:rPr>
              <w:t>40</w:t>
            </w:r>
            <w:r>
              <w:rPr>
                <w:noProof/>
                <w:webHidden/>
              </w:rPr>
              <w:fldChar w:fldCharType="end"/>
            </w:r>
          </w:hyperlink>
        </w:p>
        <w:p w14:paraId="248C9DBB" w14:textId="542F772C"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71" w:history="1">
            <w:r w:rsidRPr="003D0607">
              <w:rPr>
                <w:rStyle w:val="Siuktni"/>
                <w:noProof/>
                <w:lang w:val="vi-VN"/>
              </w:rPr>
              <w:t>2.4.10</w:t>
            </w:r>
            <w:r>
              <w:rPr>
                <w:rFonts w:eastAsiaTheme="minorEastAsia"/>
                <w:noProof/>
                <w:kern w:val="2"/>
                <w:sz w:val="24"/>
                <w:szCs w:val="24"/>
                <w:lang w:val="vi-VN" w:eastAsia="vi-VN"/>
                <w14:ligatures w14:val="standardContextual"/>
              </w:rPr>
              <w:tab/>
            </w:r>
            <w:r w:rsidRPr="003D0607">
              <w:rPr>
                <w:rStyle w:val="Siuktni"/>
                <w:noProof/>
                <w:lang w:val="vi-VN"/>
              </w:rPr>
              <w:t>Quy trình[Cập nhật chương trình khuyến mãi]</w:t>
            </w:r>
            <w:r>
              <w:rPr>
                <w:noProof/>
                <w:webHidden/>
              </w:rPr>
              <w:tab/>
            </w:r>
            <w:r>
              <w:rPr>
                <w:noProof/>
                <w:webHidden/>
              </w:rPr>
              <w:fldChar w:fldCharType="begin"/>
            </w:r>
            <w:r>
              <w:rPr>
                <w:noProof/>
                <w:webHidden/>
              </w:rPr>
              <w:instrText xml:space="preserve"> PAGEREF _Toc172974171 \h </w:instrText>
            </w:r>
            <w:r>
              <w:rPr>
                <w:noProof/>
                <w:webHidden/>
              </w:rPr>
            </w:r>
            <w:r>
              <w:rPr>
                <w:noProof/>
                <w:webHidden/>
              </w:rPr>
              <w:fldChar w:fldCharType="separate"/>
            </w:r>
            <w:r>
              <w:rPr>
                <w:noProof/>
                <w:webHidden/>
              </w:rPr>
              <w:t>41</w:t>
            </w:r>
            <w:r>
              <w:rPr>
                <w:noProof/>
                <w:webHidden/>
              </w:rPr>
              <w:fldChar w:fldCharType="end"/>
            </w:r>
          </w:hyperlink>
        </w:p>
        <w:p w14:paraId="418BCCE6" w14:textId="5141CDAB"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72" w:history="1">
            <w:r w:rsidRPr="003D0607">
              <w:rPr>
                <w:rStyle w:val="Siuktni"/>
                <w:noProof/>
                <w:lang w:val="vi-VN"/>
              </w:rPr>
              <w:t>2.4.11</w:t>
            </w:r>
            <w:r>
              <w:rPr>
                <w:rFonts w:eastAsiaTheme="minorEastAsia"/>
                <w:noProof/>
                <w:kern w:val="2"/>
                <w:sz w:val="24"/>
                <w:szCs w:val="24"/>
                <w:lang w:val="vi-VN" w:eastAsia="vi-VN"/>
                <w14:ligatures w14:val="standardContextual"/>
              </w:rPr>
              <w:tab/>
            </w:r>
            <w:r w:rsidRPr="003D0607">
              <w:rPr>
                <w:rStyle w:val="Siuktni"/>
                <w:noProof/>
                <w:lang w:val="vi-VN"/>
              </w:rPr>
              <w:t>Quy trình[Phân loại sách]</w:t>
            </w:r>
            <w:r>
              <w:rPr>
                <w:noProof/>
                <w:webHidden/>
              </w:rPr>
              <w:tab/>
            </w:r>
            <w:r>
              <w:rPr>
                <w:noProof/>
                <w:webHidden/>
              </w:rPr>
              <w:fldChar w:fldCharType="begin"/>
            </w:r>
            <w:r>
              <w:rPr>
                <w:noProof/>
                <w:webHidden/>
              </w:rPr>
              <w:instrText xml:space="preserve"> PAGEREF _Toc172974172 \h </w:instrText>
            </w:r>
            <w:r>
              <w:rPr>
                <w:noProof/>
                <w:webHidden/>
              </w:rPr>
            </w:r>
            <w:r>
              <w:rPr>
                <w:noProof/>
                <w:webHidden/>
              </w:rPr>
              <w:fldChar w:fldCharType="separate"/>
            </w:r>
            <w:r>
              <w:rPr>
                <w:noProof/>
                <w:webHidden/>
              </w:rPr>
              <w:t>41</w:t>
            </w:r>
            <w:r>
              <w:rPr>
                <w:noProof/>
                <w:webHidden/>
              </w:rPr>
              <w:fldChar w:fldCharType="end"/>
            </w:r>
          </w:hyperlink>
        </w:p>
        <w:p w14:paraId="2B4075B6" w14:textId="1F72B99C"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73" w:history="1">
            <w:r w:rsidRPr="003D0607">
              <w:rPr>
                <w:rStyle w:val="Siuktni"/>
                <w:noProof/>
                <w:lang w:val="vi-VN"/>
              </w:rPr>
              <w:t>2.4.12</w:t>
            </w:r>
            <w:r>
              <w:rPr>
                <w:rFonts w:eastAsiaTheme="minorEastAsia"/>
                <w:noProof/>
                <w:kern w:val="2"/>
                <w:sz w:val="24"/>
                <w:szCs w:val="24"/>
                <w:lang w:val="vi-VN" w:eastAsia="vi-VN"/>
                <w14:ligatures w14:val="standardContextual"/>
              </w:rPr>
              <w:tab/>
            </w:r>
            <w:r w:rsidRPr="003D0607">
              <w:rPr>
                <w:rStyle w:val="Siuktni"/>
                <w:noProof/>
                <w:lang w:val="vi-VN"/>
              </w:rPr>
              <w:t>Quy trình[Sửa chương trình khuyến mãi]</w:t>
            </w:r>
            <w:r>
              <w:rPr>
                <w:noProof/>
                <w:webHidden/>
              </w:rPr>
              <w:tab/>
            </w:r>
            <w:r>
              <w:rPr>
                <w:noProof/>
                <w:webHidden/>
              </w:rPr>
              <w:fldChar w:fldCharType="begin"/>
            </w:r>
            <w:r>
              <w:rPr>
                <w:noProof/>
                <w:webHidden/>
              </w:rPr>
              <w:instrText xml:space="preserve"> PAGEREF _Toc172974173 \h </w:instrText>
            </w:r>
            <w:r>
              <w:rPr>
                <w:noProof/>
                <w:webHidden/>
              </w:rPr>
            </w:r>
            <w:r>
              <w:rPr>
                <w:noProof/>
                <w:webHidden/>
              </w:rPr>
              <w:fldChar w:fldCharType="separate"/>
            </w:r>
            <w:r>
              <w:rPr>
                <w:noProof/>
                <w:webHidden/>
              </w:rPr>
              <w:t>42</w:t>
            </w:r>
            <w:r>
              <w:rPr>
                <w:noProof/>
                <w:webHidden/>
              </w:rPr>
              <w:fldChar w:fldCharType="end"/>
            </w:r>
          </w:hyperlink>
        </w:p>
        <w:p w14:paraId="62F09F02" w14:textId="7DA01E90"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74" w:history="1">
            <w:r w:rsidRPr="003D0607">
              <w:rPr>
                <w:rStyle w:val="Siuktni"/>
                <w:noProof/>
                <w:lang w:val="vi-VN"/>
              </w:rPr>
              <w:t>2.4.13</w:t>
            </w:r>
            <w:r>
              <w:rPr>
                <w:rFonts w:eastAsiaTheme="minorEastAsia"/>
                <w:noProof/>
                <w:kern w:val="2"/>
                <w:sz w:val="24"/>
                <w:szCs w:val="24"/>
                <w:lang w:val="vi-VN" w:eastAsia="vi-VN"/>
                <w14:ligatures w14:val="standardContextual"/>
              </w:rPr>
              <w:tab/>
            </w:r>
            <w:r w:rsidRPr="003D0607">
              <w:rPr>
                <w:rStyle w:val="Siuktni"/>
                <w:noProof/>
                <w:lang w:val="vi-VN"/>
              </w:rPr>
              <w:t>Quy trình[Xóa chương trình khuyến mãi]</w:t>
            </w:r>
            <w:r>
              <w:rPr>
                <w:noProof/>
                <w:webHidden/>
              </w:rPr>
              <w:tab/>
            </w:r>
            <w:r>
              <w:rPr>
                <w:noProof/>
                <w:webHidden/>
              </w:rPr>
              <w:fldChar w:fldCharType="begin"/>
            </w:r>
            <w:r>
              <w:rPr>
                <w:noProof/>
                <w:webHidden/>
              </w:rPr>
              <w:instrText xml:space="preserve"> PAGEREF _Toc172974174 \h </w:instrText>
            </w:r>
            <w:r>
              <w:rPr>
                <w:noProof/>
                <w:webHidden/>
              </w:rPr>
            </w:r>
            <w:r>
              <w:rPr>
                <w:noProof/>
                <w:webHidden/>
              </w:rPr>
              <w:fldChar w:fldCharType="separate"/>
            </w:r>
            <w:r>
              <w:rPr>
                <w:noProof/>
                <w:webHidden/>
              </w:rPr>
              <w:t>42</w:t>
            </w:r>
            <w:r>
              <w:rPr>
                <w:noProof/>
                <w:webHidden/>
              </w:rPr>
              <w:fldChar w:fldCharType="end"/>
            </w:r>
          </w:hyperlink>
        </w:p>
        <w:p w14:paraId="4410EC0A" w14:textId="78EDE56E"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75" w:history="1">
            <w:r w:rsidRPr="003D0607">
              <w:rPr>
                <w:rStyle w:val="Siuktni"/>
                <w:noProof/>
                <w:lang w:val="vi-VN"/>
              </w:rPr>
              <w:t>2.4.14</w:t>
            </w:r>
            <w:r>
              <w:rPr>
                <w:rFonts w:eastAsiaTheme="minorEastAsia"/>
                <w:noProof/>
                <w:kern w:val="2"/>
                <w:sz w:val="24"/>
                <w:szCs w:val="24"/>
                <w:lang w:val="vi-VN" w:eastAsia="vi-VN"/>
                <w14:ligatures w14:val="standardContextual"/>
              </w:rPr>
              <w:tab/>
            </w:r>
            <w:r w:rsidRPr="003D0607">
              <w:rPr>
                <w:rStyle w:val="Siuktni"/>
                <w:noProof/>
                <w:lang w:val="vi-VN"/>
              </w:rPr>
              <w:t>Quy trình[Cập nhật số lượng]</w:t>
            </w:r>
            <w:r>
              <w:rPr>
                <w:noProof/>
                <w:webHidden/>
              </w:rPr>
              <w:tab/>
            </w:r>
            <w:r>
              <w:rPr>
                <w:noProof/>
                <w:webHidden/>
              </w:rPr>
              <w:fldChar w:fldCharType="begin"/>
            </w:r>
            <w:r>
              <w:rPr>
                <w:noProof/>
                <w:webHidden/>
              </w:rPr>
              <w:instrText xml:space="preserve"> PAGEREF _Toc172974175 \h </w:instrText>
            </w:r>
            <w:r>
              <w:rPr>
                <w:noProof/>
                <w:webHidden/>
              </w:rPr>
            </w:r>
            <w:r>
              <w:rPr>
                <w:noProof/>
                <w:webHidden/>
              </w:rPr>
              <w:fldChar w:fldCharType="separate"/>
            </w:r>
            <w:r>
              <w:rPr>
                <w:noProof/>
                <w:webHidden/>
              </w:rPr>
              <w:t>43</w:t>
            </w:r>
            <w:r>
              <w:rPr>
                <w:noProof/>
                <w:webHidden/>
              </w:rPr>
              <w:fldChar w:fldCharType="end"/>
            </w:r>
          </w:hyperlink>
        </w:p>
        <w:p w14:paraId="583C0D14" w14:textId="1569DC1F"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76" w:history="1">
            <w:r w:rsidRPr="003D0607">
              <w:rPr>
                <w:rStyle w:val="Siuktni"/>
                <w:noProof/>
                <w:lang w:val="vi-VN"/>
              </w:rPr>
              <w:t>2.4.15</w:t>
            </w:r>
            <w:r>
              <w:rPr>
                <w:rFonts w:eastAsiaTheme="minorEastAsia"/>
                <w:noProof/>
                <w:kern w:val="2"/>
                <w:sz w:val="24"/>
                <w:szCs w:val="24"/>
                <w:lang w:val="vi-VN" w:eastAsia="vi-VN"/>
                <w14:ligatures w14:val="standardContextual"/>
              </w:rPr>
              <w:tab/>
            </w:r>
            <w:r w:rsidRPr="003D0607">
              <w:rPr>
                <w:rStyle w:val="Siuktni"/>
                <w:noProof/>
                <w:lang w:val="vi-VN"/>
              </w:rPr>
              <w:t>Quy trình[Nhập kho]</w:t>
            </w:r>
            <w:r>
              <w:rPr>
                <w:noProof/>
                <w:webHidden/>
              </w:rPr>
              <w:tab/>
            </w:r>
            <w:r>
              <w:rPr>
                <w:noProof/>
                <w:webHidden/>
              </w:rPr>
              <w:fldChar w:fldCharType="begin"/>
            </w:r>
            <w:r>
              <w:rPr>
                <w:noProof/>
                <w:webHidden/>
              </w:rPr>
              <w:instrText xml:space="preserve"> PAGEREF _Toc172974176 \h </w:instrText>
            </w:r>
            <w:r>
              <w:rPr>
                <w:noProof/>
                <w:webHidden/>
              </w:rPr>
            </w:r>
            <w:r>
              <w:rPr>
                <w:noProof/>
                <w:webHidden/>
              </w:rPr>
              <w:fldChar w:fldCharType="separate"/>
            </w:r>
            <w:r>
              <w:rPr>
                <w:noProof/>
                <w:webHidden/>
              </w:rPr>
              <w:t>43</w:t>
            </w:r>
            <w:r>
              <w:rPr>
                <w:noProof/>
                <w:webHidden/>
              </w:rPr>
              <w:fldChar w:fldCharType="end"/>
            </w:r>
          </w:hyperlink>
        </w:p>
        <w:p w14:paraId="12CEA31E" w14:textId="51AAA58C"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77" w:history="1">
            <w:r w:rsidRPr="003D0607">
              <w:rPr>
                <w:rStyle w:val="Siuktni"/>
                <w:noProof/>
                <w:lang w:val="vi-VN"/>
              </w:rPr>
              <w:t>2.4.16</w:t>
            </w:r>
            <w:r>
              <w:rPr>
                <w:rFonts w:eastAsiaTheme="minorEastAsia"/>
                <w:noProof/>
                <w:kern w:val="2"/>
                <w:sz w:val="24"/>
                <w:szCs w:val="24"/>
                <w:lang w:val="vi-VN" w:eastAsia="vi-VN"/>
                <w14:ligatures w14:val="standardContextual"/>
              </w:rPr>
              <w:tab/>
            </w:r>
            <w:r w:rsidRPr="003D0607">
              <w:rPr>
                <w:rStyle w:val="Siuktni"/>
                <w:noProof/>
                <w:lang w:val="vi-VN"/>
              </w:rPr>
              <w:t>Quy trình[Xuất kho]</w:t>
            </w:r>
            <w:r>
              <w:rPr>
                <w:noProof/>
                <w:webHidden/>
              </w:rPr>
              <w:tab/>
            </w:r>
            <w:r>
              <w:rPr>
                <w:noProof/>
                <w:webHidden/>
              </w:rPr>
              <w:fldChar w:fldCharType="begin"/>
            </w:r>
            <w:r>
              <w:rPr>
                <w:noProof/>
                <w:webHidden/>
              </w:rPr>
              <w:instrText xml:space="preserve"> PAGEREF _Toc172974177 \h </w:instrText>
            </w:r>
            <w:r>
              <w:rPr>
                <w:noProof/>
                <w:webHidden/>
              </w:rPr>
            </w:r>
            <w:r>
              <w:rPr>
                <w:noProof/>
                <w:webHidden/>
              </w:rPr>
              <w:fldChar w:fldCharType="separate"/>
            </w:r>
            <w:r>
              <w:rPr>
                <w:noProof/>
                <w:webHidden/>
              </w:rPr>
              <w:t>44</w:t>
            </w:r>
            <w:r>
              <w:rPr>
                <w:noProof/>
                <w:webHidden/>
              </w:rPr>
              <w:fldChar w:fldCharType="end"/>
            </w:r>
          </w:hyperlink>
        </w:p>
        <w:p w14:paraId="1C546A20" w14:textId="61268CC8"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78" w:history="1">
            <w:r w:rsidRPr="003D0607">
              <w:rPr>
                <w:rStyle w:val="Siuktni"/>
                <w:noProof/>
                <w:lang w:val="vi-VN"/>
              </w:rPr>
              <w:t>2.4.17</w:t>
            </w:r>
            <w:r>
              <w:rPr>
                <w:rFonts w:eastAsiaTheme="minorEastAsia"/>
                <w:noProof/>
                <w:kern w:val="2"/>
                <w:sz w:val="24"/>
                <w:szCs w:val="24"/>
                <w:lang w:val="vi-VN" w:eastAsia="vi-VN"/>
                <w14:ligatures w14:val="standardContextual"/>
              </w:rPr>
              <w:tab/>
            </w:r>
            <w:r w:rsidRPr="003D0607">
              <w:rPr>
                <w:rStyle w:val="Siuktni"/>
                <w:noProof/>
                <w:lang w:val="vi-VN"/>
              </w:rPr>
              <w:t>Quy trình[Sửa thông tin cá nhân]</w:t>
            </w:r>
            <w:r>
              <w:rPr>
                <w:noProof/>
                <w:webHidden/>
              </w:rPr>
              <w:tab/>
            </w:r>
            <w:r>
              <w:rPr>
                <w:noProof/>
                <w:webHidden/>
              </w:rPr>
              <w:fldChar w:fldCharType="begin"/>
            </w:r>
            <w:r>
              <w:rPr>
                <w:noProof/>
                <w:webHidden/>
              </w:rPr>
              <w:instrText xml:space="preserve"> PAGEREF _Toc172974178 \h </w:instrText>
            </w:r>
            <w:r>
              <w:rPr>
                <w:noProof/>
                <w:webHidden/>
              </w:rPr>
            </w:r>
            <w:r>
              <w:rPr>
                <w:noProof/>
                <w:webHidden/>
              </w:rPr>
              <w:fldChar w:fldCharType="separate"/>
            </w:r>
            <w:r>
              <w:rPr>
                <w:noProof/>
                <w:webHidden/>
              </w:rPr>
              <w:t>44</w:t>
            </w:r>
            <w:r>
              <w:rPr>
                <w:noProof/>
                <w:webHidden/>
              </w:rPr>
              <w:fldChar w:fldCharType="end"/>
            </w:r>
          </w:hyperlink>
        </w:p>
        <w:p w14:paraId="6D781840" w14:textId="3BF5895A"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79" w:history="1">
            <w:r w:rsidRPr="003D0607">
              <w:rPr>
                <w:rStyle w:val="Siuktni"/>
                <w:noProof/>
                <w:lang w:val="vi-VN"/>
              </w:rPr>
              <w:t>2.4.18</w:t>
            </w:r>
            <w:r>
              <w:rPr>
                <w:rFonts w:eastAsiaTheme="minorEastAsia"/>
                <w:noProof/>
                <w:kern w:val="2"/>
                <w:sz w:val="24"/>
                <w:szCs w:val="24"/>
                <w:lang w:val="vi-VN" w:eastAsia="vi-VN"/>
                <w14:ligatures w14:val="standardContextual"/>
              </w:rPr>
              <w:tab/>
            </w:r>
            <w:r w:rsidRPr="003D0607">
              <w:rPr>
                <w:rStyle w:val="Siuktni"/>
                <w:noProof/>
                <w:lang w:val="vi-VN"/>
              </w:rPr>
              <w:t>Quy trình[Sửa thông tin đăng nhập]</w:t>
            </w:r>
            <w:r>
              <w:rPr>
                <w:noProof/>
                <w:webHidden/>
              </w:rPr>
              <w:tab/>
            </w:r>
            <w:r>
              <w:rPr>
                <w:noProof/>
                <w:webHidden/>
              </w:rPr>
              <w:fldChar w:fldCharType="begin"/>
            </w:r>
            <w:r>
              <w:rPr>
                <w:noProof/>
                <w:webHidden/>
              </w:rPr>
              <w:instrText xml:space="preserve"> PAGEREF _Toc172974179 \h </w:instrText>
            </w:r>
            <w:r>
              <w:rPr>
                <w:noProof/>
                <w:webHidden/>
              </w:rPr>
            </w:r>
            <w:r>
              <w:rPr>
                <w:noProof/>
                <w:webHidden/>
              </w:rPr>
              <w:fldChar w:fldCharType="separate"/>
            </w:r>
            <w:r>
              <w:rPr>
                <w:noProof/>
                <w:webHidden/>
              </w:rPr>
              <w:t>45</w:t>
            </w:r>
            <w:r>
              <w:rPr>
                <w:noProof/>
                <w:webHidden/>
              </w:rPr>
              <w:fldChar w:fldCharType="end"/>
            </w:r>
          </w:hyperlink>
        </w:p>
        <w:p w14:paraId="33474C28" w14:textId="656BF226"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80" w:history="1">
            <w:r w:rsidRPr="003D0607">
              <w:rPr>
                <w:rStyle w:val="Siuktni"/>
                <w:noProof/>
                <w:lang w:val="vi-VN"/>
              </w:rPr>
              <w:t>2.4.19</w:t>
            </w:r>
            <w:r>
              <w:rPr>
                <w:rFonts w:eastAsiaTheme="minorEastAsia"/>
                <w:noProof/>
                <w:kern w:val="2"/>
                <w:sz w:val="24"/>
                <w:szCs w:val="24"/>
                <w:lang w:val="vi-VN" w:eastAsia="vi-VN"/>
                <w14:ligatures w14:val="standardContextual"/>
              </w:rPr>
              <w:tab/>
            </w:r>
            <w:r w:rsidRPr="003D0607">
              <w:rPr>
                <w:rStyle w:val="Siuktni"/>
                <w:noProof/>
                <w:lang w:val="vi-VN"/>
              </w:rPr>
              <w:t>Quy trình[Xóa thông tin cá nhân]</w:t>
            </w:r>
            <w:r>
              <w:rPr>
                <w:noProof/>
                <w:webHidden/>
              </w:rPr>
              <w:tab/>
            </w:r>
            <w:r>
              <w:rPr>
                <w:noProof/>
                <w:webHidden/>
              </w:rPr>
              <w:fldChar w:fldCharType="begin"/>
            </w:r>
            <w:r>
              <w:rPr>
                <w:noProof/>
                <w:webHidden/>
              </w:rPr>
              <w:instrText xml:space="preserve"> PAGEREF _Toc172974180 \h </w:instrText>
            </w:r>
            <w:r>
              <w:rPr>
                <w:noProof/>
                <w:webHidden/>
              </w:rPr>
            </w:r>
            <w:r>
              <w:rPr>
                <w:noProof/>
                <w:webHidden/>
              </w:rPr>
              <w:fldChar w:fldCharType="separate"/>
            </w:r>
            <w:r>
              <w:rPr>
                <w:noProof/>
                <w:webHidden/>
              </w:rPr>
              <w:t>45</w:t>
            </w:r>
            <w:r>
              <w:rPr>
                <w:noProof/>
                <w:webHidden/>
              </w:rPr>
              <w:fldChar w:fldCharType="end"/>
            </w:r>
          </w:hyperlink>
        </w:p>
        <w:p w14:paraId="51416C94" w14:textId="6DC4D3D3"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81" w:history="1">
            <w:r w:rsidRPr="003D0607">
              <w:rPr>
                <w:rStyle w:val="Siuktni"/>
                <w:noProof/>
                <w:lang w:val="vi-VN"/>
              </w:rPr>
              <w:t>2.4.20</w:t>
            </w:r>
            <w:r>
              <w:rPr>
                <w:rFonts w:eastAsiaTheme="minorEastAsia"/>
                <w:noProof/>
                <w:kern w:val="2"/>
                <w:sz w:val="24"/>
                <w:szCs w:val="24"/>
                <w:lang w:val="vi-VN" w:eastAsia="vi-VN"/>
                <w14:ligatures w14:val="standardContextual"/>
              </w:rPr>
              <w:tab/>
            </w:r>
            <w:r w:rsidRPr="003D0607">
              <w:rPr>
                <w:rStyle w:val="Siuktni"/>
                <w:noProof/>
                <w:lang w:val="vi-VN"/>
              </w:rPr>
              <w:t>Quy trình[Chọn sách]</w:t>
            </w:r>
            <w:r>
              <w:rPr>
                <w:noProof/>
                <w:webHidden/>
              </w:rPr>
              <w:tab/>
            </w:r>
            <w:r>
              <w:rPr>
                <w:noProof/>
                <w:webHidden/>
              </w:rPr>
              <w:fldChar w:fldCharType="begin"/>
            </w:r>
            <w:r>
              <w:rPr>
                <w:noProof/>
                <w:webHidden/>
              </w:rPr>
              <w:instrText xml:space="preserve"> PAGEREF _Toc172974181 \h </w:instrText>
            </w:r>
            <w:r>
              <w:rPr>
                <w:noProof/>
                <w:webHidden/>
              </w:rPr>
            </w:r>
            <w:r>
              <w:rPr>
                <w:noProof/>
                <w:webHidden/>
              </w:rPr>
              <w:fldChar w:fldCharType="separate"/>
            </w:r>
            <w:r>
              <w:rPr>
                <w:noProof/>
                <w:webHidden/>
              </w:rPr>
              <w:t>46</w:t>
            </w:r>
            <w:r>
              <w:rPr>
                <w:noProof/>
                <w:webHidden/>
              </w:rPr>
              <w:fldChar w:fldCharType="end"/>
            </w:r>
          </w:hyperlink>
        </w:p>
        <w:p w14:paraId="55EF3FA2" w14:textId="57F8536B"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82" w:history="1">
            <w:r w:rsidRPr="003D0607">
              <w:rPr>
                <w:rStyle w:val="Siuktni"/>
                <w:noProof/>
                <w:lang w:val="vi-VN"/>
              </w:rPr>
              <w:t>2.4.21</w:t>
            </w:r>
            <w:r>
              <w:rPr>
                <w:rFonts w:eastAsiaTheme="minorEastAsia"/>
                <w:noProof/>
                <w:kern w:val="2"/>
                <w:sz w:val="24"/>
                <w:szCs w:val="24"/>
                <w:lang w:val="vi-VN" w:eastAsia="vi-VN"/>
                <w14:ligatures w14:val="standardContextual"/>
              </w:rPr>
              <w:tab/>
            </w:r>
            <w:r w:rsidRPr="003D0607">
              <w:rPr>
                <w:rStyle w:val="Siuktni"/>
                <w:noProof/>
                <w:lang w:val="vi-VN"/>
              </w:rPr>
              <w:t>Quy trình[Thanh toán]</w:t>
            </w:r>
            <w:r>
              <w:rPr>
                <w:noProof/>
                <w:webHidden/>
              </w:rPr>
              <w:tab/>
            </w:r>
            <w:r>
              <w:rPr>
                <w:noProof/>
                <w:webHidden/>
              </w:rPr>
              <w:fldChar w:fldCharType="begin"/>
            </w:r>
            <w:r>
              <w:rPr>
                <w:noProof/>
                <w:webHidden/>
              </w:rPr>
              <w:instrText xml:space="preserve"> PAGEREF _Toc172974182 \h </w:instrText>
            </w:r>
            <w:r>
              <w:rPr>
                <w:noProof/>
                <w:webHidden/>
              </w:rPr>
            </w:r>
            <w:r>
              <w:rPr>
                <w:noProof/>
                <w:webHidden/>
              </w:rPr>
              <w:fldChar w:fldCharType="separate"/>
            </w:r>
            <w:r>
              <w:rPr>
                <w:noProof/>
                <w:webHidden/>
              </w:rPr>
              <w:t>46</w:t>
            </w:r>
            <w:r>
              <w:rPr>
                <w:noProof/>
                <w:webHidden/>
              </w:rPr>
              <w:fldChar w:fldCharType="end"/>
            </w:r>
          </w:hyperlink>
        </w:p>
        <w:p w14:paraId="566909D5" w14:textId="45BCF811"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83" w:history="1">
            <w:r w:rsidRPr="003D0607">
              <w:rPr>
                <w:rStyle w:val="Siuktni"/>
                <w:noProof/>
                <w:lang w:val="vi-VN"/>
              </w:rPr>
              <w:t>2.4.22</w:t>
            </w:r>
            <w:r>
              <w:rPr>
                <w:rFonts w:eastAsiaTheme="minorEastAsia"/>
                <w:noProof/>
                <w:kern w:val="2"/>
                <w:sz w:val="24"/>
                <w:szCs w:val="24"/>
                <w:lang w:val="vi-VN" w:eastAsia="vi-VN"/>
                <w14:ligatures w14:val="standardContextual"/>
              </w:rPr>
              <w:tab/>
            </w:r>
            <w:r w:rsidRPr="003D0607">
              <w:rPr>
                <w:rStyle w:val="Siuktni"/>
                <w:noProof/>
                <w:lang w:val="vi-VN"/>
              </w:rPr>
              <w:t>Quy trình[Đặt hàng]</w:t>
            </w:r>
            <w:r>
              <w:rPr>
                <w:noProof/>
                <w:webHidden/>
              </w:rPr>
              <w:tab/>
            </w:r>
            <w:r>
              <w:rPr>
                <w:noProof/>
                <w:webHidden/>
              </w:rPr>
              <w:fldChar w:fldCharType="begin"/>
            </w:r>
            <w:r>
              <w:rPr>
                <w:noProof/>
                <w:webHidden/>
              </w:rPr>
              <w:instrText xml:space="preserve"> PAGEREF _Toc172974183 \h </w:instrText>
            </w:r>
            <w:r>
              <w:rPr>
                <w:noProof/>
                <w:webHidden/>
              </w:rPr>
            </w:r>
            <w:r>
              <w:rPr>
                <w:noProof/>
                <w:webHidden/>
              </w:rPr>
              <w:fldChar w:fldCharType="separate"/>
            </w:r>
            <w:r>
              <w:rPr>
                <w:noProof/>
                <w:webHidden/>
              </w:rPr>
              <w:t>47</w:t>
            </w:r>
            <w:r>
              <w:rPr>
                <w:noProof/>
                <w:webHidden/>
              </w:rPr>
              <w:fldChar w:fldCharType="end"/>
            </w:r>
          </w:hyperlink>
        </w:p>
        <w:p w14:paraId="16AB245F" w14:textId="12641F74"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84" w:history="1">
            <w:r w:rsidRPr="003D0607">
              <w:rPr>
                <w:rStyle w:val="Siuktni"/>
                <w:noProof/>
                <w:lang w:val="vi-VN"/>
              </w:rPr>
              <w:t>2.4.23</w:t>
            </w:r>
            <w:r>
              <w:rPr>
                <w:rFonts w:eastAsiaTheme="minorEastAsia"/>
                <w:noProof/>
                <w:kern w:val="2"/>
                <w:sz w:val="24"/>
                <w:szCs w:val="24"/>
                <w:lang w:val="vi-VN" w:eastAsia="vi-VN"/>
                <w14:ligatures w14:val="standardContextual"/>
              </w:rPr>
              <w:tab/>
            </w:r>
            <w:r w:rsidRPr="003D0607">
              <w:rPr>
                <w:rStyle w:val="Siuktni"/>
                <w:noProof/>
                <w:lang w:val="vi-VN"/>
              </w:rPr>
              <w:t>Quy trình[Áp dụng khuyến mãi]</w:t>
            </w:r>
            <w:r>
              <w:rPr>
                <w:noProof/>
                <w:webHidden/>
              </w:rPr>
              <w:tab/>
            </w:r>
            <w:r>
              <w:rPr>
                <w:noProof/>
                <w:webHidden/>
              </w:rPr>
              <w:fldChar w:fldCharType="begin"/>
            </w:r>
            <w:r>
              <w:rPr>
                <w:noProof/>
                <w:webHidden/>
              </w:rPr>
              <w:instrText xml:space="preserve"> PAGEREF _Toc172974184 \h </w:instrText>
            </w:r>
            <w:r>
              <w:rPr>
                <w:noProof/>
                <w:webHidden/>
              </w:rPr>
            </w:r>
            <w:r>
              <w:rPr>
                <w:noProof/>
                <w:webHidden/>
              </w:rPr>
              <w:fldChar w:fldCharType="separate"/>
            </w:r>
            <w:r>
              <w:rPr>
                <w:noProof/>
                <w:webHidden/>
              </w:rPr>
              <w:t>47</w:t>
            </w:r>
            <w:r>
              <w:rPr>
                <w:noProof/>
                <w:webHidden/>
              </w:rPr>
              <w:fldChar w:fldCharType="end"/>
            </w:r>
          </w:hyperlink>
        </w:p>
        <w:p w14:paraId="3E9F0AE2" w14:textId="200F8486"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85" w:history="1">
            <w:r w:rsidRPr="003D0607">
              <w:rPr>
                <w:rStyle w:val="Siuktni"/>
                <w:noProof/>
                <w:lang w:val="vi-VN"/>
              </w:rPr>
              <w:t>2.4.24</w:t>
            </w:r>
            <w:r>
              <w:rPr>
                <w:rFonts w:eastAsiaTheme="minorEastAsia"/>
                <w:noProof/>
                <w:kern w:val="2"/>
                <w:sz w:val="24"/>
                <w:szCs w:val="24"/>
                <w:lang w:val="vi-VN" w:eastAsia="vi-VN"/>
                <w14:ligatures w14:val="standardContextual"/>
              </w:rPr>
              <w:tab/>
            </w:r>
            <w:r w:rsidRPr="003D0607">
              <w:rPr>
                <w:rStyle w:val="Siuktni"/>
                <w:noProof/>
                <w:lang w:val="vi-VN"/>
              </w:rPr>
              <w:t>Quy trình[Xem lịch sử đơn hàng]</w:t>
            </w:r>
            <w:r>
              <w:rPr>
                <w:noProof/>
                <w:webHidden/>
              </w:rPr>
              <w:tab/>
            </w:r>
            <w:r>
              <w:rPr>
                <w:noProof/>
                <w:webHidden/>
              </w:rPr>
              <w:fldChar w:fldCharType="begin"/>
            </w:r>
            <w:r>
              <w:rPr>
                <w:noProof/>
                <w:webHidden/>
              </w:rPr>
              <w:instrText xml:space="preserve"> PAGEREF _Toc172974185 \h </w:instrText>
            </w:r>
            <w:r>
              <w:rPr>
                <w:noProof/>
                <w:webHidden/>
              </w:rPr>
            </w:r>
            <w:r>
              <w:rPr>
                <w:noProof/>
                <w:webHidden/>
              </w:rPr>
              <w:fldChar w:fldCharType="separate"/>
            </w:r>
            <w:r>
              <w:rPr>
                <w:noProof/>
                <w:webHidden/>
              </w:rPr>
              <w:t>48</w:t>
            </w:r>
            <w:r>
              <w:rPr>
                <w:noProof/>
                <w:webHidden/>
              </w:rPr>
              <w:fldChar w:fldCharType="end"/>
            </w:r>
          </w:hyperlink>
        </w:p>
        <w:p w14:paraId="767146AE" w14:textId="2902E2E8"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86" w:history="1">
            <w:r w:rsidRPr="003D0607">
              <w:rPr>
                <w:rStyle w:val="Siuktni"/>
                <w:noProof/>
                <w:lang w:val="vi-VN"/>
              </w:rPr>
              <w:t>2.4.25</w:t>
            </w:r>
            <w:r>
              <w:rPr>
                <w:rFonts w:eastAsiaTheme="minorEastAsia"/>
                <w:noProof/>
                <w:kern w:val="2"/>
                <w:sz w:val="24"/>
                <w:szCs w:val="24"/>
                <w:lang w:val="vi-VN" w:eastAsia="vi-VN"/>
                <w14:ligatures w14:val="standardContextual"/>
              </w:rPr>
              <w:tab/>
            </w:r>
            <w:r w:rsidRPr="003D0607">
              <w:rPr>
                <w:rStyle w:val="Siuktni"/>
                <w:noProof/>
                <w:lang w:val="vi-VN"/>
              </w:rPr>
              <w:t>Quy trình[Thêm thông tin nhân viên]</w:t>
            </w:r>
            <w:r>
              <w:rPr>
                <w:noProof/>
                <w:webHidden/>
              </w:rPr>
              <w:tab/>
            </w:r>
            <w:r>
              <w:rPr>
                <w:noProof/>
                <w:webHidden/>
              </w:rPr>
              <w:fldChar w:fldCharType="begin"/>
            </w:r>
            <w:r>
              <w:rPr>
                <w:noProof/>
                <w:webHidden/>
              </w:rPr>
              <w:instrText xml:space="preserve"> PAGEREF _Toc172974186 \h </w:instrText>
            </w:r>
            <w:r>
              <w:rPr>
                <w:noProof/>
                <w:webHidden/>
              </w:rPr>
            </w:r>
            <w:r>
              <w:rPr>
                <w:noProof/>
                <w:webHidden/>
              </w:rPr>
              <w:fldChar w:fldCharType="separate"/>
            </w:r>
            <w:r>
              <w:rPr>
                <w:noProof/>
                <w:webHidden/>
              </w:rPr>
              <w:t>48</w:t>
            </w:r>
            <w:r>
              <w:rPr>
                <w:noProof/>
                <w:webHidden/>
              </w:rPr>
              <w:fldChar w:fldCharType="end"/>
            </w:r>
          </w:hyperlink>
        </w:p>
        <w:p w14:paraId="72B18575" w14:textId="3656AA2C"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87" w:history="1">
            <w:r w:rsidRPr="003D0607">
              <w:rPr>
                <w:rStyle w:val="Siuktni"/>
                <w:noProof/>
                <w:lang w:val="vi-VN"/>
              </w:rPr>
              <w:t>2.4.26</w:t>
            </w:r>
            <w:r>
              <w:rPr>
                <w:rFonts w:eastAsiaTheme="minorEastAsia"/>
                <w:noProof/>
                <w:kern w:val="2"/>
                <w:sz w:val="24"/>
                <w:szCs w:val="24"/>
                <w:lang w:val="vi-VN" w:eastAsia="vi-VN"/>
                <w14:ligatures w14:val="standardContextual"/>
              </w:rPr>
              <w:tab/>
            </w:r>
            <w:r w:rsidRPr="003D0607">
              <w:rPr>
                <w:rStyle w:val="Siuktni"/>
                <w:noProof/>
                <w:lang w:val="vi-VN"/>
              </w:rPr>
              <w:t>Quy trình[Xóa thông tin nhân viên]</w:t>
            </w:r>
            <w:r>
              <w:rPr>
                <w:noProof/>
                <w:webHidden/>
              </w:rPr>
              <w:tab/>
            </w:r>
            <w:r>
              <w:rPr>
                <w:noProof/>
                <w:webHidden/>
              </w:rPr>
              <w:fldChar w:fldCharType="begin"/>
            </w:r>
            <w:r>
              <w:rPr>
                <w:noProof/>
                <w:webHidden/>
              </w:rPr>
              <w:instrText xml:space="preserve"> PAGEREF _Toc172974187 \h </w:instrText>
            </w:r>
            <w:r>
              <w:rPr>
                <w:noProof/>
                <w:webHidden/>
              </w:rPr>
            </w:r>
            <w:r>
              <w:rPr>
                <w:noProof/>
                <w:webHidden/>
              </w:rPr>
              <w:fldChar w:fldCharType="separate"/>
            </w:r>
            <w:r>
              <w:rPr>
                <w:noProof/>
                <w:webHidden/>
              </w:rPr>
              <w:t>49</w:t>
            </w:r>
            <w:r>
              <w:rPr>
                <w:noProof/>
                <w:webHidden/>
              </w:rPr>
              <w:fldChar w:fldCharType="end"/>
            </w:r>
          </w:hyperlink>
        </w:p>
        <w:p w14:paraId="1F59CA46" w14:textId="0C5CFB3C"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88" w:history="1">
            <w:r w:rsidRPr="003D0607">
              <w:rPr>
                <w:rStyle w:val="Siuktni"/>
                <w:noProof/>
                <w:lang w:val="vi-VN"/>
              </w:rPr>
              <w:t>2.4.27</w:t>
            </w:r>
            <w:r>
              <w:rPr>
                <w:rFonts w:eastAsiaTheme="minorEastAsia"/>
                <w:noProof/>
                <w:kern w:val="2"/>
                <w:sz w:val="24"/>
                <w:szCs w:val="24"/>
                <w:lang w:val="vi-VN" w:eastAsia="vi-VN"/>
                <w14:ligatures w14:val="standardContextual"/>
              </w:rPr>
              <w:tab/>
            </w:r>
            <w:r w:rsidRPr="003D0607">
              <w:rPr>
                <w:rStyle w:val="Siuktni"/>
                <w:noProof/>
                <w:lang w:val="vi-VN"/>
              </w:rPr>
              <w:t>Quy trình[Xóa thông tin nhân viên]</w:t>
            </w:r>
            <w:r>
              <w:rPr>
                <w:noProof/>
                <w:webHidden/>
              </w:rPr>
              <w:tab/>
            </w:r>
            <w:r>
              <w:rPr>
                <w:noProof/>
                <w:webHidden/>
              </w:rPr>
              <w:fldChar w:fldCharType="begin"/>
            </w:r>
            <w:r>
              <w:rPr>
                <w:noProof/>
                <w:webHidden/>
              </w:rPr>
              <w:instrText xml:space="preserve"> PAGEREF _Toc172974188 \h </w:instrText>
            </w:r>
            <w:r>
              <w:rPr>
                <w:noProof/>
                <w:webHidden/>
              </w:rPr>
            </w:r>
            <w:r>
              <w:rPr>
                <w:noProof/>
                <w:webHidden/>
              </w:rPr>
              <w:fldChar w:fldCharType="separate"/>
            </w:r>
            <w:r>
              <w:rPr>
                <w:noProof/>
                <w:webHidden/>
              </w:rPr>
              <w:t>49</w:t>
            </w:r>
            <w:r>
              <w:rPr>
                <w:noProof/>
                <w:webHidden/>
              </w:rPr>
              <w:fldChar w:fldCharType="end"/>
            </w:r>
          </w:hyperlink>
        </w:p>
        <w:p w14:paraId="52B1A124" w14:textId="15BF063A" w:rsidR="000C0243" w:rsidRDefault="000C0243">
          <w:pPr>
            <w:pStyle w:val="Mucluc2"/>
            <w:tabs>
              <w:tab w:val="left" w:pos="880"/>
              <w:tab w:val="right" w:leader="dot" w:pos="9629"/>
            </w:tabs>
            <w:rPr>
              <w:rFonts w:eastAsiaTheme="minorEastAsia"/>
              <w:noProof/>
              <w:kern w:val="2"/>
              <w:sz w:val="24"/>
              <w:szCs w:val="24"/>
              <w:lang w:val="vi-VN" w:eastAsia="vi-VN"/>
              <w14:ligatures w14:val="standardContextual"/>
            </w:rPr>
          </w:pPr>
          <w:hyperlink w:anchor="_Toc172974189" w:history="1">
            <w:r w:rsidRPr="003D0607">
              <w:rPr>
                <w:rStyle w:val="Siuktni"/>
                <w:noProof/>
              </w:rPr>
              <w:t>2.5</w:t>
            </w:r>
            <w:r>
              <w:rPr>
                <w:rFonts w:eastAsiaTheme="minorEastAsia"/>
                <w:noProof/>
                <w:kern w:val="2"/>
                <w:sz w:val="24"/>
                <w:szCs w:val="24"/>
                <w:lang w:val="vi-VN" w:eastAsia="vi-VN"/>
                <w14:ligatures w14:val="standardContextual"/>
              </w:rPr>
              <w:tab/>
            </w:r>
            <w:r w:rsidRPr="003D0607">
              <w:rPr>
                <w:rStyle w:val="Siuktni"/>
                <w:noProof/>
              </w:rPr>
              <w:t>Sequence Diagram</w:t>
            </w:r>
            <w:r>
              <w:rPr>
                <w:noProof/>
                <w:webHidden/>
              </w:rPr>
              <w:tab/>
            </w:r>
            <w:r>
              <w:rPr>
                <w:noProof/>
                <w:webHidden/>
              </w:rPr>
              <w:fldChar w:fldCharType="begin"/>
            </w:r>
            <w:r>
              <w:rPr>
                <w:noProof/>
                <w:webHidden/>
              </w:rPr>
              <w:instrText xml:space="preserve"> PAGEREF _Toc172974189 \h </w:instrText>
            </w:r>
            <w:r>
              <w:rPr>
                <w:noProof/>
                <w:webHidden/>
              </w:rPr>
            </w:r>
            <w:r>
              <w:rPr>
                <w:noProof/>
                <w:webHidden/>
              </w:rPr>
              <w:fldChar w:fldCharType="separate"/>
            </w:r>
            <w:r>
              <w:rPr>
                <w:noProof/>
                <w:webHidden/>
              </w:rPr>
              <w:t>50</w:t>
            </w:r>
            <w:r>
              <w:rPr>
                <w:noProof/>
                <w:webHidden/>
              </w:rPr>
              <w:fldChar w:fldCharType="end"/>
            </w:r>
          </w:hyperlink>
        </w:p>
        <w:p w14:paraId="037FC763" w14:textId="6C4629B2"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90" w:history="1">
            <w:r w:rsidRPr="003D0607">
              <w:rPr>
                <w:rStyle w:val="Siuktni"/>
                <w:noProof/>
              </w:rPr>
              <w:t>2.5.1</w:t>
            </w:r>
            <w:r>
              <w:rPr>
                <w:rFonts w:eastAsiaTheme="minorEastAsia"/>
                <w:noProof/>
                <w:kern w:val="2"/>
                <w:sz w:val="24"/>
                <w:szCs w:val="24"/>
                <w:lang w:val="vi-VN" w:eastAsia="vi-VN"/>
                <w14:ligatures w14:val="standardContextual"/>
              </w:rPr>
              <w:tab/>
            </w:r>
            <w:r w:rsidRPr="003D0607">
              <w:rPr>
                <w:rStyle w:val="Siuktni"/>
                <w:noProof/>
              </w:rPr>
              <w:t>Quy trình [Đăng Ký]</w:t>
            </w:r>
            <w:r>
              <w:rPr>
                <w:noProof/>
                <w:webHidden/>
              </w:rPr>
              <w:tab/>
            </w:r>
            <w:r>
              <w:rPr>
                <w:noProof/>
                <w:webHidden/>
              </w:rPr>
              <w:fldChar w:fldCharType="begin"/>
            </w:r>
            <w:r>
              <w:rPr>
                <w:noProof/>
                <w:webHidden/>
              </w:rPr>
              <w:instrText xml:space="preserve"> PAGEREF _Toc172974190 \h </w:instrText>
            </w:r>
            <w:r>
              <w:rPr>
                <w:noProof/>
                <w:webHidden/>
              </w:rPr>
            </w:r>
            <w:r>
              <w:rPr>
                <w:noProof/>
                <w:webHidden/>
              </w:rPr>
              <w:fldChar w:fldCharType="separate"/>
            </w:r>
            <w:r>
              <w:rPr>
                <w:noProof/>
                <w:webHidden/>
              </w:rPr>
              <w:t>50</w:t>
            </w:r>
            <w:r>
              <w:rPr>
                <w:noProof/>
                <w:webHidden/>
              </w:rPr>
              <w:fldChar w:fldCharType="end"/>
            </w:r>
          </w:hyperlink>
        </w:p>
        <w:p w14:paraId="5810C441" w14:textId="1C935966"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93" w:history="1">
            <w:r w:rsidRPr="003D0607">
              <w:rPr>
                <w:rStyle w:val="Siuktni"/>
                <w:noProof/>
              </w:rPr>
              <w:t>2.5.2</w:t>
            </w:r>
            <w:r>
              <w:rPr>
                <w:rFonts w:eastAsiaTheme="minorEastAsia"/>
                <w:noProof/>
                <w:kern w:val="2"/>
                <w:sz w:val="24"/>
                <w:szCs w:val="24"/>
                <w:lang w:val="vi-VN" w:eastAsia="vi-VN"/>
                <w14:ligatures w14:val="standardContextual"/>
              </w:rPr>
              <w:tab/>
            </w:r>
            <w:r w:rsidRPr="003D0607">
              <w:rPr>
                <w:rStyle w:val="Siuktni"/>
                <w:noProof/>
              </w:rPr>
              <w:t>Quy trình [Đăng Nhập]</w:t>
            </w:r>
            <w:r>
              <w:rPr>
                <w:noProof/>
                <w:webHidden/>
              </w:rPr>
              <w:tab/>
            </w:r>
            <w:r>
              <w:rPr>
                <w:noProof/>
                <w:webHidden/>
              </w:rPr>
              <w:fldChar w:fldCharType="begin"/>
            </w:r>
            <w:r>
              <w:rPr>
                <w:noProof/>
                <w:webHidden/>
              </w:rPr>
              <w:instrText xml:space="preserve"> PAGEREF _Toc172974193 \h </w:instrText>
            </w:r>
            <w:r>
              <w:rPr>
                <w:noProof/>
                <w:webHidden/>
              </w:rPr>
            </w:r>
            <w:r>
              <w:rPr>
                <w:noProof/>
                <w:webHidden/>
              </w:rPr>
              <w:fldChar w:fldCharType="separate"/>
            </w:r>
            <w:r>
              <w:rPr>
                <w:noProof/>
                <w:webHidden/>
              </w:rPr>
              <w:t>51</w:t>
            </w:r>
            <w:r>
              <w:rPr>
                <w:noProof/>
                <w:webHidden/>
              </w:rPr>
              <w:fldChar w:fldCharType="end"/>
            </w:r>
          </w:hyperlink>
        </w:p>
        <w:p w14:paraId="1645E0A9" w14:textId="0A46D112"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94" w:history="1">
            <w:r w:rsidRPr="003D0607">
              <w:rPr>
                <w:rStyle w:val="Siuktni"/>
                <w:noProof/>
              </w:rPr>
              <w:t>2.5.3</w:t>
            </w:r>
            <w:r>
              <w:rPr>
                <w:rFonts w:eastAsiaTheme="minorEastAsia"/>
                <w:noProof/>
                <w:kern w:val="2"/>
                <w:sz w:val="24"/>
                <w:szCs w:val="24"/>
                <w:lang w:val="vi-VN" w:eastAsia="vi-VN"/>
                <w14:ligatures w14:val="standardContextual"/>
              </w:rPr>
              <w:tab/>
            </w:r>
            <w:r w:rsidRPr="003D0607">
              <w:rPr>
                <w:rStyle w:val="Siuktni"/>
                <w:noProof/>
              </w:rPr>
              <w:t>Quy trình [Đặt sách]</w:t>
            </w:r>
            <w:r>
              <w:rPr>
                <w:noProof/>
                <w:webHidden/>
              </w:rPr>
              <w:tab/>
            </w:r>
            <w:r>
              <w:rPr>
                <w:noProof/>
                <w:webHidden/>
              </w:rPr>
              <w:fldChar w:fldCharType="begin"/>
            </w:r>
            <w:r>
              <w:rPr>
                <w:noProof/>
                <w:webHidden/>
              </w:rPr>
              <w:instrText xml:space="preserve"> PAGEREF _Toc172974194 \h </w:instrText>
            </w:r>
            <w:r>
              <w:rPr>
                <w:noProof/>
                <w:webHidden/>
              </w:rPr>
            </w:r>
            <w:r>
              <w:rPr>
                <w:noProof/>
                <w:webHidden/>
              </w:rPr>
              <w:fldChar w:fldCharType="separate"/>
            </w:r>
            <w:r>
              <w:rPr>
                <w:noProof/>
                <w:webHidden/>
              </w:rPr>
              <w:t>52</w:t>
            </w:r>
            <w:r>
              <w:rPr>
                <w:noProof/>
                <w:webHidden/>
              </w:rPr>
              <w:fldChar w:fldCharType="end"/>
            </w:r>
          </w:hyperlink>
        </w:p>
        <w:p w14:paraId="11C86E37" w14:textId="6A3403FE"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95" w:history="1">
            <w:r w:rsidRPr="003D0607">
              <w:rPr>
                <w:rStyle w:val="Siuktni"/>
                <w:noProof/>
              </w:rPr>
              <w:t>2.5.4</w:t>
            </w:r>
            <w:r>
              <w:rPr>
                <w:rFonts w:eastAsiaTheme="minorEastAsia"/>
                <w:noProof/>
                <w:kern w:val="2"/>
                <w:sz w:val="24"/>
                <w:szCs w:val="24"/>
                <w:lang w:val="vi-VN" w:eastAsia="vi-VN"/>
                <w14:ligatures w14:val="standardContextual"/>
              </w:rPr>
              <w:tab/>
            </w:r>
            <w:r w:rsidRPr="003D0607">
              <w:rPr>
                <w:rStyle w:val="Siuktni"/>
                <w:noProof/>
              </w:rPr>
              <w:t>Quy trình [Thêm sách]</w:t>
            </w:r>
            <w:r>
              <w:rPr>
                <w:noProof/>
                <w:webHidden/>
              </w:rPr>
              <w:tab/>
            </w:r>
            <w:r>
              <w:rPr>
                <w:noProof/>
                <w:webHidden/>
              </w:rPr>
              <w:fldChar w:fldCharType="begin"/>
            </w:r>
            <w:r>
              <w:rPr>
                <w:noProof/>
                <w:webHidden/>
              </w:rPr>
              <w:instrText xml:space="preserve"> PAGEREF _Toc172974195 \h </w:instrText>
            </w:r>
            <w:r>
              <w:rPr>
                <w:noProof/>
                <w:webHidden/>
              </w:rPr>
            </w:r>
            <w:r>
              <w:rPr>
                <w:noProof/>
                <w:webHidden/>
              </w:rPr>
              <w:fldChar w:fldCharType="separate"/>
            </w:r>
            <w:r>
              <w:rPr>
                <w:noProof/>
                <w:webHidden/>
              </w:rPr>
              <w:t>53</w:t>
            </w:r>
            <w:r>
              <w:rPr>
                <w:noProof/>
                <w:webHidden/>
              </w:rPr>
              <w:fldChar w:fldCharType="end"/>
            </w:r>
          </w:hyperlink>
        </w:p>
        <w:p w14:paraId="5138FE02" w14:textId="7768D8B1"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96" w:history="1">
            <w:r w:rsidRPr="003D0607">
              <w:rPr>
                <w:rStyle w:val="Siuktni"/>
                <w:noProof/>
              </w:rPr>
              <w:t>2.5.5</w:t>
            </w:r>
            <w:r>
              <w:rPr>
                <w:rFonts w:eastAsiaTheme="minorEastAsia"/>
                <w:noProof/>
                <w:kern w:val="2"/>
                <w:sz w:val="24"/>
                <w:szCs w:val="24"/>
                <w:lang w:val="vi-VN" w:eastAsia="vi-VN"/>
                <w14:ligatures w14:val="standardContextual"/>
              </w:rPr>
              <w:tab/>
            </w:r>
            <w:r w:rsidRPr="003D0607">
              <w:rPr>
                <w:rStyle w:val="Siuktni"/>
                <w:noProof/>
              </w:rPr>
              <w:t>Quy trình [Xóa sách]</w:t>
            </w:r>
            <w:r>
              <w:rPr>
                <w:noProof/>
                <w:webHidden/>
              </w:rPr>
              <w:tab/>
            </w:r>
            <w:r>
              <w:rPr>
                <w:noProof/>
                <w:webHidden/>
              </w:rPr>
              <w:fldChar w:fldCharType="begin"/>
            </w:r>
            <w:r>
              <w:rPr>
                <w:noProof/>
                <w:webHidden/>
              </w:rPr>
              <w:instrText xml:space="preserve"> PAGEREF _Toc172974196 \h </w:instrText>
            </w:r>
            <w:r>
              <w:rPr>
                <w:noProof/>
                <w:webHidden/>
              </w:rPr>
            </w:r>
            <w:r>
              <w:rPr>
                <w:noProof/>
                <w:webHidden/>
              </w:rPr>
              <w:fldChar w:fldCharType="separate"/>
            </w:r>
            <w:r>
              <w:rPr>
                <w:noProof/>
                <w:webHidden/>
              </w:rPr>
              <w:t>54</w:t>
            </w:r>
            <w:r>
              <w:rPr>
                <w:noProof/>
                <w:webHidden/>
              </w:rPr>
              <w:fldChar w:fldCharType="end"/>
            </w:r>
          </w:hyperlink>
        </w:p>
        <w:p w14:paraId="12757E40" w14:textId="1EC7E67D"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197" w:history="1">
            <w:r w:rsidRPr="003D0607">
              <w:rPr>
                <w:rStyle w:val="Siuktni"/>
                <w:noProof/>
              </w:rPr>
              <w:t>2.5.6</w:t>
            </w:r>
            <w:r>
              <w:rPr>
                <w:rFonts w:eastAsiaTheme="minorEastAsia"/>
                <w:noProof/>
                <w:kern w:val="2"/>
                <w:sz w:val="24"/>
                <w:szCs w:val="24"/>
                <w:lang w:val="vi-VN" w:eastAsia="vi-VN"/>
                <w14:ligatures w14:val="standardContextual"/>
              </w:rPr>
              <w:tab/>
            </w:r>
            <w:r w:rsidRPr="003D0607">
              <w:rPr>
                <w:rStyle w:val="Siuktni"/>
                <w:noProof/>
              </w:rPr>
              <w:t>Quy trình [Sửa sách]</w:t>
            </w:r>
            <w:r>
              <w:rPr>
                <w:noProof/>
                <w:webHidden/>
              </w:rPr>
              <w:tab/>
            </w:r>
            <w:r>
              <w:rPr>
                <w:noProof/>
                <w:webHidden/>
              </w:rPr>
              <w:fldChar w:fldCharType="begin"/>
            </w:r>
            <w:r>
              <w:rPr>
                <w:noProof/>
                <w:webHidden/>
              </w:rPr>
              <w:instrText xml:space="preserve"> PAGEREF _Toc172974197 \h </w:instrText>
            </w:r>
            <w:r>
              <w:rPr>
                <w:noProof/>
                <w:webHidden/>
              </w:rPr>
            </w:r>
            <w:r>
              <w:rPr>
                <w:noProof/>
                <w:webHidden/>
              </w:rPr>
              <w:fldChar w:fldCharType="separate"/>
            </w:r>
            <w:r>
              <w:rPr>
                <w:noProof/>
                <w:webHidden/>
              </w:rPr>
              <w:t>54</w:t>
            </w:r>
            <w:r>
              <w:rPr>
                <w:noProof/>
                <w:webHidden/>
              </w:rPr>
              <w:fldChar w:fldCharType="end"/>
            </w:r>
          </w:hyperlink>
        </w:p>
        <w:p w14:paraId="407929D4" w14:textId="5261CBB3" w:rsidR="000C0243" w:rsidRDefault="000C0243">
          <w:pPr>
            <w:pStyle w:val="Mucluc2"/>
            <w:tabs>
              <w:tab w:val="left" w:pos="880"/>
              <w:tab w:val="right" w:leader="dot" w:pos="9629"/>
            </w:tabs>
            <w:rPr>
              <w:rFonts w:eastAsiaTheme="minorEastAsia"/>
              <w:noProof/>
              <w:kern w:val="2"/>
              <w:sz w:val="24"/>
              <w:szCs w:val="24"/>
              <w:lang w:val="vi-VN" w:eastAsia="vi-VN"/>
              <w14:ligatures w14:val="standardContextual"/>
            </w:rPr>
          </w:pPr>
          <w:hyperlink w:anchor="_Toc172974198" w:history="1">
            <w:r w:rsidRPr="003D0607">
              <w:rPr>
                <w:rStyle w:val="Siuktni"/>
                <w:noProof/>
              </w:rPr>
              <w:t>2.6</w:t>
            </w:r>
            <w:r>
              <w:rPr>
                <w:rFonts w:eastAsiaTheme="minorEastAsia"/>
                <w:noProof/>
                <w:kern w:val="2"/>
                <w:sz w:val="24"/>
                <w:szCs w:val="24"/>
                <w:lang w:val="vi-VN" w:eastAsia="vi-VN"/>
                <w14:ligatures w14:val="standardContextual"/>
              </w:rPr>
              <w:tab/>
            </w:r>
            <w:r w:rsidRPr="003D0607">
              <w:rPr>
                <w:rStyle w:val="Siuktni"/>
                <w:noProof/>
              </w:rPr>
              <w:t>Class Diagram</w:t>
            </w:r>
            <w:r>
              <w:rPr>
                <w:noProof/>
                <w:webHidden/>
              </w:rPr>
              <w:tab/>
            </w:r>
            <w:r>
              <w:rPr>
                <w:noProof/>
                <w:webHidden/>
              </w:rPr>
              <w:fldChar w:fldCharType="begin"/>
            </w:r>
            <w:r>
              <w:rPr>
                <w:noProof/>
                <w:webHidden/>
              </w:rPr>
              <w:instrText xml:space="preserve"> PAGEREF _Toc172974198 \h </w:instrText>
            </w:r>
            <w:r>
              <w:rPr>
                <w:noProof/>
                <w:webHidden/>
              </w:rPr>
            </w:r>
            <w:r>
              <w:rPr>
                <w:noProof/>
                <w:webHidden/>
              </w:rPr>
              <w:fldChar w:fldCharType="separate"/>
            </w:r>
            <w:r>
              <w:rPr>
                <w:noProof/>
                <w:webHidden/>
              </w:rPr>
              <w:t>56</w:t>
            </w:r>
            <w:r>
              <w:rPr>
                <w:noProof/>
                <w:webHidden/>
              </w:rPr>
              <w:fldChar w:fldCharType="end"/>
            </w:r>
          </w:hyperlink>
        </w:p>
        <w:p w14:paraId="034675EC" w14:textId="21A3F0FE" w:rsidR="000C0243" w:rsidRDefault="000C0243">
          <w:pPr>
            <w:pStyle w:val="Mucluc2"/>
            <w:tabs>
              <w:tab w:val="left" w:pos="880"/>
              <w:tab w:val="right" w:leader="dot" w:pos="9629"/>
            </w:tabs>
            <w:rPr>
              <w:rFonts w:eastAsiaTheme="minorEastAsia"/>
              <w:noProof/>
              <w:kern w:val="2"/>
              <w:sz w:val="24"/>
              <w:szCs w:val="24"/>
              <w:lang w:val="vi-VN" w:eastAsia="vi-VN"/>
              <w14:ligatures w14:val="standardContextual"/>
            </w:rPr>
          </w:pPr>
          <w:hyperlink w:anchor="_Toc172974199" w:history="1">
            <w:r w:rsidRPr="003D0607">
              <w:rPr>
                <w:rStyle w:val="Siuktni"/>
                <w:noProof/>
              </w:rPr>
              <w:t>2.7</w:t>
            </w:r>
            <w:r>
              <w:rPr>
                <w:rFonts w:eastAsiaTheme="minorEastAsia"/>
                <w:noProof/>
                <w:kern w:val="2"/>
                <w:sz w:val="24"/>
                <w:szCs w:val="24"/>
                <w:lang w:val="vi-VN" w:eastAsia="vi-VN"/>
                <w14:ligatures w14:val="standardContextual"/>
              </w:rPr>
              <w:tab/>
            </w:r>
            <w:r w:rsidRPr="003D0607">
              <w:rPr>
                <w:rStyle w:val="Siuktni"/>
                <w:noProof/>
              </w:rPr>
              <w:t>Statechart Diagram</w:t>
            </w:r>
            <w:r>
              <w:rPr>
                <w:noProof/>
                <w:webHidden/>
              </w:rPr>
              <w:tab/>
            </w:r>
            <w:r>
              <w:rPr>
                <w:noProof/>
                <w:webHidden/>
              </w:rPr>
              <w:fldChar w:fldCharType="begin"/>
            </w:r>
            <w:r>
              <w:rPr>
                <w:noProof/>
                <w:webHidden/>
              </w:rPr>
              <w:instrText xml:space="preserve"> PAGEREF _Toc172974199 \h </w:instrText>
            </w:r>
            <w:r>
              <w:rPr>
                <w:noProof/>
                <w:webHidden/>
              </w:rPr>
            </w:r>
            <w:r>
              <w:rPr>
                <w:noProof/>
                <w:webHidden/>
              </w:rPr>
              <w:fldChar w:fldCharType="separate"/>
            </w:r>
            <w:r>
              <w:rPr>
                <w:noProof/>
                <w:webHidden/>
              </w:rPr>
              <w:t>56</w:t>
            </w:r>
            <w:r>
              <w:rPr>
                <w:noProof/>
                <w:webHidden/>
              </w:rPr>
              <w:fldChar w:fldCharType="end"/>
            </w:r>
          </w:hyperlink>
        </w:p>
        <w:p w14:paraId="41269249" w14:textId="06D759A6" w:rsidR="000C0243" w:rsidRDefault="000C0243">
          <w:pPr>
            <w:pStyle w:val="Mucluc1"/>
            <w:tabs>
              <w:tab w:val="left" w:pos="440"/>
              <w:tab w:val="right" w:leader="dot" w:pos="9629"/>
            </w:tabs>
            <w:rPr>
              <w:rFonts w:asciiTheme="minorHAnsi" w:eastAsiaTheme="minorEastAsia" w:hAnsiTheme="minorHAnsi"/>
              <w:noProof/>
              <w:kern w:val="2"/>
              <w:sz w:val="24"/>
              <w:szCs w:val="24"/>
              <w:lang w:val="vi-VN" w:eastAsia="vi-VN"/>
              <w14:ligatures w14:val="standardContextual"/>
            </w:rPr>
          </w:pPr>
          <w:hyperlink w:anchor="_Toc172974200" w:history="1">
            <w:r w:rsidRPr="003D0607">
              <w:rPr>
                <w:rStyle w:val="Siuktni"/>
                <w:noProof/>
              </w:rPr>
              <w:t>3</w:t>
            </w:r>
            <w:r>
              <w:rPr>
                <w:rFonts w:asciiTheme="minorHAnsi" w:eastAsiaTheme="minorEastAsia" w:hAnsiTheme="minorHAnsi"/>
                <w:noProof/>
                <w:kern w:val="2"/>
                <w:sz w:val="24"/>
                <w:szCs w:val="24"/>
                <w:lang w:val="vi-VN" w:eastAsia="vi-VN"/>
                <w14:ligatures w14:val="standardContextual"/>
              </w:rPr>
              <w:tab/>
            </w:r>
            <w:r w:rsidRPr="003D0607">
              <w:rPr>
                <w:rStyle w:val="Siuktni"/>
                <w:noProof/>
              </w:rPr>
              <w:t>LAB 3: THIẾT KẾ DỮ LIỆU</w:t>
            </w:r>
            <w:r w:rsidRPr="003D0607">
              <w:rPr>
                <w:rStyle w:val="Siuktni"/>
                <w:rFonts w:hAnsi="Calibri"/>
                <w:noProof/>
                <w:kern w:val="24"/>
              </w:rPr>
              <w:t>IA</w:t>
            </w:r>
            <w:r>
              <w:rPr>
                <w:noProof/>
                <w:webHidden/>
              </w:rPr>
              <w:tab/>
            </w:r>
            <w:r>
              <w:rPr>
                <w:noProof/>
                <w:webHidden/>
              </w:rPr>
              <w:fldChar w:fldCharType="begin"/>
            </w:r>
            <w:r>
              <w:rPr>
                <w:noProof/>
                <w:webHidden/>
              </w:rPr>
              <w:instrText xml:space="preserve"> PAGEREF _Toc172974200 \h </w:instrText>
            </w:r>
            <w:r>
              <w:rPr>
                <w:noProof/>
                <w:webHidden/>
              </w:rPr>
            </w:r>
            <w:r>
              <w:rPr>
                <w:noProof/>
                <w:webHidden/>
              </w:rPr>
              <w:fldChar w:fldCharType="separate"/>
            </w:r>
            <w:r>
              <w:rPr>
                <w:noProof/>
                <w:webHidden/>
              </w:rPr>
              <w:t>59</w:t>
            </w:r>
            <w:r>
              <w:rPr>
                <w:noProof/>
                <w:webHidden/>
              </w:rPr>
              <w:fldChar w:fldCharType="end"/>
            </w:r>
          </w:hyperlink>
        </w:p>
        <w:p w14:paraId="7FC6D329" w14:textId="0A586BF1" w:rsidR="000C0243" w:rsidRDefault="000C0243">
          <w:pPr>
            <w:pStyle w:val="Mucluc2"/>
            <w:tabs>
              <w:tab w:val="left" w:pos="880"/>
              <w:tab w:val="right" w:leader="dot" w:pos="9629"/>
            </w:tabs>
            <w:rPr>
              <w:rFonts w:eastAsiaTheme="minorEastAsia"/>
              <w:noProof/>
              <w:kern w:val="2"/>
              <w:sz w:val="24"/>
              <w:szCs w:val="24"/>
              <w:lang w:val="vi-VN" w:eastAsia="vi-VN"/>
              <w14:ligatures w14:val="standardContextual"/>
            </w:rPr>
          </w:pPr>
          <w:hyperlink w:anchor="_Toc172974201" w:history="1">
            <w:r w:rsidRPr="003D0607">
              <w:rPr>
                <w:rStyle w:val="Siuktni"/>
                <w:noProof/>
              </w:rPr>
              <w:t>3.1</w:t>
            </w:r>
            <w:r>
              <w:rPr>
                <w:rFonts w:eastAsiaTheme="minorEastAsia"/>
                <w:noProof/>
                <w:kern w:val="2"/>
                <w:sz w:val="24"/>
                <w:szCs w:val="24"/>
                <w:lang w:val="vi-VN" w:eastAsia="vi-VN"/>
                <w14:ligatures w14:val="standardContextual"/>
              </w:rPr>
              <w:tab/>
            </w:r>
            <w:r w:rsidRPr="003D0607">
              <w:rPr>
                <w:rStyle w:val="Siuktni"/>
                <w:noProof/>
              </w:rPr>
              <w:t>Sơ đồ logic</w:t>
            </w:r>
            <w:r>
              <w:rPr>
                <w:noProof/>
                <w:webHidden/>
              </w:rPr>
              <w:tab/>
            </w:r>
            <w:r>
              <w:rPr>
                <w:noProof/>
                <w:webHidden/>
              </w:rPr>
              <w:fldChar w:fldCharType="begin"/>
            </w:r>
            <w:r>
              <w:rPr>
                <w:noProof/>
                <w:webHidden/>
              </w:rPr>
              <w:instrText xml:space="preserve"> PAGEREF _Toc172974201 \h </w:instrText>
            </w:r>
            <w:r>
              <w:rPr>
                <w:noProof/>
                <w:webHidden/>
              </w:rPr>
            </w:r>
            <w:r>
              <w:rPr>
                <w:noProof/>
                <w:webHidden/>
              </w:rPr>
              <w:fldChar w:fldCharType="separate"/>
            </w:r>
            <w:r>
              <w:rPr>
                <w:noProof/>
                <w:webHidden/>
              </w:rPr>
              <w:t>59</w:t>
            </w:r>
            <w:r>
              <w:rPr>
                <w:noProof/>
                <w:webHidden/>
              </w:rPr>
              <w:fldChar w:fldCharType="end"/>
            </w:r>
          </w:hyperlink>
        </w:p>
        <w:p w14:paraId="099FB82B" w14:textId="49250A8D" w:rsidR="000C0243" w:rsidRDefault="000C0243">
          <w:pPr>
            <w:pStyle w:val="Mucluc2"/>
            <w:tabs>
              <w:tab w:val="left" w:pos="880"/>
              <w:tab w:val="right" w:leader="dot" w:pos="9629"/>
            </w:tabs>
            <w:rPr>
              <w:rFonts w:eastAsiaTheme="minorEastAsia"/>
              <w:noProof/>
              <w:kern w:val="2"/>
              <w:sz w:val="24"/>
              <w:szCs w:val="24"/>
              <w:lang w:val="vi-VN" w:eastAsia="vi-VN"/>
              <w14:ligatures w14:val="standardContextual"/>
            </w:rPr>
          </w:pPr>
          <w:hyperlink w:anchor="_Toc172974202" w:history="1">
            <w:r w:rsidRPr="003D0607">
              <w:rPr>
                <w:rStyle w:val="Siuktni"/>
                <w:noProof/>
              </w:rPr>
              <w:t>3.2</w:t>
            </w:r>
            <w:r>
              <w:rPr>
                <w:rFonts w:eastAsiaTheme="minorEastAsia"/>
                <w:noProof/>
                <w:kern w:val="2"/>
                <w:sz w:val="24"/>
                <w:szCs w:val="24"/>
                <w:lang w:val="vi-VN" w:eastAsia="vi-VN"/>
                <w14:ligatures w14:val="standardContextual"/>
              </w:rPr>
              <w:tab/>
            </w:r>
            <w:r w:rsidRPr="003D0607">
              <w:rPr>
                <w:rStyle w:val="Siuktni"/>
                <w:noProof/>
              </w:rPr>
              <w:t>Chi tiết các bảng</w:t>
            </w:r>
            <w:r>
              <w:rPr>
                <w:noProof/>
                <w:webHidden/>
              </w:rPr>
              <w:tab/>
            </w:r>
            <w:r>
              <w:rPr>
                <w:noProof/>
                <w:webHidden/>
              </w:rPr>
              <w:fldChar w:fldCharType="begin"/>
            </w:r>
            <w:r>
              <w:rPr>
                <w:noProof/>
                <w:webHidden/>
              </w:rPr>
              <w:instrText xml:space="preserve"> PAGEREF _Toc172974202 \h </w:instrText>
            </w:r>
            <w:r>
              <w:rPr>
                <w:noProof/>
                <w:webHidden/>
              </w:rPr>
            </w:r>
            <w:r>
              <w:rPr>
                <w:noProof/>
                <w:webHidden/>
              </w:rPr>
              <w:fldChar w:fldCharType="separate"/>
            </w:r>
            <w:r>
              <w:rPr>
                <w:noProof/>
                <w:webHidden/>
              </w:rPr>
              <w:t>60</w:t>
            </w:r>
            <w:r>
              <w:rPr>
                <w:noProof/>
                <w:webHidden/>
              </w:rPr>
              <w:fldChar w:fldCharType="end"/>
            </w:r>
          </w:hyperlink>
        </w:p>
        <w:p w14:paraId="4F690F3B" w14:textId="3CFECCA9"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203" w:history="1">
            <w:r w:rsidRPr="003D0607">
              <w:rPr>
                <w:rStyle w:val="Siuktni"/>
                <w:noProof/>
              </w:rPr>
              <w:t>3.2.1</w:t>
            </w:r>
            <w:r>
              <w:rPr>
                <w:rFonts w:eastAsiaTheme="minorEastAsia"/>
                <w:noProof/>
                <w:kern w:val="2"/>
                <w:sz w:val="24"/>
                <w:szCs w:val="24"/>
                <w:lang w:val="vi-VN" w:eastAsia="vi-VN"/>
                <w14:ligatures w14:val="standardContextual"/>
              </w:rPr>
              <w:tab/>
            </w:r>
            <w:r w:rsidRPr="003D0607">
              <w:rPr>
                <w:rStyle w:val="Siuktni"/>
                <w:noProof/>
              </w:rPr>
              <w:t>Khách hàng</w:t>
            </w:r>
            <w:r>
              <w:rPr>
                <w:noProof/>
                <w:webHidden/>
              </w:rPr>
              <w:tab/>
            </w:r>
            <w:r>
              <w:rPr>
                <w:noProof/>
                <w:webHidden/>
              </w:rPr>
              <w:fldChar w:fldCharType="begin"/>
            </w:r>
            <w:r>
              <w:rPr>
                <w:noProof/>
                <w:webHidden/>
              </w:rPr>
              <w:instrText xml:space="preserve"> PAGEREF _Toc172974203 \h </w:instrText>
            </w:r>
            <w:r>
              <w:rPr>
                <w:noProof/>
                <w:webHidden/>
              </w:rPr>
            </w:r>
            <w:r>
              <w:rPr>
                <w:noProof/>
                <w:webHidden/>
              </w:rPr>
              <w:fldChar w:fldCharType="separate"/>
            </w:r>
            <w:r>
              <w:rPr>
                <w:noProof/>
                <w:webHidden/>
              </w:rPr>
              <w:t>60</w:t>
            </w:r>
            <w:r>
              <w:rPr>
                <w:noProof/>
                <w:webHidden/>
              </w:rPr>
              <w:fldChar w:fldCharType="end"/>
            </w:r>
          </w:hyperlink>
        </w:p>
        <w:p w14:paraId="0C7A1A76" w14:textId="36240B08"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204" w:history="1">
            <w:r w:rsidRPr="003D0607">
              <w:rPr>
                <w:rStyle w:val="Siuktni"/>
                <w:noProof/>
              </w:rPr>
              <w:t>3.2.2</w:t>
            </w:r>
            <w:r>
              <w:rPr>
                <w:rFonts w:eastAsiaTheme="minorEastAsia"/>
                <w:noProof/>
                <w:kern w:val="2"/>
                <w:sz w:val="24"/>
                <w:szCs w:val="24"/>
                <w:lang w:val="vi-VN" w:eastAsia="vi-VN"/>
                <w14:ligatures w14:val="standardContextual"/>
              </w:rPr>
              <w:tab/>
            </w:r>
            <w:r w:rsidRPr="003D0607">
              <w:rPr>
                <w:rStyle w:val="Siuktni"/>
                <w:noProof/>
              </w:rPr>
              <w:t xml:space="preserve">Bảng </w:t>
            </w:r>
            <w:r w:rsidRPr="003D0607">
              <w:rPr>
                <w:rStyle w:val="Siuktni"/>
                <w:noProof/>
                <w:lang w:val="vi-VN"/>
              </w:rPr>
              <w:t>Quản Lí</w:t>
            </w:r>
            <w:r>
              <w:rPr>
                <w:noProof/>
                <w:webHidden/>
              </w:rPr>
              <w:tab/>
            </w:r>
            <w:r>
              <w:rPr>
                <w:noProof/>
                <w:webHidden/>
              </w:rPr>
              <w:fldChar w:fldCharType="begin"/>
            </w:r>
            <w:r>
              <w:rPr>
                <w:noProof/>
                <w:webHidden/>
              </w:rPr>
              <w:instrText xml:space="preserve"> PAGEREF _Toc172974204 \h </w:instrText>
            </w:r>
            <w:r>
              <w:rPr>
                <w:noProof/>
                <w:webHidden/>
              </w:rPr>
            </w:r>
            <w:r>
              <w:rPr>
                <w:noProof/>
                <w:webHidden/>
              </w:rPr>
              <w:fldChar w:fldCharType="separate"/>
            </w:r>
            <w:r>
              <w:rPr>
                <w:noProof/>
                <w:webHidden/>
              </w:rPr>
              <w:t>60</w:t>
            </w:r>
            <w:r>
              <w:rPr>
                <w:noProof/>
                <w:webHidden/>
              </w:rPr>
              <w:fldChar w:fldCharType="end"/>
            </w:r>
          </w:hyperlink>
        </w:p>
        <w:p w14:paraId="4355D40B" w14:textId="038E2604"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205" w:history="1">
            <w:r w:rsidRPr="003D0607">
              <w:rPr>
                <w:rStyle w:val="Siuktni"/>
                <w:noProof/>
              </w:rPr>
              <w:t>3.2.3</w:t>
            </w:r>
            <w:r>
              <w:rPr>
                <w:rFonts w:eastAsiaTheme="minorEastAsia"/>
                <w:noProof/>
                <w:kern w:val="2"/>
                <w:sz w:val="24"/>
                <w:szCs w:val="24"/>
                <w:lang w:val="vi-VN" w:eastAsia="vi-VN"/>
                <w14:ligatures w14:val="standardContextual"/>
              </w:rPr>
              <w:tab/>
            </w:r>
            <w:r w:rsidRPr="003D0607">
              <w:rPr>
                <w:rStyle w:val="Siuktni"/>
                <w:noProof/>
              </w:rPr>
              <w:t>Bảng Nhà Cung Cấp</w:t>
            </w:r>
            <w:r>
              <w:rPr>
                <w:noProof/>
                <w:webHidden/>
              </w:rPr>
              <w:tab/>
            </w:r>
            <w:r>
              <w:rPr>
                <w:noProof/>
                <w:webHidden/>
              </w:rPr>
              <w:fldChar w:fldCharType="begin"/>
            </w:r>
            <w:r>
              <w:rPr>
                <w:noProof/>
                <w:webHidden/>
              </w:rPr>
              <w:instrText xml:space="preserve"> PAGEREF _Toc172974205 \h </w:instrText>
            </w:r>
            <w:r>
              <w:rPr>
                <w:noProof/>
                <w:webHidden/>
              </w:rPr>
            </w:r>
            <w:r>
              <w:rPr>
                <w:noProof/>
                <w:webHidden/>
              </w:rPr>
              <w:fldChar w:fldCharType="separate"/>
            </w:r>
            <w:r>
              <w:rPr>
                <w:noProof/>
                <w:webHidden/>
              </w:rPr>
              <w:t>61</w:t>
            </w:r>
            <w:r>
              <w:rPr>
                <w:noProof/>
                <w:webHidden/>
              </w:rPr>
              <w:fldChar w:fldCharType="end"/>
            </w:r>
          </w:hyperlink>
        </w:p>
        <w:p w14:paraId="4EB48628" w14:textId="05303CB8"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206" w:history="1">
            <w:r w:rsidRPr="003D0607">
              <w:rPr>
                <w:rStyle w:val="Siuktni"/>
                <w:noProof/>
              </w:rPr>
              <w:t>3.2.4</w:t>
            </w:r>
            <w:r>
              <w:rPr>
                <w:rFonts w:eastAsiaTheme="minorEastAsia"/>
                <w:noProof/>
                <w:kern w:val="2"/>
                <w:sz w:val="24"/>
                <w:szCs w:val="24"/>
                <w:lang w:val="vi-VN" w:eastAsia="vi-VN"/>
                <w14:ligatures w14:val="standardContextual"/>
              </w:rPr>
              <w:tab/>
            </w:r>
            <w:r w:rsidRPr="003D0607">
              <w:rPr>
                <w:rStyle w:val="Siuktni"/>
                <w:noProof/>
              </w:rPr>
              <w:t>Bảng Loại Sách</w:t>
            </w:r>
            <w:r>
              <w:rPr>
                <w:noProof/>
                <w:webHidden/>
              </w:rPr>
              <w:tab/>
            </w:r>
            <w:r>
              <w:rPr>
                <w:noProof/>
                <w:webHidden/>
              </w:rPr>
              <w:fldChar w:fldCharType="begin"/>
            </w:r>
            <w:r>
              <w:rPr>
                <w:noProof/>
                <w:webHidden/>
              </w:rPr>
              <w:instrText xml:space="preserve"> PAGEREF _Toc172974206 \h </w:instrText>
            </w:r>
            <w:r>
              <w:rPr>
                <w:noProof/>
                <w:webHidden/>
              </w:rPr>
            </w:r>
            <w:r>
              <w:rPr>
                <w:noProof/>
                <w:webHidden/>
              </w:rPr>
              <w:fldChar w:fldCharType="separate"/>
            </w:r>
            <w:r>
              <w:rPr>
                <w:noProof/>
                <w:webHidden/>
              </w:rPr>
              <w:t>61</w:t>
            </w:r>
            <w:r>
              <w:rPr>
                <w:noProof/>
                <w:webHidden/>
              </w:rPr>
              <w:fldChar w:fldCharType="end"/>
            </w:r>
          </w:hyperlink>
        </w:p>
        <w:p w14:paraId="7E8B9667" w14:textId="14CE7AA2"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207" w:history="1">
            <w:r w:rsidRPr="003D0607">
              <w:rPr>
                <w:rStyle w:val="Siuktni"/>
                <w:noProof/>
              </w:rPr>
              <w:t>3.2.5</w:t>
            </w:r>
            <w:r>
              <w:rPr>
                <w:rFonts w:eastAsiaTheme="minorEastAsia"/>
                <w:noProof/>
                <w:kern w:val="2"/>
                <w:sz w:val="24"/>
                <w:szCs w:val="24"/>
                <w:lang w:val="vi-VN" w:eastAsia="vi-VN"/>
                <w14:ligatures w14:val="standardContextual"/>
              </w:rPr>
              <w:tab/>
            </w:r>
            <w:r w:rsidRPr="003D0607">
              <w:rPr>
                <w:rStyle w:val="Siuktni"/>
                <w:noProof/>
              </w:rPr>
              <w:t>Bảng Sách</w:t>
            </w:r>
            <w:r>
              <w:rPr>
                <w:noProof/>
                <w:webHidden/>
              </w:rPr>
              <w:tab/>
            </w:r>
            <w:r>
              <w:rPr>
                <w:noProof/>
                <w:webHidden/>
              </w:rPr>
              <w:fldChar w:fldCharType="begin"/>
            </w:r>
            <w:r>
              <w:rPr>
                <w:noProof/>
                <w:webHidden/>
              </w:rPr>
              <w:instrText xml:space="preserve"> PAGEREF _Toc172974207 \h </w:instrText>
            </w:r>
            <w:r>
              <w:rPr>
                <w:noProof/>
                <w:webHidden/>
              </w:rPr>
            </w:r>
            <w:r>
              <w:rPr>
                <w:noProof/>
                <w:webHidden/>
              </w:rPr>
              <w:fldChar w:fldCharType="separate"/>
            </w:r>
            <w:r>
              <w:rPr>
                <w:noProof/>
                <w:webHidden/>
              </w:rPr>
              <w:t>62</w:t>
            </w:r>
            <w:r>
              <w:rPr>
                <w:noProof/>
                <w:webHidden/>
              </w:rPr>
              <w:fldChar w:fldCharType="end"/>
            </w:r>
          </w:hyperlink>
        </w:p>
        <w:p w14:paraId="4C15E082" w14:textId="326B14F0"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209" w:history="1">
            <w:r w:rsidRPr="003D0607">
              <w:rPr>
                <w:rStyle w:val="Siuktni"/>
                <w:noProof/>
              </w:rPr>
              <w:t>3.2.6</w:t>
            </w:r>
            <w:r>
              <w:rPr>
                <w:rFonts w:eastAsiaTheme="minorEastAsia"/>
                <w:noProof/>
                <w:kern w:val="2"/>
                <w:sz w:val="24"/>
                <w:szCs w:val="24"/>
                <w:lang w:val="vi-VN" w:eastAsia="vi-VN"/>
                <w14:ligatures w14:val="standardContextual"/>
              </w:rPr>
              <w:tab/>
            </w:r>
            <w:r w:rsidRPr="003D0607">
              <w:rPr>
                <w:rStyle w:val="Siuktni"/>
                <w:noProof/>
              </w:rPr>
              <w:t>Bảng Đơn Hàng</w:t>
            </w:r>
            <w:r>
              <w:rPr>
                <w:noProof/>
                <w:webHidden/>
              </w:rPr>
              <w:tab/>
            </w:r>
            <w:r>
              <w:rPr>
                <w:noProof/>
                <w:webHidden/>
              </w:rPr>
              <w:fldChar w:fldCharType="begin"/>
            </w:r>
            <w:r>
              <w:rPr>
                <w:noProof/>
                <w:webHidden/>
              </w:rPr>
              <w:instrText xml:space="preserve"> PAGEREF _Toc172974209 \h </w:instrText>
            </w:r>
            <w:r>
              <w:rPr>
                <w:noProof/>
                <w:webHidden/>
              </w:rPr>
            </w:r>
            <w:r>
              <w:rPr>
                <w:noProof/>
                <w:webHidden/>
              </w:rPr>
              <w:fldChar w:fldCharType="separate"/>
            </w:r>
            <w:r>
              <w:rPr>
                <w:noProof/>
                <w:webHidden/>
              </w:rPr>
              <w:t>63</w:t>
            </w:r>
            <w:r>
              <w:rPr>
                <w:noProof/>
                <w:webHidden/>
              </w:rPr>
              <w:fldChar w:fldCharType="end"/>
            </w:r>
          </w:hyperlink>
        </w:p>
        <w:p w14:paraId="7E52B510" w14:textId="04690BDE"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292" w:history="1">
            <w:r w:rsidRPr="003D0607">
              <w:rPr>
                <w:rStyle w:val="Siuktni"/>
                <w:noProof/>
              </w:rPr>
              <w:t>3.2.7</w:t>
            </w:r>
            <w:r>
              <w:rPr>
                <w:rFonts w:eastAsiaTheme="minorEastAsia"/>
                <w:noProof/>
                <w:kern w:val="2"/>
                <w:sz w:val="24"/>
                <w:szCs w:val="24"/>
                <w:lang w:val="vi-VN" w:eastAsia="vi-VN"/>
                <w14:ligatures w14:val="standardContextual"/>
              </w:rPr>
              <w:tab/>
            </w:r>
            <w:r w:rsidRPr="003D0607">
              <w:rPr>
                <w:rStyle w:val="Siuktni"/>
                <w:noProof/>
              </w:rPr>
              <w:t>Bảng Chi Tiết Đơn Hàng</w:t>
            </w:r>
            <w:r>
              <w:rPr>
                <w:noProof/>
                <w:webHidden/>
              </w:rPr>
              <w:tab/>
            </w:r>
            <w:r>
              <w:rPr>
                <w:noProof/>
                <w:webHidden/>
              </w:rPr>
              <w:fldChar w:fldCharType="begin"/>
            </w:r>
            <w:r>
              <w:rPr>
                <w:noProof/>
                <w:webHidden/>
              </w:rPr>
              <w:instrText xml:space="preserve"> PAGEREF _Toc172974292 \h </w:instrText>
            </w:r>
            <w:r>
              <w:rPr>
                <w:noProof/>
                <w:webHidden/>
              </w:rPr>
            </w:r>
            <w:r>
              <w:rPr>
                <w:noProof/>
                <w:webHidden/>
              </w:rPr>
              <w:fldChar w:fldCharType="separate"/>
            </w:r>
            <w:r>
              <w:rPr>
                <w:noProof/>
                <w:webHidden/>
              </w:rPr>
              <w:t>63</w:t>
            </w:r>
            <w:r>
              <w:rPr>
                <w:noProof/>
                <w:webHidden/>
              </w:rPr>
              <w:fldChar w:fldCharType="end"/>
            </w:r>
          </w:hyperlink>
        </w:p>
        <w:p w14:paraId="45F91ED9" w14:textId="4D9BBF74"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293" w:history="1">
            <w:r w:rsidRPr="003D0607">
              <w:rPr>
                <w:rStyle w:val="Siuktni"/>
                <w:noProof/>
              </w:rPr>
              <w:t>3.2.8</w:t>
            </w:r>
            <w:r>
              <w:rPr>
                <w:rFonts w:eastAsiaTheme="minorEastAsia"/>
                <w:noProof/>
                <w:kern w:val="2"/>
                <w:sz w:val="24"/>
                <w:szCs w:val="24"/>
                <w:lang w:val="vi-VN" w:eastAsia="vi-VN"/>
                <w14:ligatures w14:val="standardContextual"/>
              </w:rPr>
              <w:tab/>
            </w:r>
            <w:r w:rsidRPr="003D0607">
              <w:rPr>
                <w:rStyle w:val="Siuktni"/>
                <w:noProof/>
              </w:rPr>
              <w:t>Bảng Phản Hồi</w:t>
            </w:r>
            <w:r>
              <w:rPr>
                <w:noProof/>
                <w:webHidden/>
              </w:rPr>
              <w:tab/>
            </w:r>
            <w:r>
              <w:rPr>
                <w:noProof/>
                <w:webHidden/>
              </w:rPr>
              <w:fldChar w:fldCharType="begin"/>
            </w:r>
            <w:r>
              <w:rPr>
                <w:noProof/>
                <w:webHidden/>
              </w:rPr>
              <w:instrText xml:space="preserve"> PAGEREF _Toc172974293 \h </w:instrText>
            </w:r>
            <w:r>
              <w:rPr>
                <w:noProof/>
                <w:webHidden/>
              </w:rPr>
            </w:r>
            <w:r>
              <w:rPr>
                <w:noProof/>
                <w:webHidden/>
              </w:rPr>
              <w:fldChar w:fldCharType="separate"/>
            </w:r>
            <w:r>
              <w:rPr>
                <w:noProof/>
                <w:webHidden/>
              </w:rPr>
              <w:t>64</w:t>
            </w:r>
            <w:r>
              <w:rPr>
                <w:noProof/>
                <w:webHidden/>
              </w:rPr>
              <w:fldChar w:fldCharType="end"/>
            </w:r>
          </w:hyperlink>
        </w:p>
        <w:p w14:paraId="01214460" w14:textId="10A4462D" w:rsidR="000C0243" w:rsidRDefault="000C0243">
          <w:pPr>
            <w:pStyle w:val="Mucluc2"/>
            <w:tabs>
              <w:tab w:val="left" w:pos="880"/>
              <w:tab w:val="right" w:leader="dot" w:pos="9629"/>
            </w:tabs>
            <w:rPr>
              <w:rFonts w:eastAsiaTheme="minorEastAsia"/>
              <w:noProof/>
              <w:kern w:val="2"/>
              <w:sz w:val="24"/>
              <w:szCs w:val="24"/>
              <w:lang w:val="vi-VN" w:eastAsia="vi-VN"/>
              <w14:ligatures w14:val="standardContextual"/>
            </w:rPr>
          </w:pPr>
          <w:hyperlink w:anchor="_Toc172974294" w:history="1">
            <w:r w:rsidRPr="003D0607">
              <w:rPr>
                <w:rStyle w:val="Siuktni"/>
                <w:noProof/>
              </w:rPr>
              <w:t>3.3</w:t>
            </w:r>
            <w:r>
              <w:rPr>
                <w:rFonts w:eastAsiaTheme="minorEastAsia"/>
                <w:noProof/>
                <w:kern w:val="2"/>
                <w:sz w:val="24"/>
                <w:szCs w:val="24"/>
                <w:lang w:val="vi-VN" w:eastAsia="vi-VN"/>
                <w14:ligatures w14:val="standardContextual"/>
              </w:rPr>
              <w:tab/>
            </w:r>
            <w:r w:rsidRPr="003D0607">
              <w:rPr>
                <w:rStyle w:val="Siuktni"/>
                <w:noProof/>
              </w:rPr>
              <w:t>Các câu SQL theo biểu mẫu</w:t>
            </w:r>
            <w:r>
              <w:rPr>
                <w:noProof/>
                <w:webHidden/>
              </w:rPr>
              <w:tab/>
            </w:r>
            <w:r>
              <w:rPr>
                <w:noProof/>
                <w:webHidden/>
              </w:rPr>
              <w:fldChar w:fldCharType="begin"/>
            </w:r>
            <w:r>
              <w:rPr>
                <w:noProof/>
                <w:webHidden/>
              </w:rPr>
              <w:instrText xml:space="preserve"> PAGEREF _Toc172974294 \h </w:instrText>
            </w:r>
            <w:r>
              <w:rPr>
                <w:noProof/>
                <w:webHidden/>
              </w:rPr>
            </w:r>
            <w:r>
              <w:rPr>
                <w:noProof/>
                <w:webHidden/>
              </w:rPr>
              <w:fldChar w:fldCharType="separate"/>
            </w:r>
            <w:r>
              <w:rPr>
                <w:noProof/>
                <w:webHidden/>
              </w:rPr>
              <w:t>65</w:t>
            </w:r>
            <w:r>
              <w:rPr>
                <w:noProof/>
                <w:webHidden/>
              </w:rPr>
              <w:fldChar w:fldCharType="end"/>
            </w:r>
          </w:hyperlink>
        </w:p>
        <w:p w14:paraId="7448CCAC" w14:textId="424B1F9A"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295" w:history="1">
            <w:r w:rsidRPr="003D0607">
              <w:rPr>
                <w:rStyle w:val="Siuktni"/>
                <w:noProof/>
              </w:rPr>
              <w:t>3.3.1</w:t>
            </w:r>
            <w:r>
              <w:rPr>
                <w:rFonts w:eastAsiaTheme="minorEastAsia"/>
                <w:noProof/>
                <w:kern w:val="2"/>
                <w:sz w:val="24"/>
                <w:szCs w:val="24"/>
                <w:lang w:val="vi-VN" w:eastAsia="vi-VN"/>
                <w14:ligatures w14:val="standardContextual"/>
              </w:rPr>
              <w:tab/>
            </w:r>
            <w:r w:rsidRPr="003D0607">
              <w:rPr>
                <w:rStyle w:val="Siuktni"/>
                <w:noProof/>
              </w:rPr>
              <w:t>Thêm dữ liệu vào bảng</w:t>
            </w:r>
            <w:r>
              <w:rPr>
                <w:noProof/>
                <w:webHidden/>
              </w:rPr>
              <w:tab/>
            </w:r>
            <w:r>
              <w:rPr>
                <w:noProof/>
                <w:webHidden/>
              </w:rPr>
              <w:fldChar w:fldCharType="begin"/>
            </w:r>
            <w:r>
              <w:rPr>
                <w:noProof/>
                <w:webHidden/>
              </w:rPr>
              <w:instrText xml:space="preserve"> PAGEREF _Toc172974295 \h </w:instrText>
            </w:r>
            <w:r>
              <w:rPr>
                <w:noProof/>
                <w:webHidden/>
              </w:rPr>
            </w:r>
            <w:r>
              <w:rPr>
                <w:noProof/>
                <w:webHidden/>
              </w:rPr>
              <w:fldChar w:fldCharType="separate"/>
            </w:r>
            <w:r>
              <w:rPr>
                <w:noProof/>
                <w:webHidden/>
              </w:rPr>
              <w:t>68</w:t>
            </w:r>
            <w:r>
              <w:rPr>
                <w:noProof/>
                <w:webHidden/>
              </w:rPr>
              <w:fldChar w:fldCharType="end"/>
            </w:r>
          </w:hyperlink>
        </w:p>
        <w:p w14:paraId="27E0CC5C" w14:textId="265415DE"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296" w:history="1">
            <w:r w:rsidRPr="003D0607">
              <w:rPr>
                <w:rStyle w:val="Siuktni"/>
                <w:noProof/>
                <w:lang w:val="fr-FR"/>
              </w:rPr>
              <w:t>3.3.2</w:t>
            </w:r>
            <w:r>
              <w:rPr>
                <w:rFonts w:eastAsiaTheme="minorEastAsia"/>
                <w:noProof/>
                <w:kern w:val="2"/>
                <w:sz w:val="24"/>
                <w:szCs w:val="24"/>
                <w:lang w:val="vi-VN" w:eastAsia="vi-VN"/>
                <w14:ligatures w14:val="standardContextual"/>
              </w:rPr>
              <w:tab/>
            </w:r>
            <w:r w:rsidRPr="003D0607">
              <w:rPr>
                <w:rStyle w:val="Siuktni"/>
                <w:noProof/>
                <w:lang w:val="fr-FR"/>
              </w:rPr>
              <w:t>TRA CỨU và LƯU TRỮ</w:t>
            </w:r>
            <w:r>
              <w:rPr>
                <w:noProof/>
                <w:webHidden/>
              </w:rPr>
              <w:tab/>
            </w:r>
            <w:r>
              <w:rPr>
                <w:noProof/>
                <w:webHidden/>
              </w:rPr>
              <w:fldChar w:fldCharType="begin"/>
            </w:r>
            <w:r>
              <w:rPr>
                <w:noProof/>
                <w:webHidden/>
              </w:rPr>
              <w:instrText xml:space="preserve"> PAGEREF _Toc172974296 \h </w:instrText>
            </w:r>
            <w:r>
              <w:rPr>
                <w:noProof/>
                <w:webHidden/>
              </w:rPr>
            </w:r>
            <w:r>
              <w:rPr>
                <w:noProof/>
                <w:webHidden/>
              </w:rPr>
              <w:fldChar w:fldCharType="separate"/>
            </w:r>
            <w:r>
              <w:rPr>
                <w:noProof/>
                <w:webHidden/>
              </w:rPr>
              <w:t>70</w:t>
            </w:r>
            <w:r>
              <w:rPr>
                <w:noProof/>
                <w:webHidden/>
              </w:rPr>
              <w:fldChar w:fldCharType="end"/>
            </w:r>
          </w:hyperlink>
        </w:p>
        <w:p w14:paraId="760CBDC2" w14:textId="056902CE" w:rsidR="000C0243" w:rsidRDefault="000C0243">
          <w:pPr>
            <w:pStyle w:val="Mucluc1"/>
            <w:tabs>
              <w:tab w:val="left" w:pos="440"/>
              <w:tab w:val="right" w:leader="dot" w:pos="9629"/>
            </w:tabs>
            <w:rPr>
              <w:rFonts w:asciiTheme="minorHAnsi" w:eastAsiaTheme="minorEastAsia" w:hAnsiTheme="minorHAnsi"/>
              <w:noProof/>
              <w:kern w:val="2"/>
              <w:sz w:val="24"/>
              <w:szCs w:val="24"/>
              <w:lang w:val="vi-VN" w:eastAsia="vi-VN"/>
              <w14:ligatures w14:val="standardContextual"/>
            </w:rPr>
          </w:pPr>
          <w:hyperlink w:anchor="_Toc172974297" w:history="1">
            <w:r w:rsidRPr="003D0607">
              <w:rPr>
                <w:rStyle w:val="Siuktni"/>
                <w:noProof/>
              </w:rPr>
              <w:t>4</w:t>
            </w:r>
            <w:r>
              <w:rPr>
                <w:rFonts w:asciiTheme="minorHAnsi" w:eastAsiaTheme="minorEastAsia" w:hAnsiTheme="minorHAnsi"/>
                <w:noProof/>
                <w:kern w:val="2"/>
                <w:sz w:val="24"/>
                <w:szCs w:val="24"/>
                <w:lang w:val="vi-VN" w:eastAsia="vi-VN"/>
                <w14:ligatures w14:val="standardContextual"/>
              </w:rPr>
              <w:tab/>
            </w:r>
            <w:r w:rsidRPr="003D0607">
              <w:rPr>
                <w:rStyle w:val="Siuktni"/>
                <w:noProof/>
              </w:rPr>
              <w:t>LAB 4: THIẾT KẾ GIAO DIỆN</w:t>
            </w:r>
            <w:r>
              <w:rPr>
                <w:noProof/>
                <w:webHidden/>
              </w:rPr>
              <w:tab/>
            </w:r>
            <w:r>
              <w:rPr>
                <w:noProof/>
                <w:webHidden/>
              </w:rPr>
              <w:fldChar w:fldCharType="begin"/>
            </w:r>
            <w:r>
              <w:rPr>
                <w:noProof/>
                <w:webHidden/>
              </w:rPr>
              <w:instrText xml:space="preserve"> PAGEREF _Toc172974297 \h </w:instrText>
            </w:r>
            <w:r>
              <w:rPr>
                <w:noProof/>
                <w:webHidden/>
              </w:rPr>
            </w:r>
            <w:r>
              <w:rPr>
                <w:noProof/>
                <w:webHidden/>
              </w:rPr>
              <w:fldChar w:fldCharType="separate"/>
            </w:r>
            <w:r>
              <w:rPr>
                <w:noProof/>
                <w:webHidden/>
              </w:rPr>
              <w:t>73</w:t>
            </w:r>
            <w:r>
              <w:rPr>
                <w:noProof/>
                <w:webHidden/>
              </w:rPr>
              <w:fldChar w:fldCharType="end"/>
            </w:r>
          </w:hyperlink>
        </w:p>
        <w:p w14:paraId="61D8C199" w14:textId="22EB89FA" w:rsidR="000C0243" w:rsidRDefault="000C0243">
          <w:pPr>
            <w:pStyle w:val="Mucluc2"/>
            <w:tabs>
              <w:tab w:val="left" w:pos="880"/>
              <w:tab w:val="right" w:leader="dot" w:pos="9629"/>
            </w:tabs>
            <w:rPr>
              <w:rFonts w:eastAsiaTheme="minorEastAsia"/>
              <w:noProof/>
              <w:kern w:val="2"/>
              <w:sz w:val="24"/>
              <w:szCs w:val="24"/>
              <w:lang w:val="vi-VN" w:eastAsia="vi-VN"/>
              <w14:ligatures w14:val="standardContextual"/>
            </w:rPr>
          </w:pPr>
          <w:hyperlink w:anchor="_Toc172974298" w:history="1">
            <w:r w:rsidRPr="003D0607">
              <w:rPr>
                <w:rStyle w:val="Siuktni"/>
                <w:noProof/>
              </w:rPr>
              <w:t>4.1</w:t>
            </w:r>
            <w:r>
              <w:rPr>
                <w:rFonts w:eastAsiaTheme="minorEastAsia"/>
                <w:noProof/>
                <w:kern w:val="2"/>
                <w:sz w:val="24"/>
                <w:szCs w:val="24"/>
                <w:lang w:val="vi-VN" w:eastAsia="vi-VN"/>
                <w14:ligatures w14:val="standardContextual"/>
              </w:rPr>
              <w:tab/>
            </w:r>
            <w:r w:rsidRPr="003D0607">
              <w:rPr>
                <w:rStyle w:val="Siuktni"/>
                <w:noProof/>
              </w:rPr>
              <w:t>Tiêu chuẩn thiết kế giao diện</w:t>
            </w:r>
            <w:r>
              <w:rPr>
                <w:noProof/>
                <w:webHidden/>
              </w:rPr>
              <w:tab/>
            </w:r>
            <w:r>
              <w:rPr>
                <w:noProof/>
                <w:webHidden/>
              </w:rPr>
              <w:fldChar w:fldCharType="begin"/>
            </w:r>
            <w:r>
              <w:rPr>
                <w:noProof/>
                <w:webHidden/>
              </w:rPr>
              <w:instrText xml:space="preserve"> PAGEREF _Toc172974298 \h </w:instrText>
            </w:r>
            <w:r>
              <w:rPr>
                <w:noProof/>
                <w:webHidden/>
              </w:rPr>
            </w:r>
            <w:r>
              <w:rPr>
                <w:noProof/>
                <w:webHidden/>
              </w:rPr>
              <w:fldChar w:fldCharType="separate"/>
            </w:r>
            <w:r>
              <w:rPr>
                <w:noProof/>
                <w:webHidden/>
              </w:rPr>
              <w:t>73</w:t>
            </w:r>
            <w:r>
              <w:rPr>
                <w:noProof/>
                <w:webHidden/>
              </w:rPr>
              <w:fldChar w:fldCharType="end"/>
            </w:r>
          </w:hyperlink>
        </w:p>
        <w:p w14:paraId="5387E9D1" w14:textId="7A1CB1E8"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299" w:history="1">
            <w:r w:rsidRPr="003D0607">
              <w:rPr>
                <w:rStyle w:val="Siuktni"/>
                <w:noProof/>
              </w:rPr>
              <w:t>4.1.1</w:t>
            </w:r>
            <w:r>
              <w:rPr>
                <w:rFonts w:eastAsiaTheme="minorEastAsia"/>
                <w:noProof/>
                <w:kern w:val="2"/>
                <w:sz w:val="24"/>
                <w:szCs w:val="24"/>
                <w:lang w:val="vi-VN" w:eastAsia="vi-VN"/>
                <w14:ligatures w14:val="standardContextual"/>
              </w:rPr>
              <w:tab/>
            </w:r>
            <w:r w:rsidRPr="003D0607">
              <w:rPr>
                <w:rStyle w:val="Siuktni"/>
                <w:noProof/>
              </w:rPr>
              <w:t>Tiêu chuẩn đối với các màn hình</w:t>
            </w:r>
            <w:r>
              <w:rPr>
                <w:noProof/>
                <w:webHidden/>
              </w:rPr>
              <w:tab/>
            </w:r>
            <w:r>
              <w:rPr>
                <w:noProof/>
                <w:webHidden/>
              </w:rPr>
              <w:fldChar w:fldCharType="begin"/>
            </w:r>
            <w:r>
              <w:rPr>
                <w:noProof/>
                <w:webHidden/>
              </w:rPr>
              <w:instrText xml:space="preserve"> PAGEREF _Toc172974299 \h </w:instrText>
            </w:r>
            <w:r>
              <w:rPr>
                <w:noProof/>
                <w:webHidden/>
              </w:rPr>
            </w:r>
            <w:r>
              <w:rPr>
                <w:noProof/>
                <w:webHidden/>
              </w:rPr>
              <w:fldChar w:fldCharType="separate"/>
            </w:r>
            <w:r>
              <w:rPr>
                <w:noProof/>
                <w:webHidden/>
              </w:rPr>
              <w:t>73</w:t>
            </w:r>
            <w:r>
              <w:rPr>
                <w:noProof/>
                <w:webHidden/>
              </w:rPr>
              <w:fldChar w:fldCharType="end"/>
            </w:r>
          </w:hyperlink>
        </w:p>
        <w:p w14:paraId="2021CB99" w14:textId="53F78DDB"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300" w:history="1">
            <w:r w:rsidRPr="003D0607">
              <w:rPr>
                <w:rStyle w:val="Siuktni"/>
                <w:noProof/>
              </w:rPr>
              <w:t>4.1.2</w:t>
            </w:r>
            <w:r>
              <w:rPr>
                <w:rFonts w:eastAsiaTheme="minorEastAsia"/>
                <w:noProof/>
                <w:kern w:val="2"/>
                <w:sz w:val="24"/>
                <w:szCs w:val="24"/>
                <w:lang w:val="vi-VN" w:eastAsia="vi-VN"/>
                <w14:ligatures w14:val="standardContextual"/>
              </w:rPr>
              <w:tab/>
            </w:r>
            <w:r w:rsidRPr="003D0607">
              <w:rPr>
                <w:rStyle w:val="Siuktni"/>
                <w:noProof/>
              </w:rPr>
              <w:t>Tiêu chuẩn đối với các yếu tố trên màn hình</w:t>
            </w:r>
            <w:r>
              <w:rPr>
                <w:noProof/>
                <w:webHidden/>
              </w:rPr>
              <w:tab/>
            </w:r>
            <w:r>
              <w:rPr>
                <w:noProof/>
                <w:webHidden/>
              </w:rPr>
              <w:fldChar w:fldCharType="begin"/>
            </w:r>
            <w:r>
              <w:rPr>
                <w:noProof/>
                <w:webHidden/>
              </w:rPr>
              <w:instrText xml:space="preserve"> PAGEREF _Toc172974300 \h </w:instrText>
            </w:r>
            <w:r>
              <w:rPr>
                <w:noProof/>
                <w:webHidden/>
              </w:rPr>
            </w:r>
            <w:r>
              <w:rPr>
                <w:noProof/>
                <w:webHidden/>
              </w:rPr>
              <w:fldChar w:fldCharType="separate"/>
            </w:r>
            <w:r>
              <w:rPr>
                <w:noProof/>
                <w:webHidden/>
              </w:rPr>
              <w:t>73</w:t>
            </w:r>
            <w:r>
              <w:rPr>
                <w:noProof/>
                <w:webHidden/>
              </w:rPr>
              <w:fldChar w:fldCharType="end"/>
            </w:r>
          </w:hyperlink>
        </w:p>
        <w:p w14:paraId="4B8C69CC" w14:textId="709297AD" w:rsidR="000C0243" w:rsidRDefault="000C0243">
          <w:pPr>
            <w:pStyle w:val="Mucluc2"/>
            <w:tabs>
              <w:tab w:val="left" w:pos="880"/>
              <w:tab w:val="right" w:leader="dot" w:pos="9629"/>
            </w:tabs>
            <w:rPr>
              <w:rFonts w:eastAsiaTheme="minorEastAsia"/>
              <w:noProof/>
              <w:kern w:val="2"/>
              <w:sz w:val="24"/>
              <w:szCs w:val="24"/>
              <w:lang w:val="vi-VN" w:eastAsia="vi-VN"/>
              <w14:ligatures w14:val="standardContextual"/>
            </w:rPr>
          </w:pPr>
          <w:hyperlink w:anchor="_Toc172974301" w:history="1">
            <w:r w:rsidRPr="003D0607">
              <w:rPr>
                <w:rStyle w:val="Siuktni"/>
                <w:noProof/>
              </w:rPr>
              <w:t>4.2</w:t>
            </w:r>
            <w:r>
              <w:rPr>
                <w:rFonts w:eastAsiaTheme="minorEastAsia"/>
                <w:noProof/>
                <w:kern w:val="2"/>
                <w:sz w:val="24"/>
                <w:szCs w:val="24"/>
                <w:lang w:val="vi-VN" w:eastAsia="vi-VN"/>
                <w14:ligatures w14:val="standardContextual"/>
              </w:rPr>
              <w:tab/>
            </w:r>
            <w:r w:rsidRPr="003D0607">
              <w:rPr>
                <w:rStyle w:val="Siuktni"/>
                <w:noProof/>
              </w:rPr>
              <w:t>Sơ đồ giao diện tổng quát</w:t>
            </w:r>
            <w:r>
              <w:rPr>
                <w:noProof/>
                <w:webHidden/>
              </w:rPr>
              <w:tab/>
            </w:r>
            <w:r>
              <w:rPr>
                <w:noProof/>
                <w:webHidden/>
              </w:rPr>
              <w:fldChar w:fldCharType="begin"/>
            </w:r>
            <w:r>
              <w:rPr>
                <w:noProof/>
                <w:webHidden/>
              </w:rPr>
              <w:instrText xml:space="preserve"> PAGEREF _Toc172974301 \h </w:instrText>
            </w:r>
            <w:r>
              <w:rPr>
                <w:noProof/>
                <w:webHidden/>
              </w:rPr>
            </w:r>
            <w:r>
              <w:rPr>
                <w:noProof/>
                <w:webHidden/>
              </w:rPr>
              <w:fldChar w:fldCharType="separate"/>
            </w:r>
            <w:r>
              <w:rPr>
                <w:noProof/>
                <w:webHidden/>
              </w:rPr>
              <w:t>74</w:t>
            </w:r>
            <w:r>
              <w:rPr>
                <w:noProof/>
                <w:webHidden/>
              </w:rPr>
              <w:fldChar w:fldCharType="end"/>
            </w:r>
          </w:hyperlink>
        </w:p>
        <w:p w14:paraId="64C3A04F" w14:textId="0894E65F" w:rsidR="000C0243" w:rsidRDefault="000C0243">
          <w:pPr>
            <w:pStyle w:val="Mucluc2"/>
            <w:tabs>
              <w:tab w:val="left" w:pos="880"/>
              <w:tab w:val="right" w:leader="dot" w:pos="9629"/>
            </w:tabs>
            <w:rPr>
              <w:rFonts w:eastAsiaTheme="minorEastAsia"/>
              <w:noProof/>
              <w:kern w:val="2"/>
              <w:sz w:val="24"/>
              <w:szCs w:val="24"/>
              <w:lang w:val="vi-VN" w:eastAsia="vi-VN"/>
              <w14:ligatures w14:val="standardContextual"/>
            </w:rPr>
          </w:pPr>
          <w:hyperlink w:anchor="_Toc172974302" w:history="1">
            <w:r w:rsidRPr="003D0607">
              <w:rPr>
                <w:rStyle w:val="Siuktni"/>
                <w:noProof/>
              </w:rPr>
              <w:t>4.3</w:t>
            </w:r>
            <w:r>
              <w:rPr>
                <w:rFonts w:eastAsiaTheme="minorEastAsia"/>
                <w:noProof/>
                <w:kern w:val="2"/>
                <w:sz w:val="24"/>
                <w:szCs w:val="24"/>
                <w:lang w:val="vi-VN" w:eastAsia="vi-VN"/>
                <w14:ligatures w14:val="standardContextual"/>
              </w:rPr>
              <w:tab/>
            </w:r>
            <w:r w:rsidRPr="003D0607">
              <w:rPr>
                <w:rStyle w:val="Siuktni"/>
                <w:noProof/>
              </w:rPr>
              <w:t>Giao diện chi tiết</w:t>
            </w:r>
            <w:r>
              <w:rPr>
                <w:noProof/>
                <w:webHidden/>
              </w:rPr>
              <w:tab/>
            </w:r>
            <w:r>
              <w:rPr>
                <w:noProof/>
                <w:webHidden/>
              </w:rPr>
              <w:fldChar w:fldCharType="begin"/>
            </w:r>
            <w:r>
              <w:rPr>
                <w:noProof/>
                <w:webHidden/>
              </w:rPr>
              <w:instrText xml:space="preserve"> PAGEREF _Toc172974302 \h </w:instrText>
            </w:r>
            <w:r>
              <w:rPr>
                <w:noProof/>
                <w:webHidden/>
              </w:rPr>
            </w:r>
            <w:r>
              <w:rPr>
                <w:noProof/>
                <w:webHidden/>
              </w:rPr>
              <w:fldChar w:fldCharType="separate"/>
            </w:r>
            <w:r>
              <w:rPr>
                <w:noProof/>
                <w:webHidden/>
              </w:rPr>
              <w:t>75</w:t>
            </w:r>
            <w:r>
              <w:rPr>
                <w:noProof/>
                <w:webHidden/>
              </w:rPr>
              <w:fldChar w:fldCharType="end"/>
            </w:r>
          </w:hyperlink>
        </w:p>
        <w:p w14:paraId="3FE9D170" w14:textId="3194153F"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303" w:history="1">
            <w:r w:rsidRPr="003D0607">
              <w:rPr>
                <w:rStyle w:val="Siuktni"/>
                <w:noProof/>
              </w:rPr>
              <w:t>4.3.1</w:t>
            </w:r>
            <w:r>
              <w:rPr>
                <w:rFonts w:eastAsiaTheme="minorEastAsia"/>
                <w:noProof/>
                <w:kern w:val="2"/>
                <w:sz w:val="24"/>
                <w:szCs w:val="24"/>
                <w:lang w:val="vi-VN" w:eastAsia="vi-VN"/>
                <w14:ligatures w14:val="standardContextual"/>
              </w:rPr>
              <w:tab/>
            </w:r>
            <w:r w:rsidRPr="003D0607">
              <w:rPr>
                <w:rStyle w:val="Siuktni"/>
                <w:noProof/>
              </w:rPr>
              <w:t>[Màn hình giao diện 1]</w:t>
            </w:r>
            <w:r>
              <w:rPr>
                <w:noProof/>
                <w:webHidden/>
              </w:rPr>
              <w:tab/>
            </w:r>
            <w:r>
              <w:rPr>
                <w:noProof/>
                <w:webHidden/>
              </w:rPr>
              <w:fldChar w:fldCharType="begin"/>
            </w:r>
            <w:r>
              <w:rPr>
                <w:noProof/>
                <w:webHidden/>
              </w:rPr>
              <w:instrText xml:space="preserve"> PAGEREF _Toc172974303 \h </w:instrText>
            </w:r>
            <w:r>
              <w:rPr>
                <w:noProof/>
                <w:webHidden/>
              </w:rPr>
            </w:r>
            <w:r>
              <w:rPr>
                <w:noProof/>
                <w:webHidden/>
              </w:rPr>
              <w:fldChar w:fldCharType="separate"/>
            </w:r>
            <w:r>
              <w:rPr>
                <w:noProof/>
                <w:webHidden/>
              </w:rPr>
              <w:t>75</w:t>
            </w:r>
            <w:r>
              <w:rPr>
                <w:noProof/>
                <w:webHidden/>
              </w:rPr>
              <w:fldChar w:fldCharType="end"/>
            </w:r>
          </w:hyperlink>
        </w:p>
        <w:p w14:paraId="08148E42" w14:textId="30986975"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304" w:history="1">
            <w:r w:rsidRPr="003D0607">
              <w:rPr>
                <w:rStyle w:val="Siuktni"/>
                <w:noProof/>
              </w:rPr>
              <w:t>4.3.2</w:t>
            </w:r>
            <w:r>
              <w:rPr>
                <w:rFonts w:eastAsiaTheme="minorEastAsia"/>
                <w:noProof/>
                <w:kern w:val="2"/>
                <w:sz w:val="24"/>
                <w:szCs w:val="24"/>
                <w:lang w:val="vi-VN" w:eastAsia="vi-VN"/>
                <w14:ligatures w14:val="standardContextual"/>
              </w:rPr>
              <w:tab/>
            </w:r>
            <w:r w:rsidRPr="003D0607">
              <w:rPr>
                <w:rStyle w:val="Siuktni"/>
                <w:noProof/>
              </w:rPr>
              <w:t>[Màn hình giao diện 2]</w:t>
            </w:r>
            <w:r>
              <w:rPr>
                <w:noProof/>
                <w:webHidden/>
              </w:rPr>
              <w:tab/>
            </w:r>
            <w:r>
              <w:rPr>
                <w:noProof/>
                <w:webHidden/>
              </w:rPr>
              <w:fldChar w:fldCharType="begin"/>
            </w:r>
            <w:r>
              <w:rPr>
                <w:noProof/>
                <w:webHidden/>
              </w:rPr>
              <w:instrText xml:space="preserve"> PAGEREF _Toc172974304 \h </w:instrText>
            </w:r>
            <w:r>
              <w:rPr>
                <w:noProof/>
                <w:webHidden/>
              </w:rPr>
            </w:r>
            <w:r>
              <w:rPr>
                <w:noProof/>
                <w:webHidden/>
              </w:rPr>
              <w:fldChar w:fldCharType="separate"/>
            </w:r>
            <w:r>
              <w:rPr>
                <w:noProof/>
                <w:webHidden/>
              </w:rPr>
              <w:t>76</w:t>
            </w:r>
            <w:r>
              <w:rPr>
                <w:noProof/>
                <w:webHidden/>
              </w:rPr>
              <w:fldChar w:fldCharType="end"/>
            </w:r>
          </w:hyperlink>
        </w:p>
        <w:p w14:paraId="17A221EB" w14:textId="6241BFA7"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305" w:history="1">
            <w:r w:rsidRPr="003D0607">
              <w:rPr>
                <w:rStyle w:val="Siuktni"/>
                <w:noProof/>
              </w:rPr>
              <w:t>4.3.3</w:t>
            </w:r>
            <w:r>
              <w:rPr>
                <w:rFonts w:eastAsiaTheme="minorEastAsia"/>
                <w:noProof/>
                <w:kern w:val="2"/>
                <w:sz w:val="24"/>
                <w:szCs w:val="24"/>
                <w:lang w:val="vi-VN" w:eastAsia="vi-VN"/>
                <w14:ligatures w14:val="standardContextual"/>
              </w:rPr>
              <w:tab/>
            </w:r>
            <w:r w:rsidRPr="003D0607">
              <w:rPr>
                <w:rStyle w:val="Siuktni"/>
                <w:noProof/>
              </w:rPr>
              <w:t>[Màn hình giao diện 3]</w:t>
            </w:r>
            <w:r>
              <w:rPr>
                <w:noProof/>
                <w:webHidden/>
              </w:rPr>
              <w:tab/>
            </w:r>
            <w:r>
              <w:rPr>
                <w:noProof/>
                <w:webHidden/>
              </w:rPr>
              <w:fldChar w:fldCharType="begin"/>
            </w:r>
            <w:r>
              <w:rPr>
                <w:noProof/>
                <w:webHidden/>
              </w:rPr>
              <w:instrText xml:space="preserve"> PAGEREF _Toc172974305 \h </w:instrText>
            </w:r>
            <w:r>
              <w:rPr>
                <w:noProof/>
                <w:webHidden/>
              </w:rPr>
            </w:r>
            <w:r>
              <w:rPr>
                <w:noProof/>
                <w:webHidden/>
              </w:rPr>
              <w:fldChar w:fldCharType="separate"/>
            </w:r>
            <w:r>
              <w:rPr>
                <w:noProof/>
                <w:webHidden/>
              </w:rPr>
              <w:t>77</w:t>
            </w:r>
            <w:r>
              <w:rPr>
                <w:noProof/>
                <w:webHidden/>
              </w:rPr>
              <w:fldChar w:fldCharType="end"/>
            </w:r>
          </w:hyperlink>
        </w:p>
        <w:p w14:paraId="41FBE0BB" w14:textId="6CC96E3D"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306" w:history="1">
            <w:r w:rsidRPr="003D0607">
              <w:rPr>
                <w:rStyle w:val="Siuktni"/>
                <w:noProof/>
              </w:rPr>
              <w:t>4.3.4</w:t>
            </w:r>
            <w:r>
              <w:rPr>
                <w:rFonts w:eastAsiaTheme="minorEastAsia"/>
                <w:noProof/>
                <w:kern w:val="2"/>
                <w:sz w:val="24"/>
                <w:szCs w:val="24"/>
                <w:lang w:val="vi-VN" w:eastAsia="vi-VN"/>
                <w14:ligatures w14:val="standardContextual"/>
              </w:rPr>
              <w:tab/>
            </w:r>
            <w:r w:rsidRPr="003D0607">
              <w:rPr>
                <w:rStyle w:val="Siuktni"/>
                <w:noProof/>
              </w:rPr>
              <w:t>[Màn hình giao diện 4]</w:t>
            </w:r>
            <w:r>
              <w:rPr>
                <w:noProof/>
                <w:webHidden/>
              </w:rPr>
              <w:tab/>
            </w:r>
            <w:r>
              <w:rPr>
                <w:noProof/>
                <w:webHidden/>
              </w:rPr>
              <w:fldChar w:fldCharType="begin"/>
            </w:r>
            <w:r>
              <w:rPr>
                <w:noProof/>
                <w:webHidden/>
              </w:rPr>
              <w:instrText xml:space="preserve"> PAGEREF _Toc172974306 \h </w:instrText>
            </w:r>
            <w:r>
              <w:rPr>
                <w:noProof/>
                <w:webHidden/>
              </w:rPr>
            </w:r>
            <w:r>
              <w:rPr>
                <w:noProof/>
                <w:webHidden/>
              </w:rPr>
              <w:fldChar w:fldCharType="separate"/>
            </w:r>
            <w:r>
              <w:rPr>
                <w:noProof/>
                <w:webHidden/>
              </w:rPr>
              <w:t>78</w:t>
            </w:r>
            <w:r>
              <w:rPr>
                <w:noProof/>
                <w:webHidden/>
              </w:rPr>
              <w:fldChar w:fldCharType="end"/>
            </w:r>
          </w:hyperlink>
        </w:p>
        <w:p w14:paraId="76E92DC9" w14:textId="6042EAFD"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307" w:history="1">
            <w:r w:rsidRPr="003D0607">
              <w:rPr>
                <w:rStyle w:val="Siuktni"/>
                <w:noProof/>
              </w:rPr>
              <w:t>4.3.5</w:t>
            </w:r>
            <w:r>
              <w:rPr>
                <w:rFonts w:eastAsiaTheme="minorEastAsia"/>
                <w:noProof/>
                <w:kern w:val="2"/>
                <w:sz w:val="24"/>
                <w:szCs w:val="24"/>
                <w:lang w:val="vi-VN" w:eastAsia="vi-VN"/>
                <w14:ligatures w14:val="standardContextual"/>
              </w:rPr>
              <w:tab/>
            </w:r>
            <w:r w:rsidRPr="003D0607">
              <w:rPr>
                <w:rStyle w:val="Siuktni"/>
                <w:noProof/>
              </w:rPr>
              <w:t>[Màn hình giao diện 5]</w:t>
            </w:r>
            <w:r>
              <w:rPr>
                <w:noProof/>
                <w:webHidden/>
              </w:rPr>
              <w:tab/>
            </w:r>
            <w:r>
              <w:rPr>
                <w:noProof/>
                <w:webHidden/>
              </w:rPr>
              <w:fldChar w:fldCharType="begin"/>
            </w:r>
            <w:r>
              <w:rPr>
                <w:noProof/>
                <w:webHidden/>
              </w:rPr>
              <w:instrText xml:space="preserve"> PAGEREF _Toc172974307 \h </w:instrText>
            </w:r>
            <w:r>
              <w:rPr>
                <w:noProof/>
                <w:webHidden/>
              </w:rPr>
            </w:r>
            <w:r>
              <w:rPr>
                <w:noProof/>
                <w:webHidden/>
              </w:rPr>
              <w:fldChar w:fldCharType="separate"/>
            </w:r>
            <w:r>
              <w:rPr>
                <w:noProof/>
                <w:webHidden/>
              </w:rPr>
              <w:t>79</w:t>
            </w:r>
            <w:r>
              <w:rPr>
                <w:noProof/>
                <w:webHidden/>
              </w:rPr>
              <w:fldChar w:fldCharType="end"/>
            </w:r>
          </w:hyperlink>
        </w:p>
        <w:p w14:paraId="6A8E7FA3" w14:textId="6B7CA332"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308" w:history="1">
            <w:r w:rsidRPr="003D0607">
              <w:rPr>
                <w:rStyle w:val="Siuktni"/>
                <w:noProof/>
              </w:rPr>
              <w:t>4.3.6</w:t>
            </w:r>
            <w:r>
              <w:rPr>
                <w:rFonts w:eastAsiaTheme="minorEastAsia"/>
                <w:noProof/>
                <w:kern w:val="2"/>
                <w:sz w:val="24"/>
                <w:szCs w:val="24"/>
                <w:lang w:val="vi-VN" w:eastAsia="vi-VN"/>
                <w14:ligatures w14:val="standardContextual"/>
              </w:rPr>
              <w:tab/>
            </w:r>
            <w:r w:rsidRPr="003D0607">
              <w:rPr>
                <w:rStyle w:val="Siuktni"/>
                <w:noProof/>
              </w:rPr>
              <w:t>[Màn hình giao diện 6]</w:t>
            </w:r>
            <w:r>
              <w:rPr>
                <w:noProof/>
                <w:webHidden/>
              </w:rPr>
              <w:tab/>
            </w:r>
            <w:r>
              <w:rPr>
                <w:noProof/>
                <w:webHidden/>
              </w:rPr>
              <w:fldChar w:fldCharType="begin"/>
            </w:r>
            <w:r>
              <w:rPr>
                <w:noProof/>
                <w:webHidden/>
              </w:rPr>
              <w:instrText xml:space="preserve"> PAGEREF _Toc172974308 \h </w:instrText>
            </w:r>
            <w:r>
              <w:rPr>
                <w:noProof/>
                <w:webHidden/>
              </w:rPr>
            </w:r>
            <w:r>
              <w:rPr>
                <w:noProof/>
                <w:webHidden/>
              </w:rPr>
              <w:fldChar w:fldCharType="separate"/>
            </w:r>
            <w:r>
              <w:rPr>
                <w:noProof/>
                <w:webHidden/>
              </w:rPr>
              <w:t>80</w:t>
            </w:r>
            <w:r>
              <w:rPr>
                <w:noProof/>
                <w:webHidden/>
              </w:rPr>
              <w:fldChar w:fldCharType="end"/>
            </w:r>
          </w:hyperlink>
        </w:p>
        <w:p w14:paraId="77C387B9" w14:textId="23041DB9"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309" w:history="1">
            <w:r w:rsidRPr="003D0607">
              <w:rPr>
                <w:rStyle w:val="Siuktni"/>
                <w:noProof/>
              </w:rPr>
              <w:t>4.3.7</w:t>
            </w:r>
            <w:r>
              <w:rPr>
                <w:rFonts w:eastAsiaTheme="minorEastAsia"/>
                <w:noProof/>
                <w:kern w:val="2"/>
                <w:sz w:val="24"/>
                <w:szCs w:val="24"/>
                <w:lang w:val="vi-VN" w:eastAsia="vi-VN"/>
                <w14:ligatures w14:val="standardContextual"/>
              </w:rPr>
              <w:tab/>
            </w:r>
            <w:r w:rsidRPr="003D0607">
              <w:rPr>
                <w:rStyle w:val="Siuktni"/>
                <w:noProof/>
              </w:rPr>
              <w:t>[Màn hình giao diện 7]</w:t>
            </w:r>
            <w:r>
              <w:rPr>
                <w:noProof/>
                <w:webHidden/>
              </w:rPr>
              <w:tab/>
            </w:r>
            <w:r>
              <w:rPr>
                <w:noProof/>
                <w:webHidden/>
              </w:rPr>
              <w:fldChar w:fldCharType="begin"/>
            </w:r>
            <w:r>
              <w:rPr>
                <w:noProof/>
                <w:webHidden/>
              </w:rPr>
              <w:instrText xml:space="preserve"> PAGEREF _Toc172974309 \h </w:instrText>
            </w:r>
            <w:r>
              <w:rPr>
                <w:noProof/>
                <w:webHidden/>
              </w:rPr>
            </w:r>
            <w:r>
              <w:rPr>
                <w:noProof/>
                <w:webHidden/>
              </w:rPr>
              <w:fldChar w:fldCharType="separate"/>
            </w:r>
            <w:r>
              <w:rPr>
                <w:noProof/>
                <w:webHidden/>
              </w:rPr>
              <w:t>81</w:t>
            </w:r>
            <w:r>
              <w:rPr>
                <w:noProof/>
                <w:webHidden/>
              </w:rPr>
              <w:fldChar w:fldCharType="end"/>
            </w:r>
          </w:hyperlink>
        </w:p>
        <w:p w14:paraId="233AB98C" w14:textId="526DFA20" w:rsidR="000C0243" w:rsidRDefault="000C0243">
          <w:pPr>
            <w:pStyle w:val="Mucluc3"/>
            <w:tabs>
              <w:tab w:val="left" w:pos="1320"/>
              <w:tab w:val="right" w:leader="dot" w:pos="9629"/>
            </w:tabs>
            <w:rPr>
              <w:rFonts w:eastAsiaTheme="minorEastAsia"/>
              <w:noProof/>
              <w:kern w:val="2"/>
              <w:sz w:val="24"/>
              <w:szCs w:val="24"/>
              <w:lang w:val="vi-VN" w:eastAsia="vi-VN"/>
              <w14:ligatures w14:val="standardContextual"/>
            </w:rPr>
          </w:pPr>
          <w:hyperlink w:anchor="_Toc172974310" w:history="1">
            <w:r w:rsidRPr="003D0607">
              <w:rPr>
                <w:rStyle w:val="Siuktni"/>
                <w:noProof/>
              </w:rPr>
              <w:t>4.3.8</w:t>
            </w:r>
            <w:r>
              <w:rPr>
                <w:rFonts w:eastAsiaTheme="minorEastAsia"/>
                <w:noProof/>
                <w:kern w:val="2"/>
                <w:sz w:val="24"/>
                <w:szCs w:val="24"/>
                <w:lang w:val="vi-VN" w:eastAsia="vi-VN"/>
                <w14:ligatures w14:val="standardContextual"/>
              </w:rPr>
              <w:tab/>
            </w:r>
            <w:r w:rsidRPr="003D0607">
              <w:rPr>
                <w:rStyle w:val="Siuktni"/>
                <w:noProof/>
              </w:rPr>
              <w:t>[Màn hình giao diện 8]</w:t>
            </w:r>
            <w:r>
              <w:rPr>
                <w:noProof/>
                <w:webHidden/>
              </w:rPr>
              <w:tab/>
            </w:r>
            <w:r>
              <w:rPr>
                <w:noProof/>
                <w:webHidden/>
              </w:rPr>
              <w:fldChar w:fldCharType="begin"/>
            </w:r>
            <w:r>
              <w:rPr>
                <w:noProof/>
                <w:webHidden/>
              </w:rPr>
              <w:instrText xml:space="preserve"> PAGEREF _Toc172974310 \h </w:instrText>
            </w:r>
            <w:r>
              <w:rPr>
                <w:noProof/>
                <w:webHidden/>
              </w:rPr>
            </w:r>
            <w:r>
              <w:rPr>
                <w:noProof/>
                <w:webHidden/>
              </w:rPr>
              <w:fldChar w:fldCharType="separate"/>
            </w:r>
            <w:r>
              <w:rPr>
                <w:noProof/>
                <w:webHidden/>
              </w:rPr>
              <w:t>82</w:t>
            </w:r>
            <w:r>
              <w:rPr>
                <w:noProof/>
                <w:webHidden/>
              </w:rPr>
              <w:fldChar w:fldCharType="end"/>
            </w:r>
          </w:hyperlink>
        </w:p>
        <w:p w14:paraId="6DB42F71" w14:textId="1EECF4B9" w:rsidR="009D6CE9" w:rsidRDefault="00A31D46">
          <w:pPr>
            <w:rPr>
              <w:b/>
              <w:bCs/>
              <w:noProof/>
            </w:rPr>
          </w:pPr>
          <w:r>
            <w:fldChar w:fldCharType="end"/>
          </w:r>
        </w:p>
      </w:sdtContent>
    </w:sdt>
    <w:p w14:paraId="41F7F393" w14:textId="25577F11" w:rsidR="007C44BD" w:rsidRDefault="00F57C32" w:rsidP="009D6CE9">
      <w:pPr>
        <w:rPr>
          <w:rFonts w:ascii="Times New Roman" w:hAnsi="Times New Roman" w:cs="Times New Roman"/>
          <w:b/>
          <w:sz w:val="36"/>
          <w:szCs w:val="36"/>
        </w:rPr>
      </w:pPr>
      <w:r>
        <w:rPr>
          <w:rFonts w:ascii="Times New Roman" w:hAnsi="Times New Roman" w:cs="Times New Roman"/>
          <w:b/>
          <w:sz w:val="36"/>
          <w:szCs w:val="36"/>
        </w:rPr>
        <w:br w:type="page"/>
      </w:r>
    </w:p>
    <w:p w14:paraId="2532655B" w14:textId="77777777" w:rsidR="00691AA0" w:rsidRDefault="00691AA0" w:rsidP="00691AA0">
      <w:pPr>
        <w:spacing w:before="0" w:after="200" w:line="276" w:lineRule="auto"/>
        <w:jc w:val="center"/>
        <w:rPr>
          <w:rFonts w:ascii="Times New Roman" w:hAnsi="Times New Roman" w:cs="Times New Roman"/>
          <w:color w:val="4F81BD" w:themeColor="accent1"/>
          <w:sz w:val="32"/>
          <w:szCs w:val="32"/>
          <w:lang w:val="vi-VN"/>
        </w:rPr>
      </w:pPr>
      <w:r w:rsidRPr="00691AA0">
        <w:rPr>
          <w:rFonts w:ascii="Times New Roman" w:hAnsi="Times New Roman" w:cs="Times New Roman"/>
          <w:color w:val="4F81BD" w:themeColor="accent1"/>
          <w:sz w:val="32"/>
          <w:szCs w:val="32"/>
          <w:lang w:val="vi-VN"/>
        </w:rPr>
        <w:lastRenderedPageBreak/>
        <w:t>MỤC LỤC BẢNG</w:t>
      </w:r>
    </w:p>
    <w:p w14:paraId="1AF98903" w14:textId="2D8D6A43" w:rsidR="00691AA0" w:rsidRPr="00691AA0" w:rsidRDefault="00691AA0" w:rsidP="00691AA0">
      <w:pPr>
        <w:spacing w:before="0" w:after="200" w:line="276" w:lineRule="auto"/>
        <w:rPr>
          <w:rFonts w:ascii="Times New Roman" w:hAnsi="Times New Roman" w:cs="Times New Roman"/>
          <w:sz w:val="32"/>
          <w:szCs w:val="32"/>
        </w:rPr>
      </w:pPr>
      <w:r w:rsidRPr="00691AA0">
        <w:rPr>
          <w:rFonts w:ascii="Times New Roman" w:hAnsi="Times New Roman" w:cs="Times New Roman"/>
          <w:sz w:val="32"/>
          <w:szCs w:val="32"/>
        </w:rPr>
        <w:br w:type="page"/>
      </w:r>
    </w:p>
    <w:p w14:paraId="25223032" w14:textId="77777777" w:rsidR="00691AA0" w:rsidRDefault="00691AA0" w:rsidP="00691AA0">
      <w:pPr>
        <w:spacing w:before="0" w:after="200" w:line="276" w:lineRule="auto"/>
        <w:jc w:val="center"/>
        <w:rPr>
          <w:rFonts w:ascii="Times New Roman" w:hAnsi="Times New Roman" w:cs="Times New Roman"/>
          <w:color w:val="4F81BD" w:themeColor="accent1"/>
          <w:sz w:val="32"/>
          <w:szCs w:val="32"/>
          <w:lang w:val="vi-VN"/>
        </w:rPr>
      </w:pPr>
      <w:r w:rsidRPr="00691AA0">
        <w:rPr>
          <w:rFonts w:ascii="Times New Roman" w:hAnsi="Times New Roman" w:cs="Times New Roman"/>
          <w:color w:val="4F81BD" w:themeColor="accent1"/>
          <w:sz w:val="32"/>
          <w:szCs w:val="32"/>
          <w:lang w:val="vi-VN"/>
        </w:rPr>
        <w:lastRenderedPageBreak/>
        <w:t>MỤC LỤC HÌNH ẢNH</w:t>
      </w:r>
    </w:p>
    <w:p w14:paraId="4D9CCF59" w14:textId="55020039" w:rsidR="00691AA0" w:rsidRPr="00691AA0" w:rsidRDefault="00691AA0" w:rsidP="00691AA0">
      <w:pPr>
        <w:spacing w:before="0" w:after="200" w:line="276" w:lineRule="auto"/>
        <w:rPr>
          <w:rFonts w:ascii="Times New Roman" w:eastAsiaTheme="majorEastAsia" w:hAnsi="Times New Roman" w:cs="Times New Roman"/>
          <w:color w:val="243F60" w:themeColor="accent1" w:themeShade="7F"/>
          <w:sz w:val="32"/>
          <w:szCs w:val="32"/>
          <w:lang w:val="vi-VN"/>
        </w:rPr>
      </w:pPr>
      <w:r w:rsidRPr="00691AA0">
        <w:rPr>
          <w:rFonts w:ascii="Times New Roman" w:hAnsi="Times New Roman" w:cs="Times New Roman"/>
          <w:sz w:val="32"/>
          <w:szCs w:val="32"/>
        </w:rPr>
        <w:br w:type="page"/>
      </w:r>
    </w:p>
    <w:p w14:paraId="622B680C" w14:textId="6999D567" w:rsidR="009D6CE9" w:rsidRPr="009D6CE9" w:rsidRDefault="009D6CE9" w:rsidP="009D6CE9">
      <w:pPr>
        <w:pStyle w:val="u1"/>
        <w:rPr>
          <w:sz w:val="32"/>
          <w:szCs w:val="32"/>
        </w:rPr>
      </w:pPr>
      <w:r w:rsidRPr="009D6CE9">
        <w:rPr>
          <w:sz w:val="32"/>
          <w:szCs w:val="32"/>
        </w:rPr>
        <w:lastRenderedPageBreak/>
        <w:t xml:space="preserve"> </w:t>
      </w:r>
      <w:bookmarkStart w:id="0" w:name="_Toc172974094"/>
      <w:r w:rsidRPr="009D6CE9">
        <w:rPr>
          <w:sz w:val="32"/>
          <w:szCs w:val="32"/>
        </w:rPr>
        <w:t>LAB 1 - XÁC ĐỊNH YÊU CẦU</w:t>
      </w:r>
      <w:bookmarkEnd w:id="0"/>
    </w:p>
    <w:p w14:paraId="5F7C1AA2" w14:textId="77777777" w:rsidR="00B34427" w:rsidRDefault="00752FAD" w:rsidP="00C408A2">
      <w:pPr>
        <w:pStyle w:val="u2"/>
      </w:pPr>
      <w:bookmarkStart w:id="1" w:name="_Toc50884340"/>
      <w:bookmarkStart w:id="2" w:name="_Toc172974095"/>
      <w:r>
        <w:t>M</w:t>
      </w:r>
      <w:r w:rsidR="00016EF5" w:rsidRPr="004A68EB">
        <w:t>ô hình cơ cấu tổ chức</w:t>
      </w:r>
      <w:bookmarkEnd w:id="1"/>
      <w:bookmarkEnd w:id="2"/>
    </w:p>
    <w:p w14:paraId="3716A5A6" w14:textId="77777777" w:rsidR="00752FAD" w:rsidRDefault="00B34427" w:rsidP="00C408A2">
      <w:pPr>
        <w:pStyle w:val="u3"/>
      </w:pPr>
      <w:bookmarkStart w:id="3" w:name="_Toc50884341"/>
      <w:bookmarkStart w:id="4" w:name="_Toc172974096"/>
      <w:r>
        <w:t>Sơ đồ tổ chức</w:t>
      </w:r>
      <w:bookmarkEnd w:id="3"/>
      <w:bookmarkEnd w:id="4"/>
    </w:p>
    <w:p w14:paraId="7ADDA140" w14:textId="6E56810A" w:rsidR="001D707B" w:rsidRPr="001D707B" w:rsidRDefault="003C7B50" w:rsidP="000E6D6D">
      <w:r>
        <w:rPr>
          <w:noProof/>
        </w:rPr>
        <w:drawing>
          <wp:inline distT="0" distB="0" distL="0" distR="0" wp14:anchorId="07A144B6" wp14:editId="50D5B922">
            <wp:extent cx="5486400" cy="3200400"/>
            <wp:effectExtent l="3810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23800D30" w14:textId="4BEFB0B7" w:rsidR="00016EF5" w:rsidRDefault="007445F6" w:rsidP="00C408A2">
      <w:pPr>
        <w:pStyle w:val="u3"/>
      </w:pPr>
      <w:bookmarkStart w:id="5" w:name="_Toc50884342"/>
      <w:bookmarkStart w:id="6" w:name="_Toc172974097"/>
      <w:r w:rsidRPr="004A68EB">
        <w:t>Ý nghĩa các bộ phậ</w:t>
      </w:r>
      <w:r w:rsidR="001D707B">
        <w:t>n</w:t>
      </w:r>
      <w:bookmarkEnd w:id="5"/>
      <w:bookmarkEnd w:id="6"/>
    </w:p>
    <w:tbl>
      <w:tblPr>
        <w:tblW w:w="9625"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821"/>
        <w:gridCol w:w="2142"/>
        <w:gridCol w:w="6662"/>
      </w:tblGrid>
      <w:tr w:rsidR="003C7B50" w14:paraId="3FC54D58" w14:textId="77777777" w:rsidTr="003C7B50">
        <w:tc>
          <w:tcPr>
            <w:tcW w:w="821" w:type="dxa"/>
            <w:shd w:val="clear" w:color="auto" w:fill="9BBB59" w:themeFill="accent3"/>
            <w:vAlign w:val="center"/>
          </w:tcPr>
          <w:p w14:paraId="691D8748" w14:textId="77777777" w:rsidR="003C7B50" w:rsidRDefault="003C7B50" w:rsidP="00EC5F44">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STT</w:t>
            </w:r>
          </w:p>
        </w:tc>
        <w:tc>
          <w:tcPr>
            <w:tcW w:w="2142" w:type="dxa"/>
            <w:shd w:val="clear" w:color="auto" w:fill="9BBB59" w:themeFill="accent3"/>
            <w:vAlign w:val="center"/>
          </w:tcPr>
          <w:p w14:paraId="2CDBB4FE" w14:textId="77777777" w:rsidR="003C7B50" w:rsidRDefault="003C7B50" w:rsidP="00EC5F44">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Tên bộ phận</w:t>
            </w:r>
          </w:p>
        </w:tc>
        <w:tc>
          <w:tcPr>
            <w:tcW w:w="6662" w:type="dxa"/>
            <w:shd w:val="clear" w:color="auto" w:fill="9BBB59" w:themeFill="accent3"/>
            <w:vAlign w:val="center"/>
          </w:tcPr>
          <w:p w14:paraId="03BB33F7" w14:textId="77777777" w:rsidR="003C7B50" w:rsidRDefault="003C7B50" w:rsidP="00EC5F44">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Mô tả</w:t>
            </w:r>
          </w:p>
        </w:tc>
      </w:tr>
      <w:tr w:rsidR="003C7B50" w:rsidRPr="005A1143" w14:paraId="206D5BA8" w14:textId="77777777" w:rsidTr="00EC5F44">
        <w:tc>
          <w:tcPr>
            <w:tcW w:w="821" w:type="dxa"/>
            <w:vAlign w:val="center"/>
          </w:tcPr>
          <w:p w14:paraId="0F34EECE" w14:textId="77777777" w:rsidR="003C7B50" w:rsidRPr="003C7B50" w:rsidRDefault="003C7B50" w:rsidP="00EC5F44">
            <w:pPr>
              <w:rPr>
                <w:rFonts w:ascii="Times New Roman" w:eastAsia="Times New Roman" w:hAnsi="Times New Roman" w:cs="Times New Roman"/>
                <w:sz w:val="26"/>
                <w:szCs w:val="26"/>
              </w:rPr>
            </w:pPr>
            <w:r w:rsidRPr="003C7B50">
              <w:rPr>
                <w:rFonts w:ascii="Times New Roman" w:eastAsia="Times New Roman" w:hAnsi="Times New Roman" w:cs="Times New Roman"/>
                <w:sz w:val="26"/>
                <w:szCs w:val="26"/>
              </w:rPr>
              <w:t>1</w:t>
            </w:r>
          </w:p>
        </w:tc>
        <w:tc>
          <w:tcPr>
            <w:tcW w:w="2142" w:type="dxa"/>
            <w:vAlign w:val="center"/>
          </w:tcPr>
          <w:p w14:paraId="7CBA1366" w14:textId="77777777" w:rsidR="003C7B50" w:rsidRPr="003C7B50" w:rsidRDefault="003C7B50" w:rsidP="00EC5F44">
            <w:pPr>
              <w:rPr>
                <w:rFonts w:ascii="Times New Roman" w:eastAsia="Times New Roman" w:hAnsi="Times New Roman" w:cs="Times New Roman"/>
                <w:sz w:val="26"/>
                <w:szCs w:val="26"/>
              </w:rPr>
            </w:pPr>
            <w:r w:rsidRPr="003C7B50">
              <w:rPr>
                <w:rFonts w:ascii="Times New Roman" w:eastAsia="Times New Roman" w:hAnsi="Times New Roman" w:cs="Times New Roman"/>
                <w:sz w:val="26"/>
                <w:szCs w:val="26"/>
              </w:rPr>
              <w:t>Giám đốc</w:t>
            </w:r>
          </w:p>
        </w:tc>
        <w:tc>
          <w:tcPr>
            <w:tcW w:w="6662" w:type="dxa"/>
            <w:vAlign w:val="center"/>
          </w:tcPr>
          <w:p w14:paraId="09872399" w14:textId="77777777" w:rsidR="003C7B50" w:rsidRPr="003C7B50" w:rsidRDefault="003C7B50" w:rsidP="00EC5F44">
            <w:pPr>
              <w:rPr>
                <w:rFonts w:ascii="Times New Roman" w:eastAsia="Times New Roman" w:hAnsi="Times New Roman" w:cs="Times New Roman"/>
                <w:sz w:val="26"/>
                <w:szCs w:val="26"/>
              </w:rPr>
            </w:pPr>
            <w:r w:rsidRPr="003C7B50">
              <w:rPr>
                <w:rFonts w:ascii="Times New Roman" w:eastAsia="Times New Roman" w:hAnsi="Times New Roman" w:cs="Times New Roman"/>
                <w:sz w:val="26"/>
                <w:szCs w:val="26"/>
              </w:rPr>
              <w:t>Là người lãnh đạo cao nhất của nhà sách, chịu trách nhiệm chung về mọi hoạt động và chiến lược.</w:t>
            </w:r>
          </w:p>
        </w:tc>
      </w:tr>
      <w:tr w:rsidR="003C7B50" w:rsidRPr="005A1143" w14:paraId="478F9DA8" w14:textId="77777777" w:rsidTr="00EC5F44">
        <w:tc>
          <w:tcPr>
            <w:tcW w:w="821" w:type="dxa"/>
            <w:vAlign w:val="center"/>
          </w:tcPr>
          <w:p w14:paraId="1E6202EA" w14:textId="77777777" w:rsidR="003C7B50" w:rsidRPr="003C7B50" w:rsidRDefault="003C7B50" w:rsidP="00EC5F44">
            <w:pPr>
              <w:rPr>
                <w:rFonts w:ascii="Times New Roman" w:eastAsia="Times New Roman" w:hAnsi="Times New Roman" w:cs="Times New Roman"/>
                <w:sz w:val="26"/>
                <w:szCs w:val="26"/>
              </w:rPr>
            </w:pPr>
            <w:r w:rsidRPr="003C7B50">
              <w:rPr>
                <w:rFonts w:ascii="Times New Roman" w:eastAsia="Times New Roman" w:hAnsi="Times New Roman" w:cs="Times New Roman"/>
                <w:sz w:val="26"/>
                <w:szCs w:val="26"/>
              </w:rPr>
              <w:t>2</w:t>
            </w:r>
          </w:p>
        </w:tc>
        <w:tc>
          <w:tcPr>
            <w:tcW w:w="2142" w:type="dxa"/>
            <w:vAlign w:val="center"/>
          </w:tcPr>
          <w:p w14:paraId="31169E67" w14:textId="77777777" w:rsidR="003C7B50" w:rsidRPr="003C7B50" w:rsidRDefault="003C7B50" w:rsidP="00EC5F44">
            <w:pPr>
              <w:rPr>
                <w:rFonts w:ascii="Times New Roman" w:eastAsia="Times New Roman" w:hAnsi="Times New Roman" w:cs="Times New Roman"/>
                <w:sz w:val="26"/>
                <w:szCs w:val="26"/>
              </w:rPr>
            </w:pPr>
            <w:r w:rsidRPr="003C7B50">
              <w:rPr>
                <w:rFonts w:ascii="Times New Roman" w:eastAsia="Times New Roman" w:hAnsi="Times New Roman" w:cs="Times New Roman"/>
                <w:sz w:val="26"/>
                <w:szCs w:val="26"/>
              </w:rPr>
              <w:t>Quản lý nhân viên</w:t>
            </w:r>
          </w:p>
        </w:tc>
        <w:tc>
          <w:tcPr>
            <w:tcW w:w="6662" w:type="dxa"/>
            <w:vAlign w:val="center"/>
          </w:tcPr>
          <w:p w14:paraId="4BC7B5A0" w14:textId="77777777" w:rsidR="003C7B50" w:rsidRPr="003C7B50" w:rsidRDefault="003C7B50" w:rsidP="00EC5F44">
            <w:pPr>
              <w:rPr>
                <w:rFonts w:ascii="Times New Roman" w:eastAsia="Times New Roman" w:hAnsi="Times New Roman" w:cs="Times New Roman"/>
                <w:sz w:val="26"/>
                <w:szCs w:val="26"/>
              </w:rPr>
            </w:pPr>
            <w:r w:rsidRPr="003C7B50">
              <w:rPr>
                <w:rFonts w:ascii="Times New Roman" w:hAnsi="Times New Roman" w:cs="Times New Roman"/>
                <w:sz w:val="26"/>
                <w:szCs w:val="26"/>
              </w:rPr>
              <w:t>Quản lý nhân viên là một công việc đòi hỏi nhiều kỹ năng và sự kiên nhẫn. Tuy nhiên, đây cũng là một công việc mang lại nhiều giá trị cho doanh nghiệp, giúp doanh nghiệp đạt được mục tiêu phát triển bền vững.</w:t>
            </w:r>
          </w:p>
        </w:tc>
      </w:tr>
      <w:tr w:rsidR="003C7B50" w:rsidRPr="005A1143" w14:paraId="14C0C41A" w14:textId="77777777" w:rsidTr="00EC5F44">
        <w:tc>
          <w:tcPr>
            <w:tcW w:w="821" w:type="dxa"/>
            <w:vAlign w:val="center"/>
          </w:tcPr>
          <w:p w14:paraId="6BA00A66" w14:textId="77777777" w:rsidR="003C7B50" w:rsidRPr="003C7B50" w:rsidRDefault="003C7B50" w:rsidP="00EC5F44">
            <w:pPr>
              <w:rPr>
                <w:rFonts w:ascii="Times New Roman" w:eastAsia="Times New Roman" w:hAnsi="Times New Roman" w:cs="Times New Roman"/>
                <w:sz w:val="26"/>
                <w:szCs w:val="26"/>
              </w:rPr>
            </w:pPr>
            <w:r w:rsidRPr="003C7B50">
              <w:rPr>
                <w:rFonts w:ascii="Times New Roman" w:eastAsia="Times New Roman" w:hAnsi="Times New Roman" w:cs="Times New Roman"/>
                <w:sz w:val="26"/>
                <w:szCs w:val="26"/>
              </w:rPr>
              <w:t>3</w:t>
            </w:r>
          </w:p>
        </w:tc>
        <w:tc>
          <w:tcPr>
            <w:tcW w:w="2142" w:type="dxa"/>
            <w:vAlign w:val="center"/>
          </w:tcPr>
          <w:p w14:paraId="75BBD91F" w14:textId="77777777" w:rsidR="003C7B50" w:rsidRPr="003C7B50" w:rsidRDefault="003C7B50" w:rsidP="00EC5F44">
            <w:pPr>
              <w:rPr>
                <w:rFonts w:ascii="Times New Roman" w:eastAsia="Times New Roman" w:hAnsi="Times New Roman" w:cs="Times New Roman"/>
                <w:sz w:val="26"/>
                <w:szCs w:val="26"/>
              </w:rPr>
            </w:pPr>
            <w:r w:rsidRPr="003C7B50">
              <w:rPr>
                <w:rFonts w:ascii="Times New Roman" w:eastAsia="Times New Roman" w:hAnsi="Times New Roman" w:cs="Times New Roman"/>
                <w:sz w:val="26"/>
                <w:szCs w:val="26"/>
              </w:rPr>
              <w:t>Nhân viên</w:t>
            </w:r>
          </w:p>
        </w:tc>
        <w:tc>
          <w:tcPr>
            <w:tcW w:w="6662" w:type="dxa"/>
            <w:vAlign w:val="center"/>
          </w:tcPr>
          <w:p w14:paraId="42857405" w14:textId="77777777" w:rsidR="003C7B50" w:rsidRPr="003C7B50" w:rsidRDefault="003C7B50" w:rsidP="00EC5F44">
            <w:pPr>
              <w:rPr>
                <w:rFonts w:ascii="Times New Roman" w:eastAsia="Times New Roman" w:hAnsi="Times New Roman" w:cs="Times New Roman"/>
                <w:sz w:val="26"/>
                <w:szCs w:val="26"/>
              </w:rPr>
            </w:pPr>
            <w:r w:rsidRPr="003C7B50">
              <w:rPr>
                <w:rFonts w:ascii="Times New Roman" w:eastAsia="Times New Roman" w:hAnsi="Times New Roman" w:cs="Times New Roman"/>
                <w:sz w:val="26"/>
                <w:szCs w:val="26"/>
              </w:rPr>
              <w:t>Đảm bảo hoạt động bán hàng trực tiếp tại cửa hàng diễn ra hiệu quả, mang lại doanh thu cho nhà sách.</w:t>
            </w:r>
          </w:p>
        </w:tc>
      </w:tr>
      <w:tr w:rsidR="003C7B50" w:rsidRPr="005A1143" w14:paraId="21061697" w14:textId="77777777" w:rsidTr="00EC5F44">
        <w:tc>
          <w:tcPr>
            <w:tcW w:w="821" w:type="dxa"/>
            <w:vAlign w:val="center"/>
          </w:tcPr>
          <w:p w14:paraId="422FDC95" w14:textId="77777777" w:rsidR="003C7B50" w:rsidRPr="003C7B50" w:rsidRDefault="003C7B50" w:rsidP="00EC5F44">
            <w:pPr>
              <w:rPr>
                <w:rFonts w:ascii="Times New Roman" w:eastAsia="Times New Roman" w:hAnsi="Times New Roman" w:cs="Times New Roman"/>
                <w:sz w:val="26"/>
                <w:szCs w:val="26"/>
              </w:rPr>
            </w:pPr>
            <w:r w:rsidRPr="003C7B50">
              <w:rPr>
                <w:rFonts w:ascii="Times New Roman" w:eastAsia="Times New Roman" w:hAnsi="Times New Roman" w:cs="Times New Roman"/>
                <w:sz w:val="26"/>
                <w:szCs w:val="26"/>
              </w:rPr>
              <w:t>4</w:t>
            </w:r>
          </w:p>
        </w:tc>
        <w:tc>
          <w:tcPr>
            <w:tcW w:w="2142" w:type="dxa"/>
            <w:vAlign w:val="center"/>
          </w:tcPr>
          <w:p w14:paraId="412E1061" w14:textId="77777777" w:rsidR="003C7B50" w:rsidRPr="003C7B50" w:rsidRDefault="003C7B50" w:rsidP="00EC5F44">
            <w:pPr>
              <w:rPr>
                <w:rFonts w:ascii="Times New Roman" w:eastAsia="Times New Roman" w:hAnsi="Times New Roman" w:cs="Times New Roman"/>
                <w:sz w:val="26"/>
                <w:szCs w:val="26"/>
              </w:rPr>
            </w:pPr>
            <w:r w:rsidRPr="003C7B50">
              <w:rPr>
                <w:rFonts w:ascii="Times New Roman" w:eastAsia="Times New Roman" w:hAnsi="Times New Roman" w:cs="Times New Roman"/>
                <w:sz w:val="26"/>
                <w:szCs w:val="26"/>
              </w:rPr>
              <w:t>Quản lý sản phẩm</w:t>
            </w:r>
          </w:p>
        </w:tc>
        <w:tc>
          <w:tcPr>
            <w:tcW w:w="6662" w:type="dxa"/>
            <w:vAlign w:val="center"/>
          </w:tcPr>
          <w:p w14:paraId="1F372152" w14:textId="77777777" w:rsidR="003C7B50" w:rsidRPr="003C7B50" w:rsidRDefault="003C7B50" w:rsidP="00EC5F44">
            <w:pPr>
              <w:rPr>
                <w:rFonts w:ascii="Times New Roman" w:eastAsia="Times New Roman" w:hAnsi="Times New Roman" w:cs="Times New Roman"/>
                <w:color w:val="0D0D0D"/>
                <w:sz w:val="26"/>
                <w:szCs w:val="26"/>
              </w:rPr>
            </w:pPr>
            <w:r w:rsidRPr="003C7B50">
              <w:rPr>
                <w:rFonts w:ascii="Times New Roman" w:hAnsi="Times New Roman" w:cs="Times New Roman"/>
                <w:sz w:val="26"/>
                <w:szCs w:val="26"/>
              </w:rPr>
              <w:t>Họ chịu trách nhiệm đưa sản phẩm từ ý tưởng đến tay khách hàng, đảm bảo sản phẩm đáp ứng nhu cầu của thị trường và mang lại lợi nhuận cho doanh nghiệp.</w:t>
            </w:r>
          </w:p>
        </w:tc>
      </w:tr>
      <w:tr w:rsidR="003C7B50" w:rsidRPr="005A1143" w14:paraId="11E50933" w14:textId="77777777" w:rsidTr="00EC5F44">
        <w:tc>
          <w:tcPr>
            <w:tcW w:w="821" w:type="dxa"/>
            <w:vAlign w:val="center"/>
          </w:tcPr>
          <w:p w14:paraId="019D637E" w14:textId="77777777" w:rsidR="003C7B50" w:rsidRPr="003C7B50" w:rsidRDefault="003C7B50" w:rsidP="00EC5F44">
            <w:pPr>
              <w:rPr>
                <w:rFonts w:ascii="Times New Roman" w:eastAsia="Times New Roman" w:hAnsi="Times New Roman" w:cs="Times New Roman"/>
                <w:sz w:val="26"/>
                <w:szCs w:val="26"/>
              </w:rPr>
            </w:pPr>
            <w:r w:rsidRPr="003C7B50">
              <w:rPr>
                <w:rFonts w:ascii="Times New Roman" w:eastAsia="Times New Roman" w:hAnsi="Times New Roman" w:cs="Times New Roman"/>
                <w:sz w:val="26"/>
                <w:szCs w:val="26"/>
              </w:rPr>
              <w:lastRenderedPageBreak/>
              <w:t>5</w:t>
            </w:r>
          </w:p>
        </w:tc>
        <w:tc>
          <w:tcPr>
            <w:tcW w:w="2142" w:type="dxa"/>
            <w:vAlign w:val="center"/>
          </w:tcPr>
          <w:p w14:paraId="0DFE9AF0" w14:textId="77777777" w:rsidR="003C7B50" w:rsidRPr="003C7B50" w:rsidRDefault="003C7B50" w:rsidP="00EC5F44">
            <w:pPr>
              <w:rPr>
                <w:rFonts w:ascii="Times New Roman" w:eastAsia="Times New Roman" w:hAnsi="Times New Roman" w:cs="Times New Roman"/>
                <w:sz w:val="26"/>
                <w:szCs w:val="26"/>
              </w:rPr>
            </w:pPr>
            <w:r w:rsidRPr="003C7B50">
              <w:rPr>
                <w:rFonts w:ascii="Times New Roman" w:eastAsia="Times New Roman" w:hAnsi="Times New Roman" w:cs="Times New Roman"/>
                <w:sz w:val="26"/>
                <w:szCs w:val="26"/>
              </w:rPr>
              <w:t>Sản phẩm</w:t>
            </w:r>
          </w:p>
        </w:tc>
        <w:tc>
          <w:tcPr>
            <w:tcW w:w="6662" w:type="dxa"/>
            <w:vAlign w:val="center"/>
          </w:tcPr>
          <w:p w14:paraId="7B8AAB92" w14:textId="77777777" w:rsidR="003C7B50" w:rsidRPr="003C7B50" w:rsidRDefault="003C7B50" w:rsidP="00EC5F44">
            <w:pPr>
              <w:rPr>
                <w:rFonts w:ascii="Times New Roman" w:eastAsia="Times New Roman" w:hAnsi="Times New Roman" w:cs="Times New Roman"/>
                <w:color w:val="0D0D0D"/>
                <w:sz w:val="26"/>
                <w:szCs w:val="26"/>
              </w:rPr>
            </w:pPr>
            <w:r w:rsidRPr="003C7B50">
              <w:rPr>
                <w:rFonts w:ascii="Times New Roman" w:hAnsi="Times New Roman" w:cs="Times New Roman"/>
                <w:sz w:val="26"/>
                <w:szCs w:val="26"/>
              </w:rPr>
              <w:t>Mô tả chi tiết về sản phẩm giúp khách hàng hiểu rõ hơn về các tính năng, lợi ích và giá trị của sản phẩm, từ đó đưa ra quyết định mua hàng chính xác.</w:t>
            </w:r>
          </w:p>
        </w:tc>
      </w:tr>
      <w:tr w:rsidR="003C7B50" w:rsidRPr="005A1143" w14:paraId="33297437" w14:textId="77777777" w:rsidTr="00EC5F44">
        <w:tc>
          <w:tcPr>
            <w:tcW w:w="821" w:type="dxa"/>
            <w:vAlign w:val="center"/>
          </w:tcPr>
          <w:p w14:paraId="1A9E9CDB" w14:textId="77777777" w:rsidR="003C7B50" w:rsidRPr="003C7B50" w:rsidRDefault="003C7B50" w:rsidP="00EC5F44">
            <w:pPr>
              <w:rPr>
                <w:rFonts w:ascii="Times New Roman" w:eastAsia="Times New Roman" w:hAnsi="Times New Roman" w:cs="Times New Roman"/>
                <w:sz w:val="26"/>
                <w:szCs w:val="26"/>
              </w:rPr>
            </w:pPr>
            <w:r w:rsidRPr="003C7B50">
              <w:rPr>
                <w:rFonts w:ascii="Times New Roman" w:eastAsia="Times New Roman" w:hAnsi="Times New Roman" w:cs="Times New Roman"/>
                <w:sz w:val="26"/>
                <w:szCs w:val="26"/>
              </w:rPr>
              <w:t>6</w:t>
            </w:r>
          </w:p>
        </w:tc>
        <w:tc>
          <w:tcPr>
            <w:tcW w:w="2142" w:type="dxa"/>
            <w:vAlign w:val="center"/>
          </w:tcPr>
          <w:p w14:paraId="51F4414B" w14:textId="77777777" w:rsidR="003C7B50" w:rsidRPr="003C7B50" w:rsidRDefault="003C7B50" w:rsidP="00EC5F44">
            <w:pPr>
              <w:rPr>
                <w:rFonts w:ascii="Times New Roman" w:eastAsia="Times New Roman" w:hAnsi="Times New Roman" w:cs="Times New Roman"/>
                <w:sz w:val="26"/>
                <w:szCs w:val="26"/>
              </w:rPr>
            </w:pPr>
            <w:r w:rsidRPr="003C7B50">
              <w:rPr>
                <w:rFonts w:ascii="Times New Roman" w:eastAsia="Times New Roman" w:hAnsi="Times New Roman" w:cs="Times New Roman"/>
                <w:sz w:val="26"/>
                <w:szCs w:val="26"/>
              </w:rPr>
              <w:t>Quản lý khách hàng</w:t>
            </w:r>
          </w:p>
        </w:tc>
        <w:tc>
          <w:tcPr>
            <w:tcW w:w="6662" w:type="dxa"/>
            <w:vAlign w:val="center"/>
          </w:tcPr>
          <w:p w14:paraId="2279BBE1" w14:textId="77777777" w:rsidR="003C7B50" w:rsidRPr="003C7B50" w:rsidRDefault="003C7B50" w:rsidP="00EC5F44">
            <w:pPr>
              <w:rPr>
                <w:rFonts w:ascii="Times New Roman" w:eastAsia="Times New Roman" w:hAnsi="Times New Roman" w:cs="Times New Roman"/>
                <w:color w:val="0D0D0D"/>
                <w:sz w:val="26"/>
                <w:szCs w:val="26"/>
              </w:rPr>
            </w:pPr>
            <w:r w:rsidRPr="003C7B50">
              <w:rPr>
                <w:rFonts w:ascii="Times New Roman" w:hAnsi="Times New Roman" w:cs="Times New Roman"/>
                <w:sz w:val="26"/>
                <w:szCs w:val="26"/>
              </w:rPr>
              <w:t>Quản lý khách hàng giúp doanh nghiệp hiểu rõ hơn về vai trò, nhiệm vụ và năng lực của vị trí này, từ đó có thể đưa ra các quyết định phù hợp trong việc tuyển dụng và phát triển nhân sự.</w:t>
            </w:r>
          </w:p>
        </w:tc>
      </w:tr>
      <w:tr w:rsidR="003C7B50" w:rsidRPr="005A1143" w14:paraId="0EC703A5" w14:textId="77777777" w:rsidTr="00EC5F44">
        <w:tc>
          <w:tcPr>
            <w:tcW w:w="821" w:type="dxa"/>
            <w:vAlign w:val="center"/>
          </w:tcPr>
          <w:p w14:paraId="585C34C6" w14:textId="77777777" w:rsidR="003C7B50" w:rsidRPr="003C7B50" w:rsidRDefault="003C7B50" w:rsidP="00EC5F44">
            <w:pPr>
              <w:rPr>
                <w:rFonts w:ascii="Times New Roman" w:eastAsia="Times New Roman" w:hAnsi="Times New Roman" w:cs="Times New Roman"/>
                <w:sz w:val="26"/>
                <w:szCs w:val="26"/>
              </w:rPr>
            </w:pPr>
            <w:r w:rsidRPr="003C7B50">
              <w:rPr>
                <w:rFonts w:ascii="Times New Roman" w:eastAsia="Times New Roman" w:hAnsi="Times New Roman" w:cs="Times New Roman"/>
                <w:sz w:val="26"/>
                <w:szCs w:val="26"/>
              </w:rPr>
              <w:t>7</w:t>
            </w:r>
          </w:p>
        </w:tc>
        <w:tc>
          <w:tcPr>
            <w:tcW w:w="2142" w:type="dxa"/>
            <w:vAlign w:val="center"/>
          </w:tcPr>
          <w:p w14:paraId="6461851E" w14:textId="77777777" w:rsidR="003C7B50" w:rsidRPr="003C7B50" w:rsidRDefault="003C7B50" w:rsidP="00EC5F44">
            <w:pPr>
              <w:rPr>
                <w:rFonts w:ascii="Times New Roman" w:eastAsia="Times New Roman" w:hAnsi="Times New Roman" w:cs="Times New Roman"/>
                <w:sz w:val="26"/>
                <w:szCs w:val="26"/>
              </w:rPr>
            </w:pPr>
            <w:r w:rsidRPr="003C7B50">
              <w:rPr>
                <w:rFonts w:ascii="Times New Roman" w:eastAsia="Times New Roman" w:hAnsi="Times New Roman" w:cs="Times New Roman"/>
                <w:sz w:val="26"/>
                <w:szCs w:val="26"/>
              </w:rPr>
              <w:t>Khách hàng</w:t>
            </w:r>
          </w:p>
        </w:tc>
        <w:tc>
          <w:tcPr>
            <w:tcW w:w="6662" w:type="dxa"/>
            <w:vAlign w:val="center"/>
          </w:tcPr>
          <w:p w14:paraId="0C3CAD0A" w14:textId="77777777" w:rsidR="003C7B50" w:rsidRPr="003C7B50" w:rsidRDefault="003C7B50" w:rsidP="00EC5F44">
            <w:pPr>
              <w:rPr>
                <w:rFonts w:ascii="Times New Roman" w:eastAsia="Times New Roman" w:hAnsi="Times New Roman" w:cs="Times New Roman"/>
                <w:color w:val="0D0D0D"/>
                <w:sz w:val="26"/>
                <w:szCs w:val="26"/>
              </w:rPr>
            </w:pPr>
            <w:r w:rsidRPr="003C7B50">
              <w:rPr>
                <w:rFonts w:ascii="Times New Roman" w:hAnsi="Times New Roman" w:cs="Times New Roman"/>
                <w:sz w:val="26"/>
                <w:szCs w:val="26"/>
              </w:rPr>
              <w:t>Khách hàng giúp doanh nghiệp hiểu rõ hơn về nhu cầu, mong muốn, và hành vi của khách hàng. Từ đó, doanh nghiệp có thể đưa ra các chiến lược tiếp cận và phục vụ khách hàng hiệu quả hơn, nâng cao trải nghiệm và sự hài lòng của khách hàng.</w:t>
            </w:r>
          </w:p>
        </w:tc>
      </w:tr>
      <w:tr w:rsidR="003C7B50" w:rsidRPr="005A1143" w14:paraId="0B3564DD" w14:textId="77777777" w:rsidTr="00EC5F44">
        <w:tc>
          <w:tcPr>
            <w:tcW w:w="821" w:type="dxa"/>
            <w:vAlign w:val="center"/>
          </w:tcPr>
          <w:p w14:paraId="03E38E76" w14:textId="77777777" w:rsidR="003C7B50" w:rsidRPr="003C7B50" w:rsidRDefault="003C7B50" w:rsidP="00EC5F44">
            <w:pPr>
              <w:rPr>
                <w:rFonts w:ascii="Times New Roman" w:eastAsia="Times New Roman" w:hAnsi="Times New Roman" w:cs="Times New Roman"/>
                <w:sz w:val="26"/>
                <w:szCs w:val="26"/>
              </w:rPr>
            </w:pPr>
            <w:r w:rsidRPr="003C7B50">
              <w:rPr>
                <w:rFonts w:ascii="Times New Roman" w:eastAsia="Times New Roman" w:hAnsi="Times New Roman" w:cs="Times New Roman"/>
                <w:sz w:val="26"/>
                <w:szCs w:val="26"/>
              </w:rPr>
              <w:t>8</w:t>
            </w:r>
          </w:p>
        </w:tc>
        <w:tc>
          <w:tcPr>
            <w:tcW w:w="2142" w:type="dxa"/>
            <w:vAlign w:val="center"/>
          </w:tcPr>
          <w:p w14:paraId="4BDCFD36" w14:textId="77777777" w:rsidR="003C7B50" w:rsidRPr="003C7B50" w:rsidRDefault="003C7B50" w:rsidP="00EC5F44">
            <w:pPr>
              <w:rPr>
                <w:rFonts w:ascii="Times New Roman" w:eastAsia="Times New Roman" w:hAnsi="Times New Roman" w:cs="Times New Roman"/>
                <w:sz w:val="26"/>
                <w:szCs w:val="26"/>
              </w:rPr>
            </w:pPr>
            <w:r w:rsidRPr="003C7B50">
              <w:rPr>
                <w:rFonts w:ascii="Times New Roman" w:eastAsia="Times New Roman" w:hAnsi="Times New Roman" w:cs="Times New Roman"/>
                <w:sz w:val="26"/>
                <w:szCs w:val="26"/>
              </w:rPr>
              <w:t>Quản lý kho</w:t>
            </w:r>
          </w:p>
        </w:tc>
        <w:tc>
          <w:tcPr>
            <w:tcW w:w="6662" w:type="dxa"/>
            <w:vAlign w:val="center"/>
          </w:tcPr>
          <w:p w14:paraId="77EAF13B" w14:textId="77777777" w:rsidR="003C7B50" w:rsidRPr="003C7B50" w:rsidRDefault="003C7B50" w:rsidP="00EC5F44">
            <w:pPr>
              <w:rPr>
                <w:rFonts w:ascii="Times New Roman" w:eastAsia="Times New Roman" w:hAnsi="Times New Roman" w:cs="Times New Roman"/>
                <w:color w:val="0D0D0D"/>
                <w:sz w:val="26"/>
                <w:szCs w:val="26"/>
              </w:rPr>
            </w:pPr>
            <w:r w:rsidRPr="003C7B50">
              <w:rPr>
                <w:rFonts w:ascii="Times New Roman" w:hAnsi="Times New Roman" w:cs="Times New Roman"/>
                <w:sz w:val="26"/>
                <w:szCs w:val="26"/>
              </w:rPr>
              <w:t>Quản lý kho giúp doanh nghiệp hiểu rõ hơn về vai trò, nhiệm vụ và năng lực của vị trí này, từ đó có thể đưa ra các quyết định phù hợp trong việc tuyển dụng và phát triển nhân sự.</w:t>
            </w:r>
          </w:p>
        </w:tc>
      </w:tr>
      <w:tr w:rsidR="003C7B50" w:rsidRPr="005A1143" w14:paraId="0AC4334A" w14:textId="77777777" w:rsidTr="00EC5F44">
        <w:tc>
          <w:tcPr>
            <w:tcW w:w="821" w:type="dxa"/>
            <w:vAlign w:val="center"/>
          </w:tcPr>
          <w:p w14:paraId="1A6B32A7" w14:textId="77777777" w:rsidR="003C7B50" w:rsidRPr="003C7B50" w:rsidRDefault="003C7B50" w:rsidP="00EC5F44">
            <w:pPr>
              <w:rPr>
                <w:rFonts w:ascii="Times New Roman" w:eastAsia="Times New Roman" w:hAnsi="Times New Roman" w:cs="Times New Roman"/>
                <w:sz w:val="26"/>
                <w:szCs w:val="26"/>
              </w:rPr>
            </w:pPr>
            <w:r w:rsidRPr="003C7B50">
              <w:rPr>
                <w:rFonts w:ascii="Times New Roman" w:eastAsia="Times New Roman" w:hAnsi="Times New Roman" w:cs="Times New Roman"/>
                <w:sz w:val="26"/>
                <w:szCs w:val="26"/>
              </w:rPr>
              <w:t>9</w:t>
            </w:r>
          </w:p>
        </w:tc>
        <w:tc>
          <w:tcPr>
            <w:tcW w:w="2142" w:type="dxa"/>
            <w:vAlign w:val="center"/>
          </w:tcPr>
          <w:p w14:paraId="1D82E545" w14:textId="77777777" w:rsidR="003C7B50" w:rsidRPr="003C7B50" w:rsidRDefault="003C7B50" w:rsidP="00EC5F44">
            <w:pPr>
              <w:rPr>
                <w:rFonts w:ascii="Times New Roman" w:eastAsia="Times New Roman" w:hAnsi="Times New Roman" w:cs="Times New Roman"/>
                <w:sz w:val="26"/>
                <w:szCs w:val="26"/>
              </w:rPr>
            </w:pPr>
            <w:r w:rsidRPr="003C7B50">
              <w:rPr>
                <w:rFonts w:ascii="Times New Roman" w:eastAsia="Times New Roman" w:hAnsi="Times New Roman" w:cs="Times New Roman"/>
                <w:sz w:val="26"/>
                <w:szCs w:val="26"/>
              </w:rPr>
              <w:t>Nhập kho</w:t>
            </w:r>
          </w:p>
        </w:tc>
        <w:tc>
          <w:tcPr>
            <w:tcW w:w="6662" w:type="dxa"/>
            <w:vAlign w:val="center"/>
          </w:tcPr>
          <w:p w14:paraId="41A24F2C" w14:textId="77777777" w:rsidR="003C7B50" w:rsidRPr="003C7B50" w:rsidRDefault="003C7B50" w:rsidP="00EC5F44">
            <w:pPr>
              <w:rPr>
                <w:rFonts w:ascii="Times New Roman" w:eastAsia="Times New Roman" w:hAnsi="Times New Roman" w:cs="Times New Roman"/>
                <w:color w:val="0D0D0D"/>
                <w:sz w:val="26"/>
                <w:szCs w:val="26"/>
              </w:rPr>
            </w:pPr>
            <w:r w:rsidRPr="003C7B50">
              <w:rPr>
                <w:rFonts w:ascii="Times New Roman" w:hAnsi="Times New Roman" w:cs="Times New Roman"/>
                <w:sz w:val="26"/>
                <w:szCs w:val="26"/>
              </w:rPr>
              <w:t>Nhập kho giúp doanh nghiệp đảm bảo sự chính xác và hiệu quả trong quản lý hàng hóa, giảm thiểu rủi ro sai sót và nâng cao chất lượng dịch vụ.</w:t>
            </w:r>
          </w:p>
        </w:tc>
      </w:tr>
      <w:tr w:rsidR="003C7B50" w:rsidRPr="005A1143" w14:paraId="2069A22E" w14:textId="77777777" w:rsidTr="00EC5F44">
        <w:tc>
          <w:tcPr>
            <w:tcW w:w="821" w:type="dxa"/>
            <w:vAlign w:val="center"/>
          </w:tcPr>
          <w:p w14:paraId="23F04B5E" w14:textId="77777777" w:rsidR="003C7B50" w:rsidRPr="003C7B50" w:rsidRDefault="003C7B50" w:rsidP="00EC5F44">
            <w:pPr>
              <w:rPr>
                <w:rFonts w:ascii="Times New Roman" w:eastAsia="Times New Roman" w:hAnsi="Times New Roman" w:cs="Times New Roman"/>
                <w:sz w:val="26"/>
                <w:szCs w:val="26"/>
              </w:rPr>
            </w:pPr>
            <w:r w:rsidRPr="003C7B50">
              <w:rPr>
                <w:rFonts w:ascii="Times New Roman" w:eastAsia="Times New Roman" w:hAnsi="Times New Roman" w:cs="Times New Roman"/>
                <w:sz w:val="26"/>
                <w:szCs w:val="26"/>
              </w:rPr>
              <w:t>10</w:t>
            </w:r>
          </w:p>
        </w:tc>
        <w:tc>
          <w:tcPr>
            <w:tcW w:w="2142" w:type="dxa"/>
            <w:vAlign w:val="center"/>
          </w:tcPr>
          <w:p w14:paraId="54881270" w14:textId="77777777" w:rsidR="003C7B50" w:rsidRPr="003C7B50" w:rsidRDefault="003C7B50" w:rsidP="00EC5F44">
            <w:pPr>
              <w:rPr>
                <w:rFonts w:ascii="Times New Roman" w:eastAsia="Times New Roman" w:hAnsi="Times New Roman" w:cs="Times New Roman"/>
                <w:sz w:val="26"/>
                <w:szCs w:val="26"/>
              </w:rPr>
            </w:pPr>
            <w:r w:rsidRPr="003C7B50">
              <w:rPr>
                <w:rFonts w:ascii="Times New Roman" w:eastAsia="Times New Roman" w:hAnsi="Times New Roman" w:cs="Times New Roman"/>
                <w:sz w:val="26"/>
                <w:szCs w:val="26"/>
              </w:rPr>
              <w:t>Xuất kho</w:t>
            </w:r>
          </w:p>
        </w:tc>
        <w:tc>
          <w:tcPr>
            <w:tcW w:w="6662" w:type="dxa"/>
            <w:vAlign w:val="center"/>
          </w:tcPr>
          <w:p w14:paraId="033842DC" w14:textId="77777777" w:rsidR="003C7B50" w:rsidRPr="003C7B50" w:rsidRDefault="003C7B50" w:rsidP="00EC5F44">
            <w:pPr>
              <w:rPr>
                <w:rFonts w:ascii="Times New Roman" w:eastAsia="Times New Roman" w:hAnsi="Times New Roman" w:cs="Times New Roman"/>
                <w:color w:val="0D0D0D"/>
                <w:sz w:val="26"/>
                <w:szCs w:val="26"/>
              </w:rPr>
            </w:pPr>
            <w:r w:rsidRPr="003C7B50">
              <w:rPr>
                <w:rFonts w:ascii="Times New Roman" w:hAnsi="Times New Roman" w:cs="Times New Roman"/>
                <w:sz w:val="26"/>
                <w:szCs w:val="26"/>
              </w:rPr>
              <w:t>Xuất kho chi tiết giúp đảm bảo sự chính xác và hiệu quả trong việc quản lý hàng hóa, giảm thiểu rủi ro sai sót và nâng cao chất lượng dịch vụ.</w:t>
            </w:r>
          </w:p>
        </w:tc>
      </w:tr>
    </w:tbl>
    <w:p w14:paraId="455B4202" w14:textId="77777777" w:rsidR="003C7B50" w:rsidRPr="003C7B50" w:rsidRDefault="003C7B50" w:rsidP="003C7B50"/>
    <w:p w14:paraId="5BA0346C" w14:textId="77777777" w:rsidR="002238E9" w:rsidRDefault="002238E9">
      <w:pPr>
        <w:rPr>
          <w:rFonts w:ascii="Times New Roman" w:eastAsiaTheme="majorEastAsia" w:hAnsi="Times New Roman" w:cs="Times New Roman"/>
          <w:color w:val="365F91" w:themeColor="accent1" w:themeShade="BF"/>
          <w:sz w:val="26"/>
          <w:szCs w:val="26"/>
        </w:rPr>
        <w:sectPr w:rsidR="002238E9" w:rsidSect="002B3342">
          <w:pgSz w:w="11907" w:h="16839" w:code="9"/>
          <w:pgMar w:top="1418" w:right="1134" w:bottom="1134" w:left="1134" w:header="720" w:footer="720" w:gutter="0"/>
          <w:cols w:space="720"/>
          <w:docGrid w:linePitch="360"/>
        </w:sectPr>
      </w:pPr>
    </w:p>
    <w:p w14:paraId="5A3AAD62" w14:textId="77777777" w:rsidR="007445F6" w:rsidRPr="004A68EB" w:rsidRDefault="007445F6" w:rsidP="008B60D0">
      <w:pPr>
        <w:pStyle w:val="u2"/>
      </w:pPr>
      <w:bookmarkStart w:id="7" w:name="_Toc50884343"/>
      <w:bookmarkStart w:id="8" w:name="_Toc172974098"/>
      <w:r w:rsidRPr="004A68EB">
        <w:lastRenderedPageBreak/>
        <w:t>Nhu cầu người dùng và Yêu cầu của phần mềm (NGHIỆP VỤ)</w:t>
      </w:r>
      <w:bookmarkEnd w:id="7"/>
      <w:bookmarkEnd w:id="8"/>
    </w:p>
    <w:p w14:paraId="181A691D" w14:textId="77777777" w:rsidR="007445F6" w:rsidRPr="004A68EB" w:rsidRDefault="007445F6" w:rsidP="007445F6">
      <w:pPr>
        <w:rPr>
          <w:rFonts w:ascii="Times New Roman" w:hAnsi="Times New Roman" w:cs="Times New Roman"/>
        </w:rPr>
      </w:pPr>
    </w:p>
    <w:tbl>
      <w:tblPr>
        <w:tblW w:w="14325"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746"/>
        <w:gridCol w:w="3120"/>
        <w:gridCol w:w="3151"/>
        <w:gridCol w:w="1200"/>
        <w:gridCol w:w="1232"/>
        <w:gridCol w:w="1466"/>
        <w:gridCol w:w="1091"/>
        <w:gridCol w:w="1055"/>
        <w:gridCol w:w="1264"/>
      </w:tblGrid>
      <w:tr w:rsidR="003C7B50" w:rsidRPr="005D5B30" w14:paraId="4F4DDA02" w14:textId="77777777" w:rsidTr="00EC5F44">
        <w:tc>
          <w:tcPr>
            <w:tcW w:w="746" w:type="dxa"/>
            <w:vMerge w:val="restart"/>
            <w:tcBorders>
              <w:top w:val="single" w:sz="4" w:space="0" w:color="000000"/>
              <w:left w:val="single" w:sz="4" w:space="0" w:color="000000"/>
              <w:bottom w:val="single" w:sz="4" w:space="0" w:color="000000"/>
              <w:right w:val="single" w:sz="4" w:space="0" w:color="000000"/>
            </w:tcBorders>
          </w:tcPr>
          <w:p w14:paraId="2B206F17" w14:textId="3AAA7255" w:rsidR="003C7B50" w:rsidRPr="005D5B30" w:rsidRDefault="003C7B50" w:rsidP="00EC5F44">
            <w:pPr>
              <w:jc w:val="center"/>
              <w:rPr>
                <w:rFonts w:ascii="Times New Roman" w:eastAsia="Times New Roman" w:hAnsi="Times New Roman" w:cs="Times New Roman"/>
                <w:b/>
                <w:sz w:val="24"/>
                <w:szCs w:val="24"/>
                <w:rPrChange w:id="9" w:author="Ân Duy" w:date="2024-06-17T08:17:00Z">
                  <w:rPr>
                    <w:rFonts w:ascii="Times New Roman" w:eastAsia="Times New Roman" w:hAnsi="Times New Roman" w:cs="Times New Roman"/>
                    <w:b/>
                    <w:sz w:val="28"/>
                    <w:szCs w:val="28"/>
                  </w:rPr>
                </w:rPrChange>
              </w:rPr>
            </w:pPr>
            <w:del w:id="10" w:author="Ân Duy" w:date="2024-06-17T08:17:00Z">
              <w:r w:rsidRPr="005D5B30" w:rsidDel="005D5B30">
                <w:rPr>
                  <w:rFonts w:ascii="Times New Roman" w:eastAsia="Times New Roman" w:hAnsi="Times New Roman" w:cs="Times New Roman"/>
                  <w:b/>
                  <w:sz w:val="24"/>
                  <w:szCs w:val="24"/>
                  <w:rPrChange w:id="11" w:author="Ân Duy" w:date="2024-06-17T08:17:00Z">
                    <w:rPr>
                      <w:rFonts w:ascii="Times New Roman" w:eastAsia="Times New Roman" w:hAnsi="Times New Roman" w:cs="Times New Roman"/>
                      <w:b/>
                      <w:sz w:val="28"/>
                      <w:szCs w:val="28"/>
                    </w:rPr>
                  </w:rPrChange>
                </w:rPr>
                <w:delText>STT</w:delText>
              </w:r>
            </w:del>
            <w:ins w:id="12" w:author="Ân Duy" w:date="2024-06-17T08:17:00Z">
              <w:r w:rsidR="005D5B30" w:rsidRPr="005D5B30">
                <w:rPr>
                  <w:rFonts w:ascii="Times New Roman" w:eastAsia="Times New Roman" w:hAnsi="Times New Roman" w:cs="Times New Roman"/>
                  <w:b/>
                  <w:sz w:val="24"/>
                  <w:szCs w:val="24"/>
                  <w:rPrChange w:id="13" w:author="Ân Duy" w:date="2024-06-17T08:17:00Z">
                    <w:rPr>
                      <w:rFonts w:ascii="Times New Roman" w:eastAsia="Times New Roman" w:hAnsi="Times New Roman" w:cs="Times New Roman"/>
                      <w:b/>
                      <w:sz w:val="28"/>
                      <w:szCs w:val="28"/>
                    </w:rPr>
                  </w:rPrChange>
                </w:rPr>
                <w:t>1</w:t>
              </w:r>
            </w:ins>
          </w:p>
        </w:tc>
        <w:tc>
          <w:tcPr>
            <w:tcW w:w="3120" w:type="dxa"/>
            <w:vMerge w:val="restart"/>
            <w:tcBorders>
              <w:top w:val="single" w:sz="4" w:space="0" w:color="000000"/>
              <w:left w:val="single" w:sz="4" w:space="0" w:color="000000"/>
              <w:bottom w:val="single" w:sz="4" w:space="0" w:color="000000"/>
              <w:right w:val="single" w:sz="4" w:space="0" w:color="000000"/>
            </w:tcBorders>
          </w:tcPr>
          <w:p w14:paraId="16528AAB" w14:textId="77777777" w:rsidR="003C7B50" w:rsidRPr="005D5B30" w:rsidRDefault="003C7B50" w:rsidP="00EC5F44">
            <w:pPr>
              <w:jc w:val="center"/>
              <w:rPr>
                <w:rFonts w:ascii="Times New Roman" w:eastAsia="Times New Roman" w:hAnsi="Times New Roman" w:cs="Times New Roman"/>
                <w:b/>
                <w:sz w:val="24"/>
                <w:szCs w:val="24"/>
                <w:rPrChange w:id="14" w:author="Ân Duy" w:date="2024-06-17T08:17:00Z">
                  <w:rPr>
                    <w:rFonts w:ascii="Times New Roman" w:eastAsia="Times New Roman" w:hAnsi="Times New Roman" w:cs="Times New Roman"/>
                    <w:b/>
                    <w:sz w:val="28"/>
                    <w:szCs w:val="28"/>
                  </w:rPr>
                </w:rPrChange>
              </w:rPr>
            </w:pPr>
            <w:r w:rsidRPr="005D5B30">
              <w:rPr>
                <w:rFonts w:ascii="Times New Roman" w:eastAsia="Times New Roman" w:hAnsi="Times New Roman" w:cs="Times New Roman"/>
                <w:b/>
                <w:sz w:val="24"/>
                <w:szCs w:val="24"/>
                <w:rPrChange w:id="15" w:author="Ân Duy" w:date="2024-06-17T08:17:00Z">
                  <w:rPr>
                    <w:rFonts w:ascii="Times New Roman" w:eastAsia="Times New Roman" w:hAnsi="Times New Roman" w:cs="Times New Roman"/>
                    <w:b/>
                    <w:sz w:val="28"/>
                    <w:szCs w:val="28"/>
                  </w:rPr>
                </w:rPrChange>
              </w:rPr>
              <w:t>Nhu cầu</w:t>
            </w:r>
          </w:p>
        </w:tc>
        <w:tc>
          <w:tcPr>
            <w:tcW w:w="3151" w:type="dxa"/>
            <w:vMerge w:val="restart"/>
            <w:tcBorders>
              <w:top w:val="single" w:sz="4" w:space="0" w:color="000000"/>
              <w:left w:val="single" w:sz="4" w:space="0" w:color="000000"/>
              <w:bottom w:val="single" w:sz="4" w:space="0" w:color="000000"/>
              <w:right w:val="single" w:sz="4" w:space="0" w:color="000000"/>
            </w:tcBorders>
          </w:tcPr>
          <w:p w14:paraId="779E7645" w14:textId="77777777" w:rsidR="003C7B50" w:rsidRPr="005D5B30" w:rsidRDefault="003C7B50" w:rsidP="00EC5F44">
            <w:pPr>
              <w:jc w:val="center"/>
              <w:rPr>
                <w:rFonts w:ascii="Times New Roman" w:eastAsia="Times New Roman" w:hAnsi="Times New Roman" w:cs="Times New Roman"/>
                <w:b/>
                <w:sz w:val="24"/>
                <w:szCs w:val="24"/>
                <w:rPrChange w:id="16" w:author="Ân Duy" w:date="2024-06-17T08:17:00Z">
                  <w:rPr>
                    <w:rFonts w:ascii="Times New Roman" w:eastAsia="Times New Roman" w:hAnsi="Times New Roman" w:cs="Times New Roman"/>
                    <w:b/>
                    <w:sz w:val="28"/>
                    <w:szCs w:val="28"/>
                  </w:rPr>
                </w:rPrChange>
              </w:rPr>
            </w:pPr>
            <w:r w:rsidRPr="005D5B30">
              <w:rPr>
                <w:rFonts w:ascii="Times New Roman" w:eastAsia="Times New Roman" w:hAnsi="Times New Roman" w:cs="Times New Roman"/>
                <w:b/>
                <w:sz w:val="24"/>
                <w:szCs w:val="24"/>
                <w:rPrChange w:id="17" w:author="Ân Duy" w:date="2024-06-17T08:17:00Z">
                  <w:rPr>
                    <w:rFonts w:ascii="Times New Roman" w:eastAsia="Times New Roman" w:hAnsi="Times New Roman" w:cs="Times New Roman"/>
                    <w:b/>
                    <w:sz w:val="28"/>
                    <w:szCs w:val="28"/>
                  </w:rPr>
                </w:rPrChange>
              </w:rPr>
              <w:t>Nghiệp vụ</w:t>
            </w:r>
          </w:p>
        </w:tc>
        <w:tc>
          <w:tcPr>
            <w:tcW w:w="4989" w:type="dxa"/>
            <w:gridSpan w:val="4"/>
            <w:tcBorders>
              <w:top w:val="single" w:sz="4" w:space="0" w:color="000000"/>
              <w:left w:val="single" w:sz="4" w:space="0" w:color="000000"/>
              <w:bottom w:val="single" w:sz="4" w:space="0" w:color="000000"/>
              <w:right w:val="single" w:sz="4" w:space="0" w:color="000000"/>
            </w:tcBorders>
          </w:tcPr>
          <w:p w14:paraId="152C1F18" w14:textId="77777777" w:rsidR="003C7B50" w:rsidRPr="005D5B30" w:rsidRDefault="003C7B50" w:rsidP="00EC5F44">
            <w:pPr>
              <w:jc w:val="center"/>
              <w:rPr>
                <w:rFonts w:ascii="Times New Roman" w:eastAsia="Times New Roman" w:hAnsi="Times New Roman" w:cs="Times New Roman"/>
                <w:b/>
                <w:sz w:val="24"/>
                <w:szCs w:val="24"/>
                <w:rPrChange w:id="18" w:author="Ân Duy" w:date="2024-06-17T08:17:00Z">
                  <w:rPr>
                    <w:rFonts w:ascii="Times New Roman" w:eastAsia="Times New Roman" w:hAnsi="Times New Roman" w:cs="Times New Roman"/>
                    <w:b/>
                    <w:sz w:val="28"/>
                    <w:szCs w:val="28"/>
                  </w:rPr>
                </w:rPrChange>
              </w:rPr>
            </w:pPr>
            <w:r w:rsidRPr="005D5B30">
              <w:rPr>
                <w:rFonts w:ascii="Times New Roman" w:eastAsia="Times New Roman" w:hAnsi="Times New Roman" w:cs="Times New Roman"/>
                <w:b/>
                <w:sz w:val="24"/>
                <w:szCs w:val="24"/>
                <w:rPrChange w:id="19" w:author="Ân Duy" w:date="2024-06-17T08:17:00Z">
                  <w:rPr>
                    <w:rFonts w:ascii="Times New Roman" w:eastAsia="Times New Roman" w:hAnsi="Times New Roman" w:cs="Times New Roman"/>
                    <w:b/>
                    <w:sz w:val="28"/>
                    <w:szCs w:val="28"/>
                  </w:rPr>
                </w:rPrChange>
              </w:rPr>
              <w:t>Ai</w:t>
            </w:r>
          </w:p>
        </w:tc>
        <w:tc>
          <w:tcPr>
            <w:tcW w:w="1055" w:type="dxa"/>
            <w:vMerge w:val="restart"/>
            <w:tcBorders>
              <w:top w:val="single" w:sz="4" w:space="0" w:color="000000"/>
              <w:left w:val="single" w:sz="4" w:space="0" w:color="000000"/>
              <w:bottom w:val="single" w:sz="4" w:space="0" w:color="000000"/>
              <w:right w:val="single" w:sz="4" w:space="0" w:color="000000"/>
            </w:tcBorders>
          </w:tcPr>
          <w:p w14:paraId="58B19018" w14:textId="77777777" w:rsidR="003C7B50" w:rsidRPr="005D5B30" w:rsidRDefault="003C7B50" w:rsidP="00EC5F44">
            <w:pPr>
              <w:jc w:val="center"/>
              <w:rPr>
                <w:rFonts w:ascii="Times New Roman" w:eastAsia="Times New Roman" w:hAnsi="Times New Roman" w:cs="Times New Roman"/>
                <w:b/>
                <w:sz w:val="24"/>
                <w:szCs w:val="24"/>
                <w:rPrChange w:id="20" w:author="Ân Duy" w:date="2024-06-17T08:17:00Z">
                  <w:rPr>
                    <w:rFonts w:ascii="Times New Roman" w:eastAsia="Times New Roman" w:hAnsi="Times New Roman" w:cs="Times New Roman"/>
                    <w:b/>
                    <w:sz w:val="28"/>
                    <w:szCs w:val="28"/>
                  </w:rPr>
                </w:rPrChange>
              </w:rPr>
            </w:pPr>
            <w:r w:rsidRPr="005D5B30">
              <w:rPr>
                <w:rFonts w:ascii="Times New Roman" w:eastAsia="Times New Roman" w:hAnsi="Times New Roman" w:cs="Times New Roman"/>
                <w:b/>
                <w:sz w:val="24"/>
                <w:szCs w:val="24"/>
                <w:rPrChange w:id="21" w:author="Ân Duy" w:date="2024-06-17T08:17:00Z">
                  <w:rPr>
                    <w:rFonts w:ascii="Times New Roman" w:eastAsia="Times New Roman" w:hAnsi="Times New Roman" w:cs="Times New Roman"/>
                    <w:b/>
                    <w:sz w:val="28"/>
                    <w:szCs w:val="28"/>
                  </w:rPr>
                </w:rPrChange>
              </w:rPr>
              <w:t>Mức độ hỗ trợ</w:t>
            </w:r>
          </w:p>
        </w:tc>
        <w:tc>
          <w:tcPr>
            <w:tcW w:w="1264" w:type="dxa"/>
            <w:vMerge w:val="restart"/>
            <w:tcBorders>
              <w:top w:val="single" w:sz="4" w:space="0" w:color="000000"/>
              <w:left w:val="single" w:sz="4" w:space="0" w:color="000000"/>
              <w:bottom w:val="single" w:sz="4" w:space="0" w:color="000000"/>
              <w:right w:val="single" w:sz="4" w:space="0" w:color="000000"/>
            </w:tcBorders>
          </w:tcPr>
          <w:p w14:paraId="2EF1C149" w14:textId="77777777" w:rsidR="003C7B50" w:rsidRPr="005D5B30" w:rsidRDefault="003C7B50" w:rsidP="00EC5F44">
            <w:pPr>
              <w:jc w:val="center"/>
              <w:rPr>
                <w:rFonts w:ascii="Times New Roman" w:eastAsia="Times New Roman" w:hAnsi="Times New Roman" w:cs="Times New Roman"/>
                <w:b/>
                <w:sz w:val="24"/>
                <w:szCs w:val="24"/>
                <w:rPrChange w:id="22" w:author="Ân Duy" w:date="2024-06-17T08:17:00Z">
                  <w:rPr>
                    <w:rFonts w:ascii="Times New Roman" w:eastAsia="Times New Roman" w:hAnsi="Times New Roman" w:cs="Times New Roman"/>
                    <w:b/>
                    <w:sz w:val="28"/>
                    <w:szCs w:val="28"/>
                  </w:rPr>
                </w:rPrChange>
              </w:rPr>
            </w:pPr>
            <w:r w:rsidRPr="005D5B30">
              <w:rPr>
                <w:rFonts w:ascii="Times New Roman" w:eastAsia="Times New Roman" w:hAnsi="Times New Roman" w:cs="Times New Roman"/>
                <w:b/>
                <w:sz w:val="24"/>
                <w:szCs w:val="24"/>
                <w:rPrChange w:id="23" w:author="Ân Duy" w:date="2024-06-17T08:17:00Z">
                  <w:rPr>
                    <w:rFonts w:ascii="Times New Roman" w:eastAsia="Times New Roman" w:hAnsi="Times New Roman" w:cs="Times New Roman"/>
                    <w:b/>
                    <w:sz w:val="28"/>
                    <w:szCs w:val="28"/>
                  </w:rPr>
                </w:rPrChange>
              </w:rPr>
              <w:t>Phân loại yêu cầu</w:t>
            </w:r>
          </w:p>
          <w:p w14:paraId="0B90DBD3" w14:textId="77777777" w:rsidR="003C7B50" w:rsidRPr="005D5B30" w:rsidRDefault="003C7B50" w:rsidP="00EC5F44">
            <w:pPr>
              <w:jc w:val="center"/>
              <w:rPr>
                <w:rFonts w:ascii="Times New Roman" w:eastAsia="Times New Roman" w:hAnsi="Times New Roman" w:cs="Times New Roman"/>
                <w:b/>
                <w:sz w:val="24"/>
                <w:szCs w:val="24"/>
                <w:rPrChange w:id="24" w:author="Ân Duy" w:date="2024-06-17T08:17:00Z">
                  <w:rPr>
                    <w:rFonts w:ascii="Times New Roman" w:eastAsia="Times New Roman" w:hAnsi="Times New Roman" w:cs="Times New Roman"/>
                    <w:b/>
                    <w:sz w:val="28"/>
                    <w:szCs w:val="28"/>
                  </w:rPr>
                </w:rPrChange>
              </w:rPr>
            </w:pPr>
          </w:p>
        </w:tc>
      </w:tr>
      <w:tr w:rsidR="003C7B50" w:rsidRPr="005D5B30" w14:paraId="1CF60661" w14:textId="77777777" w:rsidTr="00EC5F44">
        <w:trPr>
          <w:trHeight w:val="755"/>
        </w:trPr>
        <w:tc>
          <w:tcPr>
            <w:tcW w:w="746" w:type="dxa"/>
            <w:vMerge/>
            <w:tcBorders>
              <w:top w:val="single" w:sz="4" w:space="0" w:color="000000"/>
              <w:left w:val="single" w:sz="4" w:space="0" w:color="000000"/>
              <w:bottom w:val="single" w:sz="4" w:space="0" w:color="000000"/>
              <w:right w:val="single" w:sz="4" w:space="0" w:color="000000"/>
            </w:tcBorders>
          </w:tcPr>
          <w:p w14:paraId="78B16CF1" w14:textId="77777777" w:rsidR="003C7B50" w:rsidRPr="005D5B30" w:rsidRDefault="003C7B50" w:rsidP="00EC5F44">
            <w:pPr>
              <w:widowControl w:val="0"/>
              <w:pBdr>
                <w:top w:val="nil"/>
                <w:left w:val="nil"/>
                <w:bottom w:val="nil"/>
                <w:right w:val="nil"/>
                <w:between w:val="nil"/>
              </w:pBdr>
              <w:spacing w:before="0" w:line="276" w:lineRule="auto"/>
              <w:rPr>
                <w:rFonts w:ascii="Times New Roman" w:eastAsia="Times New Roman" w:hAnsi="Times New Roman" w:cs="Times New Roman"/>
                <w:b/>
                <w:sz w:val="24"/>
                <w:szCs w:val="24"/>
                <w:rPrChange w:id="25" w:author="Ân Duy" w:date="2024-06-17T08:17:00Z">
                  <w:rPr>
                    <w:rFonts w:ascii="Times New Roman" w:eastAsia="Times New Roman" w:hAnsi="Times New Roman" w:cs="Times New Roman"/>
                    <w:b/>
                    <w:sz w:val="28"/>
                    <w:szCs w:val="28"/>
                  </w:rPr>
                </w:rPrChange>
              </w:rPr>
            </w:pPr>
          </w:p>
        </w:tc>
        <w:tc>
          <w:tcPr>
            <w:tcW w:w="3120" w:type="dxa"/>
            <w:vMerge/>
            <w:tcBorders>
              <w:top w:val="single" w:sz="4" w:space="0" w:color="000000"/>
              <w:left w:val="single" w:sz="4" w:space="0" w:color="000000"/>
              <w:bottom w:val="single" w:sz="4" w:space="0" w:color="000000"/>
              <w:right w:val="single" w:sz="4" w:space="0" w:color="000000"/>
            </w:tcBorders>
          </w:tcPr>
          <w:p w14:paraId="49AD612C" w14:textId="77777777" w:rsidR="003C7B50" w:rsidRPr="005D5B30" w:rsidRDefault="003C7B50" w:rsidP="00EC5F44">
            <w:pPr>
              <w:widowControl w:val="0"/>
              <w:pBdr>
                <w:top w:val="nil"/>
                <w:left w:val="nil"/>
                <w:bottom w:val="nil"/>
                <w:right w:val="nil"/>
                <w:between w:val="nil"/>
              </w:pBdr>
              <w:spacing w:before="0" w:line="276" w:lineRule="auto"/>
              <w:rPr>
                <w:rFonts w:ascii="Times New Roman" w:eastAsia="Times New Roman" w:hAnsi="Times New Roman" w:cs="Times New Roman"/>
                <w:b/>
                <w:sz w:val="24"/>
                <w:szCs w:val="24"/>
                <w:rPrChange w:id="26" w:author="Ân Duy" w:date="2024-06-17T08:17:00Z">
                  <w:rPr>
                    <w:rFonts w:ascii="Times New Roman" w:eastAsia="Times New Roman" w:hAnsi="Times New Roman" w:cs="Times New Roman"/>
                    <w:b/>
                    <w:sz w:val="28"/>
                    <w:szCs w:val="28"/>
                  </w:rPr>
                </w:rPrChange>
              </w:rPr>
            </w:pPr>
          </w:p>
        </w:tc>
        <w:tc>
          <w:tcPr>
            <w:tcW w:w="3151" w:type="dxa"/>
            <w:vMerge/>
            <w:tcBorders>
              <w:top w:val="single" w:sz="4" w:space="0" w:color="000000"/>
              <w:left w:val="single" w:sz="4" w:space="0" w:color="000000"/>
              <w:bottom w:val="single" w:sz="4" w:space="0" w:color="000000"/>
              <w:right w:val="single" w:sz="4" w:space="0" w:color="000000"/>
            </w:tcBorders>
          </w:tcPr>
          <w:p w14:paraId="1B75A622" w14:textId="77777777" w:rsidR="003C7B50" w:rsidRPr="005D5B30" w:rsidRDefault="003C7B50" w:rsidP="00EC5F44">
            <w:pPr>
              <w:widowControl w:val="0"/>
              <w:pBdr>
                <w:top w:val="nil"/>
                <w:left w:val="nil"/>
                <w:bottom w:val="nil"/>
                <w:right w:val="nil"/>
                <w:between w:val="nil"/>
              </w:pBdr>
              <w:spacing w:before="0" w:line="276" w:lineRule="auto"/>
              <w:rPr>
                <w:rFonts w:ascii="Times New Roman" w:eastAsia="Times New Roman" w:hAnsi="Times New Roman" w:cs="Times New Roman"/>
                <w:b/>
                <w:sz w:val="24"/>
                <w:szCs w:val="24"/>
                <w:rPrChange w:id="27" w:author="Ân Duy" w:date="2024-06-17T08:17:00Z">
                  <w:rPr>
                    <w:rFonts w:ascii="Times New Roman" w:eastAsia="Times New Roman" w:hAnsi="Times New Roman" w:cs="Times New Roman"/>
                    <w:b/>
                    <w:sz w:val="28"/>
                    <w:szCs w:val="28"/>
                  </w:rPr>
                </w:rPrChange>
              </w:rPr>
            </w:pPr>
          </w:p>
        </w:tc>
        <w:tc>
          <w:tcPr>
            <w:tcW w:w="1200" w:type="dxa"/>
            <w:tcBorders>
              <w:top w:val="single" w:sz="4" w:space="0" w:color="000000"/>
              <w:left w:val="single" w:sz="4" w:space="0" w:color="000000"/>
              <w:bottom w:val="single" w:sz="4" w:space="0" w:color="000000"/>
              <w:right w:val="single" w:sz="4" w:space="0" w:color="000000"/>
            </w:tcBorders>
          </w:tcPr>
          <w:p w14:paraId="0B733554" w14:textId="77777777" w:rsidR="003C7B50" w:rsidRPr="005D5B30" w:rsidRDefault="003C7B50" w:rsidP="00EC5F44">
            <w:pPr>
              <w:jc w:val="center"/>
              <w:rPr>
                <w:rFonts w:ascii="Times New Roman" w:eastAsia="Times New Roman" w:hAnsi="Times New Roman" w:cs="Times New Roman"/>
                <w:b/>
                <w:sz w:val="24"/>
                <w:szCs w:val="24"/>
                <w:rPrChange w:id="28" w:author="Ân Duy" w:date="2024-06-17T08:17:00Z">
                  <w:rPr>
                    <w:rFonts w:ascii="Times New Roman" w:eastAsia="Times New Roman" w:hAnsi="Times New Roman" w:cs="Times New Roman"/>
                    <w:b/>
                    <w:sz w:val="28"/>
                    <w:szCs w:val="28"/>
                  </w:rPr>
                </w:rPrChange>
              </w:rPr>
            </w:pPr>
            <w:r w:rsidRPr="005D5B30">
              <w:rPr>
                <w:rFonts w:ascii="Times New Roman" w:eastAsia="Times New Roman" w:hAnsi="Times New Roman" w:cs="Times New Roman"/>
                <w:b/>
                <w:sz w:val="24"/>
                <w:szCs w:val="24"/>
                <w:rPrChange w:id="29" w:author="Ân Duy" w:date="2024-06-17T08:17:00Z">
                  <w:rPr>
                    <w:rFonts w:ascii="Times New Roman" w:eastAsia="Times New Roman" w:hAnsi="Times New Roman" w:cs="Times New Roman"/>
                    <w:b/>
                    <w:sz w:val="28"/>
                    <w:szCs w:val="28"/>
                  </w:rPr>
                </w:rPrChange>
              </w:rPr>
              <w:t>Lãnh đạo</w:t>
            </w:r>
          </w:p>
        </w:tc>
        <w:tc>
          <w:tcPr>
            <w:tcW w:w="1232" w:type="dxa"/>
            <w:tcBorders>
              <w:top w:val="single" w:sz="4" w:space="0" w:color="000000"/>
              <w:left w:val="single" w:sz="4" w:space="0" w:color="000000"/>
              <w:bottom w:val="single" w:sz="4" w:space="0" w:color="000000"/>
              <w:right w:val="single" w:sz="4" w:space="0" w:color="000000"/>
            </w:tcBorders>
          </w:tcPr>
          <w:p w14:paraId="5DD19C39" w14:textId="77777777" w:rsidR="003C7B50" w:rsidRPr="005D5B30" w:rsidRDefault="003C7B50" w:rsidP="00EC5F44">
            <w:pPr>
              <w:jc w:val="center"/>
              <w:rPr>
                <w:rFonts w:ascii="Times New Roman" w:eastAsia="Times New Roman" w:hAnsi="Times New Roman" w:cs="Times New Roman"/>
                <w:b/>
                <w:sz w:val="24"/>
                <w:szCs w:val="24"/>
                <w:rPrChange w:id="30" w:author="Ân Duy" w:date="2024-06-17T08:17:00Z">
                  <w:rPr>
                    <w:rFonts w:ascii="Times New Roman" w:eastAsia="Times New Roman" w:hAnsi="Times New Roman" w:cs="Times New Roman"/>
                    <w:b/>
                    <w:sz w:val="28"/>
                    <w:szCs w:val="28"/>
                  </w:rPr>
                </w:rPrChange>
              </w:rPr>
            </w:pPr>
            <w:r w:rsidRPr="005D5B30">
              <w:rPr>
                <w:rFonts w:ascii="Times New Roman" w:eastAsia="Times New Roman" w:hAnsi="Times New Roman" w:cs="Times New Roman"/>
                <w:b/>
                <w:sz w:val="24"/>
                <w:szCs w:val="24"/>
                <w:rPrChange w:id="31" w:author="Ân Duy" w:date="2024-06-17T08:17:00Z">
                  <w:rPr>
                    <w:rFonts w:ascii="Times New Roman" w:eastAsia="Times New Roman" w:hAnsi="Times New Roman" w:cs="Times New Roman"/>
                    <w:b/>
                    <w:sz w:val="28"/>
                    <w:szCs w:val="28"/>
                  </w:rPr>
                </w:rPrChange>
              </w:rPr>
              <w:t>Bộ phận thực hành</w:t>
            </w:r>
          </w:p>
        </w:tc>
        <w:tc>
          <w:tcPr>
            <w:tcW w:w="1466" w:type="dxa"/>
            <w:tcBorders>
              <w:top w:val="single" w:sz="4" w:space="0" w:color="000000"/>
              <w:left w:val="single" w:sz="4" w:space="0" w:color="000000"/>
              <w:bottom w:val="single" w:sz="4" w:space="0" w:color="000000"/>
              <w:right w:val="single" w:sz="4" w:space="0" w:color="000000"/>
            </w:tcBorders>
          </w:tcPr>
          <w:p w14:paraId="4D632633" w14:textId="77777777" w:rsidR="003C7B50" w:rsidRPr="005D5B30" w:rsidRDefault="003C7B50" w:rsidP="00EC5F44">
            <w:pPr>
              <w:ind w:left="-233" w:firstLine="233"/>
              <w:jc w:val="center"/>
              <w:rPr>
                <w:rFonts w:ascii="Times New Roman" w:eastAsia="Times New Roman" w:hAnsi="Times New Roman" w:cs="Times New Roman"/>
                <w:b/>
                <w:sz w:val="24"/>
                <w:szCs w:val="24"/>
                <w:rPrChange w:id="32" w:author="Ân Duy" w:date="2024-06-17T08:17:00Z">
                  <w:rPr>
                    <w:rFonts w:ascii="Times New Roman" w:eastAsia="Times New Roman" w:hAnsi="Times New Roman" w:cs="Times New Roman"/>
                    <w:b/>
                    <w:sz w:val="28"/>
                    <w:szCs w:val="28"/>
                  </w:rPr>
                </w:rPrChange>
              </w:rPr>
            </w:pPr>
            <w:r w:rsidRPr="005D5B30">
              <w:rPr>
                <w:rFonts w:ascii="Times New Roman" w:eastAsia="Times New Roman" w:hAnsi="Times New Roman" w:cs="Times New Roman"/>
                <w:b/>
                <w:sz w:val="24"/>
                <w:szCs w:val="24"/>
                <w:rPrChange w:id="33" w:author="Ân Duy" w:date="2024-06-17T08:17:00Z">
                  <w:rPr>
                    <w:rFonts w:ascii="Times New Roman" w:eastAsia="Times New Roman" w:hAnsi="Times New Roman" w:cs="Times New Roman"/>
                    <w:b/>
                    <w:sz w:val="28"/>
                    <w:szCs w:val="28"/>
                  </w:rPr>
                </w:rPrChange>
              </w:rPr>
              <w:t>Bộ phận liên quan</w:t>
            </w:r>
          </w:p>
        </w:tc>
        <w:tc>
          <w:tcPr>
            <w:tcW w:w="1091" w:type="dxa"/>
            <w:tcBorders>
              <w:top w:val="single" w:sz="4" w:space="0" w:color="000000"/>
              <w:left w:val="single" w:sz="4" w:space="0" w:color="000000"/>
              <w:bottom w:val="single" w:sz="4" w:space="0" w:color="000000"/>
              <w:right w:val="single" w:sz="4" w:space="0" w:color="000000"/>
            </w:tcBorders>
          </w:tcPr>
          <w:p w14:paraId="6FBD5727" w14:textId="77777777" w:rsidR="003C7B50" w:rsidRPr="005D5B30" w:rsidRDefault="003C7B50" w:rsidP="00EC5F44">
            <w:pPr>
              <w:jc w:val="center"/>
              <w:rPr>
                <w:rFonts w:ascii="Times New Roman" w:eastAsia="Times New Roman" w:hAnsi="Times New Roman" w:cs="Times New Roman"/>
                <w:b/>
                <w:sz w:val="24"/>
                <w:szCs w:val="24"/>
                <w:rPrChange w:id="34" w:author="Ân Duy" w:date="2024-06-17T08:17:00Z">
                  <w:rPr>
                    <w:rFonts w:ascii="Times New Roman" w:eastAsia="Times New Roman" w:hAnsi="Times New Roman" w:cs="Times New Roman"/>
                    <w:b/>
                    <w:sz w:val="28"/>
                    <w:szCs w:val="28"/>
                  </w:rPr>
                </w:rPrChange>
              </w:rPr>
            </w:pPr>
            <w:r w:rsidRPr="005D5B30">
              <w:rPr>
                <w:rFonts w:ascii="Times New Roman" w:eastAsia="Times New Roman" w:hAnsi="Times New Roman" w:cs="Times New Roman"/>
                <w:b/>
                <w:sz w:val="24"/>
                <w:szCs w:val="24"/>
                <w:rPrChange w:id="35" w:author="Ân Duy" w:date="2024-06-17T08:17:00Z">
                  <w:rPr>
                    <w:rFonts w:ascii="Times New Roman" w:eastAsia="Times New Roman" w:hAnsi="Times New Roman" w:cs="Times New Roman"/>
                    <w:b/>
                    <w:sz w:val="28"/>
                    <w:szCs w:val="28"/>
                  </w:rPr>
                </w:rPrChange>
              </w:rPr>
              <w:t>Hệ thống ngoài</w:t>
            </w:r>
          </w:p>
        </w:tc>
        <w:tc>
          <w:tcPr>
            <w:tcW w:w="1055" w:type="dxa"/>
            <w:vMerge/>
            <w:tcBorders>
              <w:top w:val="single" w:sz="4" w:space="0" w:color="000000"/>
              <w:left w:val="single" w:sz="4" w:space="0" w:color="000000"/>
              <w:bottom w:val="single" w:sz="4" w:space="0" w:color="000000"/>
              <w:right w:val="single" w:sz="4" w:space="0" w:color="000000"/>
            </w:tcBorders>
          </w:tcPr>
          <w:p w14:paraId="4DC57132" w14:textId="77777777" w:rsidR="003C7B50" w:rsidRPr="005D5B30" w:rsidRDefault="003C7B50" w:rsidP="00EC5F44">
            <w:pPr>
              <w:widowControl w:val="0"/>
              <w:pBdr>
                <w:top w:val="nil"/>
                <w:left w:val="nil"/>
                <w:bottom w:val="nil"/>
                <w:right w:val="nil"/>
                <w:between w:val="nil"/>
              </w:pBdr>
              <w:spacing w:before="0" w:line="276" w:lineRule="auto"/>
              <w:rPr>
                <w:rFonts w:ascii="Times New Roman" w:eastAsia="Times New Roman" w:hAnsi="Times New Roman" w:cs="Times New Roman"/>
                <w:b/>
                <w:sz w:val="24"/>
                <w:szCs w:val="24"/>
                <w:rPrChange w:id="36" w:author="Ân Duy" w:date="2024-06-17T08:17:00Z">
                  <w:rPr>
                    <w:rFonts w:ascii="Times New Roman" w:eastAsia="Times New Roman" w:hAnsi="Times New Roman" w:cs="Times New Roman"/>
                    <w:b/>
                    <w:sz w:val="28"/>
                    <w:szCs w:val="28"/>
                  </w:rPr>
                </w:rPrChange>
              </w:rPr>
            </w:pPr>
          </w:p>
        </w:tc>
        <w:tc>
          <w:tcPr>
            <w:tcW w:w="1264" w:type="dxa"/>
            <w:vMerge/>
            <w:tcBorders>
              <w:top w:val="single" w:sz="4" w:space="0" w:color="000000"/>
              <w:left w:val="single" w:sz="4" w:space="0" w:color="000000"/>
              <w:bottom w:val="single" w:sz="4" w:space="0" w:color="000000"/>
              <w:right w:val="single" w:sz="4" w:space="0" w:color="000000"/>
            </w:tcBorders>
          </w:tcPr>
          <w:p w14:paraId="2A947916" w14:textId="77777777" w:rsidR="003C7B50" w:rsidRPr="005D5B30" w:rsidRDefault="003C7B50" w:rsidP="00EC5F44">
            <w:pPr>
              <w:widowControl w:val="0"/>
              <w:pBdr>
                <w:top w:val="nil"/>
                <w:left w:val="nil"/>
                <w:bottom w:val="nil"/>
                <w:right w:val="nil"/>
                <w:between w:val="nil"/>
              </w:pBdr>
              <w:spacing w:before="0" w:line="276" w:lineRule="auto"/>
              <w:rPr>
                <w:rFonts w:ascii="Times New Roman" w:eastAsia="Times New Roman" w:hAnsi="Times New Roman" w:cs="Times New Roman"/>
                <w:b/>
                <w:sz w:val="24"/>
                <w:szCs w:val="24"/>
                <w:rPrChange w:id="37" w:author="Ân Duy" w:date="2024-06-17T08:17:00Z">
                  <w:rPr>
                    <w:rFonts w:ascii="Times New Roman" w:eastAsia="Times New Roman" w:hAnsi="Times New Roman" w:cs="Times New Roman"/>
                    <w:b/>
                    <w:sz w:val="28"/>
                    <w:szCs w:val="28"/>
                  </w:rPr>
                </w:rPrChange>
              </w:rPr>
            </w:pPr>
          </w:p>
        </w:tc>
      </w:tr>
      <w:tr w:rsidR="003C7B50" w:rsidRPr="005D5B30" w14:paraId="436367E4" w14:textId="77777777" w:rsidTr="00EC5F44">
        <w:tc>
          <w:tcPr>
            <w:tcW w:w="746" w:type="dxa"/>
            <w:tcBorders>
              <w:top w:val="single" w:sz="4" w:space="0" w:color="000000"/>
              <w:left w:val="single" w:sz="4" w:space="0" w:color="000000"/>
              <w:bottom w:val="single" w:sz="4" w:space="0" w:color="000000"/>
              <w:right w:val="single" w:sz="4" w:space="0" w:color="000000"/>
            </w:tcBorders>
          </w:tcPr>
          <w:p w14:paraId="255F725C" w14:textId="77777777" w:rsidR="003C7B50" w:rsidRPr="005D5B30" w:rsidRDefault="003C7B50" w:rsidP="00EC5F44">
            <w:pPr>
              <w:jc w:val="right"/>
              <w:rPr>
                <w:rFonts w:ascii="Times New Roman" w:eastAsia="Times New Roman" w:hAnsi="Times New Roman" w:cs="Times New Roman"/>
                <w:sz w:val="24"/>
                <w:szCs w:val="24"/>
                <w:rPrChange w:id="38"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39" w:author="Ân Duy" w:date="2024-06-17T08:17:00Z">
                  <w:rPr>
                    <w:rFonts w:ascii="Times New Roman" w:eastAsia="Times New Roman" w:hAnsi="Times New Roman" w:cs="Times New Roman"/>
                    <w:sz w:val="26"/>
                    <w:szCs w:val="26"/>
                  </w:rPr>
                </w:rPrChange>
              </w:rPr>
              <w:t>1</w:t>
            </w:r>
          </w:p>
        </w:tc>
        <w:tc>
          <w:tcPr>
            <w:tcW w:w="3120" w:type="dxa"/>
            <w:tcBorders>
              <w:top w:val="single" w:sz="4" w:space="0" w:color="000000"/>
              <w:left w:val="single" w:sz="4" w:space="0" w:color="000000"/>
              <w:bottom w:val="single" w:sz="4" w:space="0" w:color="000000"/>
              <w:right w:val="single" w:sz="4" w:space="0" w:color="000000"/>
            </w:tcBorders>
          </w:tcPr>
          <w:p w14:paraId="59B2F2F6" w14:textId="77777777" w:rsidR="003C7B50" w:rsidRPr="005D5B30" w:rsidRDefault="003C7B50" w:rsidP="00EC5F44">
            <w:pPr>
              <w:rPr>
                <w:rFonts w:ascii="Times New Roman" w:eastAsia="Times New Roman" w:hAnsi="Times New Roman" w:cs="Times New Roman"/>
                <w:color w:val="000000"/>
                <w:sz w:val="24"/>
                <w:szCs w:val="24"/>
                <w:rPrChange w:id="40" w:author="Ân Duy" w:date="2024-06-17T08:17:00Z">
                  <w:rPr>
                    <w:rFonts w:ascii="Times New Roman" w:eastAsia="Times New Roman" w:hAnsi="Times New Roman" w:cs="Times New Roman"/>
                    <w:color w:val="000000"/>
                    <w:sz w:val="26"/>
                    <w:szCs w:val="26"/>
                  </w:rPr>
                </w:rPrChange>
              </w:rPr>
            </w:pPr>
            <w:r w:rsidRPr="005D5B30">
              <w:rPr>
                <w:rFonts w:ascii="Times New Roman" w:eastAsia="Times New Roman" w:hAnsi="Times New Roman" w:cs="Times New Roman"/>
                <w:sz w:val="24"/>
                <w:szCs w:val="24"/>
                <w:rPrChange w:id="41" w:author="Ân Duy" w:date="2024-06-17T08:17:00Z">
                  <w:rPr>
                    <w:rFonts w:ascii="Times New Roman" w:eastAsia="Times New Roman" w:hAnsi="Times New Roman" w:cs="Times New Roman"/>
                    <w:sz w:val="26"/>
                    <w:szCs w:val="26"/>
                  </w:rPr>
                </w:rPrChange>
              </w:rPr>
              <w:t>Khách hàng muốn đăng nhập</w:t>
            </w:r>
          </w:p>
        </w:tc>
        <w:tc>
          <w:tcPr>
            <w:tcW w:w="3151" w:type="dxa"/>
            <w:tcBorders>
              <w:top w:val="single" w:sz="4" w:space="0" w:color="000000"/>
              <w:left w:val="single" w:sz="4" w:space="0" w:color="000000"/>
              <w:bottom w:val="single" w:sz="4" w:space="0" w:color="000000"/>
              <w:right w:val="single" w:sz="4" w:space="0" w:color="000000"/>
            </w:tcBorders>
          </w:tcPr>
          <w:p w14:paraId="411FA268" w14:textId="77777777" w:rsidR="003C7B50" w:rsidRPr="005D5B30" w:rsidRDefault="003C7B50" w:rsidP="00EC5F44">
            <w:pPr>
              <w:rPr>
                <w:rFonts w:ascii="Times New Roman" w:eastAsia="Times New Roman" w:hAnsi="Times New Roman" w:cs="Times New Roman"/>
                <w:sz w:val="24"/>
                <w:szCs w:val="24"/>
                <w:rPrChange w:id="42"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43" w:author="Ân Duy" w:date="2024-06-17T08:17:00Z">
                  <w:rPr>
                    <w:rFonts w:ascii="Times New Roman" w:eastAsia="Times New Roman" w:hAnsi="Times New Roman" w:cs="Times New Roman"/>
                    <w:sz w:val="26"/>
                    <w:szCs w:val="26"/>
                  </w:rPr>
                </w:rPrChange>
              </w:rPr>
              <w:t>Đăng nhập</w:t>
            </w:r>
          </w:p>
        </w:tc>
        <w:tc>
          <w:tcPr>
            <w:tcW w:w="1200" w:type="dxa"/>
            <w:tcBorders>
              <w:top w:val="single" w:sz="4" w:space="0" w:color="000000"/>
              <w:left w:val="single" w:sz="4" w:space="0" w:color="000000"/>
              <w:bottom w:val="single" w:sz="4" w:space="0" w:color="000000"/>
              <w:right w:val="single" w:sz="4" w:space="0" w:color="000000"/>
            </w:tcBorders>
          </w:tcPr>
          <w:p w14:paraId="75A63DDB" w14:textId="77777777" w:rsidR="003C7B50" w:rsidRPr="005D5B30" w:rsidRDefault="003C7B50" w:rsidP="00EC5F44">
            <w:pPr>
              <w:rPr>
                <w:rFonts w:ascii="Times New Roman" w:eastAsia="Times New Roman" w:hAnsi="Times New Roman" w:cs="Times New Roman"/>
                <w:sz w:val="24"/>
                <w:szCs w:val="24"/>
                <w:rPrChange w:id="44"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45" w:author="Ân Duy" w:date="2024-06-17T08:17:00Z">
                  <w:rPr>
                    <w:rFonts w:ascii="Times New Roman" w:eastAsia="Times New Roman" w:hAnsi="Times New Roman" w:cs="Times New Roman"/>
                    <w:sz w:val="26"/>
                    <w:szCs w:val="26"/>
                  </w:rPr>
                </w:rPrChange>
              </w:rPr>
              <w:t>Quản lý khách hàng</w:t>
            </w:r>
          </w:p>
        </w:tc>
        <w:tc>
          <w:tcPr>
            <w:tcW w:w="1232" w:type="dxa"/>
            <w:tcBorders>
              <w:top w:val="single" w:sz="4" w:space="0" w:color="000000"/>
              <w:left w:val="single" w:sz="4" w:space="0" w:color="000000"/>
              <w:bottom w:val="single" w:sz="4" w:space="0" w:color="000000"/>
              <w:right w:val="single" w:sz="4" w:space="0" w:color="000000"/>
            </w:tcBorders>
          </w:tcPr>
          <w:p w14:paraId="059FDEBE" w14:textId="77777777" w:rsidR="003C7B50" w:rsidRPr="005D5B30" w:rsidRDefault="003C7B50" w:rsidP="00EC5F44">
            <w:pPr>
              <w:rPr>
                <w:rFonts w:ascii="Times New Roman" w:eastAsia="Times New Roman" w:hAnsi="Times New Roman" w:cs="Times New Roman"/>
                <w:sz w:val="24"/>
                <w:szCs w:val="24"/>
                <w:rPrChange w:id="46"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47" w:author="Ân Duy" w:date="2024-06-17T08:17:00Z">
                  <w:rPr>
                    <w:rFonts w:ascii="Times New Roman" w:eastAsia="Times New Roman" w:hAnsi="Times New Roman" w:cs="Times New Roman"/>
                    <w:sz w:val="26"/>
                    <w:szCs w:val="26"/>
                  </w:rPr>
                </w:rPrChange>
              </w:rPr>
              <w:t>Khách hàng</w:t>
            </w:r>
          </w:p>
        </w:tc>
        <w:tc>
          <w:tcPr>
            <w:tcW w:w="1466" w:type="dxa"/>
            <w:tcBorders>
              <w:top w:val="single" w:sz="4" w:space="0" w:color="000000"/>
              <w:left w:val="single" w:sz="4" w:space="0" w:color="000000"/>
              <w:bottom w:val="single" w:sz="4" w:space="0" w:color="000000"/>
              <w:right w:val="single" w:sz="4" w:space="0" w:color="000000"/>
            </w:tcBorders>
          </w:tcPr>
          <w:p w14:paraId="6130CCF4" w14:textId="77777777" w:rsidR="003C7B50" w:rsidRPr="005D5B30" w:rsidRDefault="003C7B50" w:rsidP="00EC5F44">
            <w:pPr>
              <w:rPr>
                <w:rFonts w:ascii="Times New Roman" w:eastAsia="Times New Roman" w:hAnsi="Times New Roman" w:cs="Times New Roman"/>
                <w:sz w:val="24"/>
                <w:szCs w:val="24"/>
                <w:rPrChange w:id="48" w:author="Ân Duy" w:date="2024-06-17T08:17:00Z">
                  <w:rPr>
                    <w:rFonts w:ascii="Times New Roman" w:eastAsia="Times New Roman" w:hAnsi="Times New Roman" w:cs="Times New Roman"/>
                    <w:sz w:val="26"/>
                    <w:szCs w:val="26"/>
                  </w:rPr>
                </w:rPrChange>
              </w:rPr>
            </w:pPr>
          </w:p>
        </w:tc>
        <w:tc>
          <w:tcPr>
            <w:tcW w:w="1091" w:type="dxa"/>
            <w:tcBorders>
              <w:top w:val="single" w:sz="4" w:space="0" w:color="000000"/>
              <w:left w:val="single" w:sz="4" w:space="0" w:color="000000"/>
              <w:bottom w:val="single" w:sz="4" w:space="0" w:color="000000"/>
              <w:right w:val="single" w:sz="4" w:space="0" w:color="000000"/>
            </w:tcBorders>
          </w:tcPr>
          <w:p w14:paraId="283393BE" w14:textId="77777777" w:rsidR="003C7B50" w:rsidRPr="005D5B30" w:rsidRDefault="003C7B50" w:rsidP="00EC5F44">
            <w:pPr>
              <w:rPr>
                <w:rFonts w:ascii="Times New Roman" w:eastAsia="Times New Roman" w:hAnsi="Times New Roman" w:cs="Times New Roman"/>
                <w:sz w:val="24"/>
                <w:szCs w:val="24"/>
                <w:rPrChange w:id="49" w:author="Ân Duy" w:date="2024-06-17T08:17:00Z">
                  <w:rPr>
                    <w:rFonts w:ascii="Times New Roman" w:eastAsia="Times New Roman" w:hAnsi="Times New Roman" w:cs="Times New Roman"/>
                    <w:sz w:val="26"/>
                    <w:szCs w:val="26"/>
                  </w:rPr>
                </w:rPrChange>
              </w:rPr>
            </w:pPr>
          </w:p>
        </w:tc>
        <w:tc>
          <w:tcPr>
            <w:tcW w:w="1055" w:type="dxa"/>
            <w:tcBorders>
              <w:top w:val="single" w:sz="4" w:space="0" w:color="000000"/>
              <w:left w:val="single" w:sz="4" w:space="0" w:color="000000"/>
              <w:bottom w:val="single" w:sz="4" w:space="0" w:color="000000"/>
              <w:right w:val="single" w:sz="4" w:space="0" w:color="000000"/>
            </w:tcBorders>
          </w:tcPr>
          <w:p w14:paraId="5DB7B777" w14:textId="77777777" w:rsidR="003C7B50" w:rsidRPr="005D5B30" w:rsidRDefault="003C7B50" w:rsidP="00EC5F44">
            <w:pPr>
              <w:rPr>
                <w:rFonts w:ascii="Times New Roman" w:eastAsia="Times New Roman" w:hAnsi="Times New Roman" w:cs="Times New Roman"/>
                <w:sz w:val="24"/>
                <w:szCs w:val="24"/>
                <w:rPrChange w:id="50"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51" w:author="Ân Duy" w:date="2024-06-17T08:17:00Z">
                  <w:rPr>
                    <w:rFonts w:ascii="Times New Roman" w:eastAsia="Times New Roman" w:hAnsi="Times New Roman" w:cs="Times New Roman"/>
                    <w:sz w:val="26"/>
                    <w:szCs w:val="26"/>
                  </w:rPr>
                </w:rPrChange>
              </w:rPr>
              <w:t>Bán tự động</w:t>
            </w:r>
          </w:p>
        </w:tc>
        <w:tc>
          <w:tcPr>
            <w:tcW w:w="1264" w:type="dxa"/>
            <w:tcBorders>
              <w:top w:val="single" w:sz="4" w:space="0" w:color="000000"/>
              <w:left w:val="single" w:sz="4" w:space="0" w:color="000000"/>
              <w:bottom w:val="single" w:sz="4" w:space="0" w:color="000000"/>
              <w:right w:val="single" w:sz="4" w:space="0" w:color="000000"/>
            </w:tcBorders>
          </w:tcPr>
          <w:p w14:paraId="6C062918" w14:textId="77777777" w:rsidR="003C7B50" w:rsidRPr="005D5B30" w:rsidRDefault="003C7B50" w:rsidP="00EC5F44">
            <w:pPr>
              <w:rPr>
                <w:rFonts w:ascii="Times New Roman" w:eastAsia="Times New Roman" w:hAnsi="Times New Roman" w:cs="Times New Roman"/>
                <w:sz w:val="24"/>
                <w:szCs w:val="24"/>
                <w:rPrChange w:id="52"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53" w:author="Ân Duy" w:date="2024-06-17T08:17:00Z">
                  <w:rPr>
                    <w:rFonts w:ascii="Times New Roman" w:eastAsia="Times New Roman" w:hAnsi="Times New Roman" w:cs="Times New Roman"/>
                    <w:sz w:val="26"/>
                    <w:szCs w:val="26"/>
                  </w:rPr>
                </w:rPrChange>
              </w:rPr>
              <w:t>Lưu trữ</w:t>
            </w:r>
          </w:p>
        </w:tc>
      </w:tr>
      <w:tr w:rsidR="003C7B50" w:rsidRPr="005D5B30" w14:paraId="09B5C591" w14:textId="77777777" w:rsidTr="00EC5F44">
        <w:tc>
          <w:tcPr>
            <w:tcW w:w="746" w:type="dxa"/>
            <w:tcBorders>
              <w:top w:val="single" w:sz="4" w:space="0" w:color="000000"/>
              <w:left w:val="single" w:sz="4" w:space="0" w:color="000000"/>
              <w:bottom w:val="single" w:sz="4" w:space="0" w:color="000000"/>
              <w:right w:val="single" w:sz="4" w:space="0" w:color="000000"/>
            </w:tcBorders>
            <w:shd w:val="clear" w:color="auto" w:fill="FFFFFF"/>
          </w:tcPr>
          <w:p w14:paraId="57957E80" w14:textId="77777777" w:rsidR="003C7B50" w:rsidRPr="005D5B30" w:rsidRDefault="003C7B50" w:rsidP="00EC5F44">
            <w:pPr>
              <w:jc w:val="right"/>
              <w:rPr>
                <w:rFonts w:ascii="Times New Roman" w:eastAsia="Times New Roman" w:hAnsi="Times New Roman" w:cs="Times New Roman"/>
                <w:sz w:val="24"/>
                <w:szCs w:val="24"/>
                <w:rPrChange w:id="54"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55" w:author="Ân Duy" w:date="2024-06-17T08:17:00Z">
                  <w:rPr>
                    <w:rFonts w:ascii="Times New Roman" w:eastAsia="Times New Roman" w:hAnsi="Times New Roman" w:cs="Times New Roman"/>
                    <w:sz w:val="26"/>
                    <w:szCs w:val="26"/>
                  </w:rPr>
                </w:rPrChange>
              </w:rPr>
              <w:t>2</w:t>
            </w:r>
          </w:p>
        </w:tc>
        <w:tc>
          <w:tcPr>
            <w:tcW w:w="3120" w:type="dxa"/>
            <w:tcBorders>
              <w:top w:val="single" w:sz="4" w:space="0" w:color="000000"/>
              <w:left w:val="single" w:sz="4" w:space="0" w:color="000000"/>
              <w:bottom w:val="single" w:sz="4" w:space="0" w:color="000000"/>
              <w:right w:val="single" w:sz="4" w:space="0" w:color="000000"/>
            </w:tcBorders>
            <w:shd w:val="clear" w:color="auto" w:fill="FFFFFF"/>
          </w:tcPr>
          <w:p w14:paraId="1D22EB30" w14:textId="77777777" w:rsidR="003C7B50" w:rsidRPr="005D5B30" w:rsidRDefault="003C7B50" w:rsidP="00EC5F44">
            <w:pPr>
              <w:rPr>
                <w:rFonts w:ascii="Times New Roman" w:eastAsia="Times New Roman" w:hAnsi="Times New Roman" w:cs="Times New Roman"/>
                <w:sz w:val="24"/>
                <w:szCs w:val="24"/>
                <w:rPrChange w:id="56"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57" w:author="Ân Duy" w:date="2024-06-17T08:17:00Z">
                  <w:rPr>
                    <w:rFonts w:ascii="Times New Roman" w:eastAsia="Times New Roman" w:hAnsi="Times New Roman" w:cs="Times New Roman"/>
                    <w:sz w:val="26"/>
                    <w:szCs w:val="26"/>
                  </w:rPr>
                </w:rPrChange>
              </w:rPr>
              <w:t>Khách hàng muốn đăng ký</w:t>
            </w:r>
          </w:p>
        </w:tc>
        <w:tc>
          <w:tcPr>
            <w:tcW w:w="3151" w:type="dxa"/>
            <w:tcBorders>
              <w:top w:val="single" w:sz="4" w:space="0" w:color="000000"/>
              <w:left w:val="single" w:sz="4" w:space="0" w:color="000000"/>
              <w:bottom w:val="single" w:sz="4" w:space="0" w:color="000000"/>
              <w:right w:val="single" w:sz="4" w:space="0" w:color="000000"/>
            </w:tcBorders>
            <w:shd w:val="clear" w:color="auto" w:fill="FFFFFF"/>
          </w:tcPr>
          <w:p w14:paraId="5FA55F7C" w14:textId="77777777" w:rsidR="003C7B50" w:rsidRPr="005D5B30" w:rsidRDefault="003C7B50" w:rsidP="00EC5F44">
            <w:pPr>
              <w:rPr>
                <w:rFonts w:ascii="Times New Roman" w:eastAsia="Times New Roman" w:hAnsi="Times New Roman" w:cs="Times New Roman"/>
                <w:sz w:val="24"/>
                <w:szCs w:val="24"/>
                <w:rPrChange w:id="58"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59" w:author="Ân Duy" w:date="2024-06-17T08:17:00Z">
                  <w:rPr>
                    <w:rFonts w:ascii="Times New Roman" w:eastAsia="Times New Roman" w:hAnsi="Times New Roman" w:cs="Times New Roman"/>
                    <w:sz w:val="26"/>
                    <w:szCs w:val="26"/>
                  </w:rPr>
                </w:rPrChange>
              </w:rPr>
              <w:t>Đăng ký</w:t>
            </w:r>
          </w:p>
        </w:tc>
        <w:tc>
          <w:tcPr>
            <w:tcW w:w="1200" w:type="dxa"/>
            <w:tcBorders>
              <w:top w:val="single" w:sz="4" w:space="0" w:color="000000"/>
              <w:left w:val="single" w:sz="4" w:space="0" w:color="000000"/>
              <w:bottom w:val="single" w:sz="4" w:space="0" w:color="000000"/>
              <w:right w:val="single" w:sz="4" w:space="0" w:color="000000"/>
            </w:tcBorders>
            <w:shd w:val="clear" w:color="auto" w:fill="FFFFFF"/>
          </w:tcPr>
          <w:p w14:paraId="664D0A16" w14:textId="77777777" w:rsidR="003C7B50" w:rsidRPr="005D5B30" w:rsidRDefault="003C7B50" w:rsidP="00EC5F44">
            <w:pPr>
              <w:rPr>
                <w:rFonts w:ascii="Times New Roman" w:eastAsia="Times New Roman" w:hAnsi="Times New Roman" w:cs="Times New Roman"/>
                <w:sz w:val="24"/>
                <w:szCs w:val="24"/>
                <w:rPrChange w:id="60"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61" w:author="Ân Duy" w:date="2024-06-17T08:17:00Z">
                  <w:rPr>
                    <w:rFonts w:ascii="Times New Roman" w:eastAsia="Times New Roman" w:hAnsi="Times New Roman" w:cs="Times New Roman"/>
                    <w:sz w:val="26"/>
                    <w:szCs w:val="26"/>
                  </w:rPr>
                </w:rPrChange>
              </w:rPr>
              <w:t>Quản lý khách hàng</w:t>
            </w:r>
          </w:p>
        </w:tc>
        <w:tc>
          <w:tcPr>
            <w:tcW w:w="1232" w:type="dxa"/>
            <w:tcBorders>
              <w:top w:val="single" w:sz="4" w:space="0" w:color="000000"/>
              <w:left w:val="single" w:sz="4" w:space="0" w:color="000000"/>
              <w:bottom w:val="single" w:sz="4" w:space="0" w:color="000000"/>
              <w:right w:val="single" w:sz="4" w:space="0" w:color="000000"/>
            </w:tcBorders>
            <w:shd w:val="clear" w:color="auto" w:fill="FFFFFF"/>
          </w:tcPr>
          <w:p w14:paraId="3488D95E" w14:textId="77777777" w:rsidR="003C7B50" w:rsidRPr="005D5B30" w:rsidRDefault="003C7B50" w:rsidP="00EC5F44">
            <w:pPr>
              <w:rPr>
                <w:rFonts w:ascii="Times New Roman" w:eastAsia="Times New Roman" w:hAnsi="Times New Roman" w:cs="Times New Roman"/>
                <w:sz w:val="24"/>
                <w:szCs w:val="24"/>
                <w:rPrChange w:id="62"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63" w:author="Ân Duy" w:date="2024-06-17T08:17:00Z">
                  <w:rPr>
                    <w:rFonts w:ascii="Times New Roman" w:eastAsia="Times New Roman" w:hAnsi="Times New Roman" w:cs="Times New Roman"/>
                    <w:sz w:val="26"/>
                    <w:szCs w:val="26"/>
                  </w:rPr>
                </w:rPrChange>
              </w:rPr>
              <w:t>Khách hàng</w:t>
            </w:r>
          </w:p>
        </w:tc>
        <w:tc>
          <w:tcPr>
            <w:tcW w:w="1466" w:type="dxa"/>
            <w:tcBorders>
              <w:top w:val="single" w:sz="4" w:space="0" w:color="000000"/>
              <w:left w:val="single" w:sz="4" w:space="0" w:color="000000"/>
              <w:bottom w:val="single" w:sz="4" w:space="0" w:color="000000"/>
              <w:right w:val="single" w:sz="4" w:space="0" w:color="000000"/>
            </w:tcBorders>
            <w:shd w:val="clear" w:color="auto" w:fill="FFFFFF"/>
          </w:tcPr>
          <w:p w14:paraId="0107A9CB" w14:textId="77777777" w:rsidR="003C7B50" w:rsidRPr="005D5B30" w:rsidRDefault="003C7B50" w:rsidP="00EC5F44">
            <w:pPr>
              <w:rPr>
                <w:rFonts w:ascii="Times New Roman" w:eastAsia="Times New Roman" w:hAnsi="Times New Roman" w:cs="Times New Roman"/>
                <w:sz w:val="24"/>
                <w:szCs w:val="24"/>
                <w:rPrChange w:id="64" w:author="Ân Duy" w:date="2024-06-17T08:17:00Z">
                  <w:rPr>
                    <w:rFonts w:ascii="Times New Roman" w:eastAsia="Times New Roman" w:hAnsi="Times New Roman" w:cs="Times New Roman"/>
                    <w:sz w:val="26"/>
                    <w:szCs w:val="26"/>
                  </w:rPr>
                </w:rPrChange>
              </w:rPr>
            </w:pPr>
          </w:p>
        </w:tc>
        <w:tc>
          <w:tcPr>
            <w:tcW w:w="1091" w:type="dxa"/>
            <w:tcBorders>
              <w:top w:val="single" w:sz="4" w:space="0" w:color="000000"/>
              <w:left w:val="single" w:sz="4" w:space="0" w:color="000000"/>
              <w:bottom w:val="single" w:sz="4" w:space="0" w:color="000000"/>
              <w:right w:val="single" w:sz="4" w:space="0" w:color="000000"/>
            </w:tcBorders>
            <w:shd w:val="clear" w:color="auto" w:fill="FFFFFF"/>
          </w:tcPr>
          <w:p w14:paraId="1E097E88" w14:textId="77777777" w:rsidR="003C7B50" w:rsidRPr="005D5B30" w:rsidRDefault="003C7B50" w:rsidP="00EC5F44">
            <w:pPr>
              <w:rPr>
                <w:rFonts w:ascii="Times New Roman" w:eastAsia="Times New Roman" w:hAnsi="Times New Roman" w:cs="Times New Roman"/>
                <w:sz w:val="24"/>
                <w:szCs w:val="24"/>
                <w:rPrChange w:id="65" w:author="Ân Duy" w:date="2024-06-17T08:17:00Z">
                  <w:rPr>
                    <w:rFonts w:ascii="Times New Roman" w:eastAsia="Times New Roman" w:hAnsi="Times New Roman" w:cs="Times New Roman"/>
                    <w:sz w:val="26"/>
                    <w:szCs w:val="26"/>
                  </w:rPr>
                </w:rPrChange>
              </w:rPr>
            </w:pPr>
          </w:p>
        </w:tc>
        <w:tc>
          <w:tcPr>
            <w:tcW w:w="1055" w:type="dxa"/>
            <w:tcBorders>
              <w:top w:val="single" w:sz="4" w:space="0" w:color="000000"/>
              <w:left w:val="single" w:sz="4" w:space="0" w:color="000000"/>
              <w:bottom w:val="single" w:sz="4" w:space="0" w:color="000000"/>
              <w:right w:val="single" w:sz="4" w:space="0" w:color="000000"/>
            </w:tcBorders>
            <w:shd w:val="clear" w:color="auto" w:fill="FFFFFF"/>
          </w:tcPr>
          <w:p w14:paraId="6D47DA35" w14:textId="77777777" w:rsidR="003C7B50" w:rsidRPr="005D5B30" w:rsidRDefault="003C7B50" w:rsidP="00EC5F44">
            <w:pPr>
              <w:rPr>
                <w:rFonts w:ascii="Times New Roman" w:eastAsia="Times New Roman" w:hAnsi="Times New Roman" w:cs="Times New Roman"/>
                <w:sz w:val="24"/>
                <w:szCs w:val="24"/>
                <w:rPrChange w:id="66"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67" w:author="Ân Duy" w:date="2024-06-17T08:17:00Z">
                  <w:rPr>
                    <w:rFonts w:ascii="Times New Roman" w:eastAsia="Times New Roman" w:hAnsi="Times New Roman" w:cs="Times New Roman"/>
                    <w:sz w:val="26"/>
                    <w:szCs w:val="26"/>
                  </w:rPr>
                </w:rPrChange>
              </w:rPr>
              <w:t>Bán tự động</w:t>
            </w:r>
          </w:p>
        </w:tc>
        <w:tc>
          <w:tcPr>
            <w:tcW w:w="1264" w:type="dxa"/>
            <w:tcBorders>
              <w:top w:val="single" w:sz="4" w:space="0" w:color="000000"/>
              <w:left w:val="single" w:sz="4" w:space="0" w:color="000000"/>
              <w:bottom w:val="single" w:sz="4" w:space="0" w:color="000000"/>
              <w:right w:val="single" w:sz="4" w:space="0" w:color="000000"/>
            </w:tcBorders>
            <w:shd w:val="clear" w:color="auto" w:fill="FFFFFF"/>
          </w:tcPr>
          <w:p w14:paraId="788B0E70" w14:textId="77777777" w:rsidR="003C7B50" w:rsidRPr="005D5B30" w:rsidRDefault="003C7B50" w:rsidP="00EC5F44">
            <w:pPr>
              <w:rPr>
                <w:rFonts w:ascii="Times New Roman" w:eastAsia="Times New Roman" w:hAnsi="Times New Roman" w:cs="Times New Roman"/>
                <w:sz w:val="24"/>
                <w:szCs w:val="24"/>
                <w:rPrChange w:id="68"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69" w:author="Ân Duy" w:date="2024-06-17T08:17:00Z">
                  <w:rPr>
                    <w:rFonts w:ascii="Times New Roman" w:eastAsia="Times New Roman" w:hAnsi="Times New Roman" w:cs="Times New Roman"/>
                    <w:sz w:val="26"/>
                    <w:szCs w:val="26"/>
                  </w:rPr>
                </w:rPrChange>
              </w:rPr>
              <w:t>Lưu trữ</w:t>
            </w:r>
          </w:p>
        </w:tc>
      </w:tr>
      <w:tr w:rsidR="003C7B50" w:rsidRPr="005D5B30" w14:paraId="303E6AC1" w14:textId="77777777" w:rsidTr="00EC5F44">
        <w:tc>
          <w:tcPr>
            <w:tcW w:w="746" w:type="dxa"/>
            <w:tcBorders>
              <w:top w:val="single" w:sz="4" w:space="0" w:color="000000"/>
              <w:left w:val="single" w:sz="4" w:space="0" w:color="000000"/>
              <w:bottom w:val="single" w:sz="4" w:space="0" w:color="000000"/>
              <w:right w:val="single" w:sz="4" w:space="0" w:color="000000"/>
            </w:tcBorders>
          </w:tcPr>
          <w:p w14:paraId="1D690E4A" w14:textId="77777777" w:rsidR="003C7B50" w:rsidRPr="005D5B30" w:rsidRDefault="003C7B50" w:rsidP="00EC5F44">
            <w:pPr>
              <w:jc w:val="right"/>
              <w:rPr>
                <w:rFonts w:ascii="Times New Roman" w:eastAsia="Times New Roman" w:hAnsi="Times New Roman" w:cs="Times New Roman"/>
                <w:sz w:val="24"/>
                <w:szCs w:val="24"/>
                <w:rPrChange w:id="70"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71" w:author="Ân Duy" w:date="2024-06-17T08:17:00Z">
                  <w:rPr>
                    <w:rFonts w:ascii="Times New Roman" w:eastAsia="Times New Roman" w:hAnsi="Times New Roman" w:cs="Times New Roman"/>
                    <w:sz w:val="26"/>
                    <w:szCs w:val="26"/>
                  </w:rPr>
                </w:rPrChange>
              </w:rPr>
              <w:t>3</w:t>
            </w:r>
          </w:p>
        </w:tc>
        <w:tc>
          <w:tcPr>
            <w:tcW w:w="3120" w:type="dxa"/>
            <w:tcBorders>
              <w:top w:val="single" w:sz="4" w:space="0" w:color="000000"/>
              <w:left w:val="single" w:sz="4" w:space="0" w:color="000000"/>
              <w:bottom w:val="single" w:sz="4" w:space="0" w:color="000000"/>
              <w:right w:val="single" w:sz="4" w:space="0" w:color="000000"/>
            </w:tcBorders>
          </w:tcPr>
          <w:p w14:paraId="6255F2B7" w14:textId="77777777" w:rsidR="003C7B50" w:rsidRPr="005D5B30" w:rsidRDefault="003C7B50" w:rsidP="00EC5F44">
            <w:pPr>
              <w:rPr>
                <w:rFonts w:ascii="Times New Roman" w:eastAsia="Times New Roman" w:hAnsi="Times New Roman" w:cs="Times New Roman"/>
                <w:sz w:val="24"/>
                <w:szCs w:val="24"/>
                <w:rPrChange w:id="72"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73" w:author="Ân Duy" w:date="2024-06-17T08:17:00Z">
                  <w:rPr>
                    <w:rFonts w:ascii="Times New Roman" w:eastAsia="Times New Roman" w:hAnsi="Times New Roman" w:cs="Times New Roman"/>
                    <w:sz w:val="26"/>
                    <w:szCs w:val="26"/>
                  </w:rPr>
                </w:rPrChange>
              </w:rPr>
              <w:t>Khách hàng muốn tìm kiếm sách</w:t>
            </w:r>
          </w:p>
        </w:tc>
        <w:tc>
          <w:tcPr>
            <w:tcW w:w="3151" w:type="dxa"/>
            <w:tcBorders>
              <w:top w:val="single" w:sz="4" w:space="0" w:color="000000"/>
              <w:left w:val="single" w:sz="4" w:space="0" w:color="000000"/>
              <w:bottom w:val="single" w:sz="4" w:space="0" w:color="000000"/>
              <w:right w:val="single" w:sz="4" w:space="0" w:color="000000"/>
            </w:tcBorders>
          </w:tcPr>
          <w:p w14:paraId="164D3B69" w14:textId="77777777" w:rsidR="003C7B50" w:rsidRPr="005D5B30" w:rsidRDefault="003C7B50" w:rsidP="00EC5F44">
            <w:pPr>
              <w:rPr>
                <w:rFonts w:ascii="Times New Roman" w:eastAsia="Times New Roman" w:hAnsi="Times New Roman" w:cs="Times New Roman"/>
                <w:sz w:val="24"/>
                <w:szCs w:val="24"/>
                <w:rPrChange w:id="74"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75" w:author="Ân Duy" w:date="2024-06-17T08:17:00Z">
                  <w:rPr>
                    <w:rFonts w:ascii="Times New Roman" w:eastAsia="Times New Roman" w:hAnsi="Times New Roman" w:cs="Times New Roman"/>
                    <w:sz w:val="26"/>
                    <w:szCs w:val="26"/>
                  </w:rPr>
                </w:rPrChange>
              </w:rPr>
              <w:t>Tìm kiếm sách</w:t>
            </w:r>
          </w:p>
        </w:tc>
        <w:tc>
          <w:tcPr>
            <w:tcW w:w="1200" w:type="dxa"/>
            <w:tcBorders>
              <w:top w:val="single" w:sz="4" w:space="0" w:color="000000"/>
              <w:left w:val="single" w:sz="4" w:space="0" w:color="000000"/>
              <w:bottom w:val="single" w:sz="4" w:space="0" w:color="000000"/>
              <w:right w:val="single" w:sz="4" w:space="0" w:color="000000"/>
            </w:tcBorders>
          </w:tcPr>
          <w:p w14:paraId="2BECF852" w14:textId="77777777" w:rsidR="003C7B50" w:rsidRPr="005D5B30" w:rsidRDefault="003C7B50" w:rsidP="00EC5F44">
            <w:pPr>
              <w:rPr>
                <w:rFonts w:ascii="Times New Roman" w:eastAsia="Times New Roman" w:hAnsi="Times New Roman" w:cs="Times New Roman"/>
                <w:sz w:val="24"/>
                <w:szCs w:val="24"/>
                <w:rPrChange w:id="76"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77" w:author="Ân Duy" w:date="2024-06-17T08:17:00Z">
                  <w:rPr>
                    <w:rFonts w:ascii="Times New Roman" w:eastAsia="Times New Roman" w:hAnsi="Times New Roman" w:cs="Times New Roman"/>
                    <w:sz w:val="26"/>
                    <w:szCs w:val="26"/>
                  </w:rPr>
                </w:rPrChange>
              </w:rPr>
              <w:t>Quản lý khách hàng</w:t>
            </w:r>
          </w:p>
        </w:tc>
        <w:tc>
          <w:tcPr>
            <w:tcW w:w="1232" w:type="dxa"/>
            <w:tcBorders>
              <w:top w:val="single" w:sz="4" w:space="0" w:color="000000"/>
              <w:left w:val="single" w:sz="4" w:space="0" w:color="000000"/>
              <w:bottom w:val="single" w:sz="4" w:space="0" w:color="000000"/>
              <w:right w:val="single" w:sz="4" w:space="0" w:color="000000"/>
            </w:tcBorders>
          </w:tcPr>
          <w:p w14:paraId="3CFF3F13" w14:textId="77777777" w:rsidR="003C7B50" w:rsidRPr="005D5B30" w:rsidRDefault="003C7B50" w:rsidP="00EC5F44">
            <w:pPr>
              <w:rPr>
                <w:rFonts w:ascii="Times New Roman" w:eastAsia="Times New Roman" w:hAnsi="Times New Roman" w:cs="Times New Roman"/>
                <w:sz w:val="24"/>
                <w:szCs w:val="24"/>
                <w:rPrChange w:id="78"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79" w:author="Ân Duy" w:date="2024-06-17T08:17:00Z">
                  <w:rPr>
                    <w:rFonts w:ascii="Times New Roman" w:eastAsia="Times New Roman" w:hAnsi="Times New Roman" w:cs="Times New Roman"/>
                    <w:sz w:val="26"/>
                    <w:szCs w:val="26"/>
                  </w:rPr>
                </w:rPrChange>
              </w:rPr>
              <w:t>Khách hàng</w:t>
            </w:r>
          </w:p>
        </w:tc>
        <w:tc>
          <w:tcPr>
            <w:tcW w:w="1466" w:type="dxa"/>
            <w:tcBorders>
              <w:top w:val="single" w:sz="4" w:space="0" w:color="000000"/>
              <w:left w:val="single" w:sz="4" w:space="0" w:color="000000"/>
              <w:bottom w:val="single" w:sz="4" w:space="0" w:color="000000"/>
              <w:right w:val="single" w:sz="4" w:space="0" w:color="000000"/>
            </w:tcBorders>
          </w:tcPr>
          <w:p w14:paraId="27239B37" w14:textId="77777777" w:rsidR="003C7B50" w:rsidRPr="005D5B30" w:rsidRDefault="003C7B50" w:rsidP="00EC5F44">
            <w:pPr>
              <w:rPr>
                <w:rFonts w:ascii="Times New Roman" w:eastAsia="Times New Roman" w:hAnsi="Times New Roman" w:cs="Times New Roman"/>
                <w:sz w:val="24"/>
                <w:szCs w:val="24"/>
                <w:rPrChange w:id="80" w:author="Ân Duy" w:date="2024-06-17T08:17:00Z">
                  <w:rPr>
                    <w:rFonts w:ascii="Times New Roman" w:eastAsia="Times New Roman" w:hAnsi="Times New Roman" w:cs="Times New Roman"/>
                    <w:sz w:val="26"/>
                    <w:szCs w:val="26"/>
                  </w:rPr>
                </w:rPrChange>
              </w:rPr>
            </w:pPr>
          </w:p>
        </w:tc>
        <w:tc>
          <w:tcPr>
            <w:tcW w:w="1091" w:type="dxa"/>
            <w:tcBorders>
              <w:top w:val="single" w:sz="4" w:space="0" w:color="000000"/>
              <w:left w:val="single" w:sz="4" w:space="0" w:color="000000"/>
              <w:bottom w:val="single" w:sz="4" w:space="0" w:color="000000"/>
              <w:right w:val="single" w:sz="4" w:space="0" w:color="000000"/>
            </w:tcBorders>
          </w:tcPr>
          <w:p w14:paraId="1C064242" w14:textId="77777777" w:rsidR="003C7B50" w:rsidRPr="005D5B30" w:rsidRDefault="003C7B50" w:rsidP="00EC5F44">
            <w:pPr>
              <w:rPr>
                <w:rFonts w:ascii="Times New Roman" w:eastAsia="Times New Roman" w:hAnsi="Times New Roman" w:cs="Times New Roman"/>
                <w:sz w:val="24"/>
                <w:szCs w:val="24"/>
                <w:rPrChange w:id="81" w:author="Ân Duy" w:date="2024-06-17T08:17:00Z">
                  <w:rPr>
                    <w:rFonts w:ascii="Times New Roman" w:eastAsia="Times New Roman" w:hAnsi="Times New Roman" w:cs="Times New Roman"/>
                    <w:sz w:val="26"/>
                    <w:szCs w:val="26"/>
                  </w:rPr>
                </w:rPrChange>
              </w:rPr>
            </w:pPr>
          </w:p>
        </w:tc>
        <w:tc>
          <w:tcPr>
            <w:tcW w:w="1055" w:type="dxa"/>
            <w:tcBorders>
              <w:top w:val="single" w:sz="4" w:space="0" w:color="000000"/>
              <w:left w:val="single" w:sz="4" w:space="0" w:color="000000"/>
              <w:bottom w:val="single" w:sz="4" w:space="0" w:color="000000"/>
              <w:right w:val="single" w:sz="4" w:space="0" w:color="000000"/>
            </w:tcBorders>
          </w:tcPr>
          <w:p w14:paraId="37289713" w14:textId="77777777" w:rsidR="003C7B50" w:rsidRPr="005D5B30" w:rsidRDefault="003C7B50" w:rsidP="00EC5F44">
            <w:pPr>
              <w:rPr>
                <w:rFonts w:ascii="Times New Roman" w:eastAsia="Times New Roman" w:hAnsi="Times New Roman" w:cs="Times New Roman"/>
                <w:sz w:val="24"/>
                <w:szCs w:val="24"/>
                <w:rPrChange w:id="82"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83" w:author="Ân Duy" w:date="2024-06-17T08:17:00Z">
                  <w:rPr>
                    <w:rFonts w:ascii="Times New Roman" w:eastAsia="Times New Roman" w:hAnsi="Times New Roman" w:cs="Times New Roman"/>
                    <w:sz w:val="26"/>
                    <w:szCs w:val="26"/>
                  </w:rPr>
                </w:rPrChange>
              </w:rPr>
              <w:t>Bán tự động</w:t>
            </w:r>
          </w:p>
        </w:tc>
        <w:tc>
          <w:tcPr>
            <w:tcW w:w="1264" w:type="dxa"/>
            <w:tcBorders>
              <w:top w:val="single" w:sz="4" w:space="0" w:color="000000"/>
              <w:left w:val="single" w:sz="4" w:space="0" w:color="000000"/>
              <w:bottom w:val="single" w:sz="4" w:space="0" w:color="000000"/>
              <w:right w:val="single" w:sz="4" w:space="0" w:color="000000"/>
            </w:tcBorders>
          </w:tcPr>
          <w:p w14:paraId="2B38771D" w14:textId="77777777" w:rsidR="003C7B50" w:rsidRPr="005D5B30" w:rsidRDefault="003C7B50" w:rsidP="00EC5F44">
            <w:pPr>
              <w:rPr>
                <w:rFonts w:ascii="Times New Roman" w:eastAsia="Times New Roman" w:hAnsi="Times New Roman" w:cs="Times New Roman"/>
                <w:sz w:val="24"/>
                <w:szCs w:val="24"/>
                <w:rPrChange w:id="84"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85" w:author="Ân Duy" w:date="2024-06-17T08:17:00Z">
                  <w:rPr>
                    <w:rFonts w:ascii="Times New Roman" w:eastAsia="Times New Roman" w:hAnsi="Times New Roman" w:cs="Times New Roman"/>
                    <w:sz w:val="26"/>
                    <w:szCs w:val="26"/>
                  </w:rPr>
                </w:rPrChange>
              </w:rPr>
              <w:t>Tìm kiếm</w:t>
            </w:r>
          </w:p>
        </w:tc>
      </w:tr>
      <w:tr w:rsidR="003C7B50" w:rsidRPr="005D5B30" w14:paraId="3765607A" w14:textId="77777777" w:rsidTr="00EC5F44">
        <w:tc>
          <w:tcPr>
            <w:tcW w:w="746" w:type="dxa"/>
            <w:tcBorders>
              <w:top w:val="single" w:sz="4" w:space="0" w:color="000000"/>
              <w:left w:val="single" w:sz="4" w:space="0" w:color="000000"/>
              <w:bottom w:val="single" w:sz="4" w:space="0" w:color="000000"/>
              <w:right w:val="single" w:sz="4" w:space="0" w:color="000000"/>
            </w:tcBorders>
          </w:tcPr>
          <w:p w14:paraId="65923212" w14:textId="77777777" w:rsidR="003C7B50" w:rsidRPr="005D5B30" w:rsidRDefault="003C7B50" w:rsidP="00EC5F44">
            <w:pPr>
              <w:jc w:val="right"/>
              <w:rPr>
                <w:rFonts w:ascii="Times New Roman" w:eastAsia="Times New Roman" w:hAnsi="Times New Roman" w:cs="Times New Roman"/>
                <w:sz w:val="24"/>
                <w:szCs w:val="24"/>
                <w:rPrChange w:id="86"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87" w:author="Ân Duy" w:date="2024-06-17T08:17:00Z">
                  <w:rPr>
                    <w:rFonts w:ascii="Times New Roman" w:eastAsia="Times New Roman" w:hAnsi="Times New Roman" w:cs="Times New Roman"/>
                    <w:sz w:val="26"/>
                    <w:szCs w:val="26"/>
                  </w:rPr>
                </w:rPrChange>
              </w:rPr>
              <w:t>4</w:t>
            </w:r>
          </w:p>
        </w:tc>
        <w:tc>
          <w:tcPr>
            <w:tcW w:w="3120" w:type="dxa"/>
            <w:tcBorders>
              <w:top w:val="single" w:sz="4" w:space="0" w:color="000000"/>
              <w:left w:val="single" w:sz="4" w:space="0" w:color="000000"/>
              <w:bottom w:val="single" w:sz="4" w:space="0" w:color="000000"/>
              <w:right w:val="single" w:sz="4" w:space="0" w:color="000000"/>
            </w:tcBorders>
          </w:tcPr>
          <w:p w14:paraId="3497D314" w14:textId="77777777" w:rsidR="003C7B50" w:rsidRPr="005D5B30" w:rsidRDefault="003C7B50" w:rsidP="00EC5F44">
            <w:pPr>
              <w:rPr>
                <w:rFonts w:ascii="Times New Roman" w:eastAsia="Times New Roman" w:hAnsi="Times New Roman" w:cs="Times New Roman"/>
                <w:color w:val="000000"/>
                <w:sz w:val="24"/>
                <w:szCs w:val="24"/>
                <w:rPrChange w:id="88" w:author="Ân Duy" w:date="2024-06-17T08:17:00Z">
                  <w:rPr>
                    <w:rFonts w:ascii="Times New Roman" w:eastAsia="Times New Roman" w:hAnsi="Times New Roman" w:cs="Times New Roman"/>
                    <w:color w:val="000000"/>
                    <w:sz w:val="26"/>
                    <w:szCs w:val="26"/>
                  </w:rPr>
                </w:rPrChange>
              </w:rPr>
            </w:pPr>
            <w:r w:rsidRPr="005D5B30">
              <w:rPr>
                <w:rFonts w:ascii="Times New Roman" w:eastAsia="Times New Roman" w:hAnsi="Times New Roman" w:cs="Times New Roman"/>
                <w:sz w:val="24"/>
                <w:szCs w:val="24"/>
                <w:rPrChange w:id="89" w:author="Ân Duy" w:date="2024-06-17T08:17:00Z">
                  <w:rPr>
                    <w:rFonts w:ascii="Times New Roman" w:eastAsia="Times New Roman" w:hAnsi="Times New Roman" w:cs="Times New Roman"/>
                    <w:sz w:val="26"/>
                    <w:szCs w:val="26"/>
                  </w:rPr>
                </w:rPrChange>
              </w:rPr>
              <w:t>Khách hàng muốn thêm sản phẩm vào giỏ hàng</w:t>
            </w:r>
          </w:p>
        </w:tc>
        <w:tc>
          <w:tcPr>
            <w:tcW w:w="3151" w:type="dxa"/>
            <w:tcBorders>
              <w:top w:val="single" w:sz="4" w:space="0" w:color="000000"/>
              <w:left w:val="single" w:sz="4" w:space="0" w:color="000000"/>
              <w:bottom w:val="single" w:sz="4" w:space="0" w:color="000000"/>
              <w:right w:val="single" w:sz="4" w:space="0" w:color="000000"/>
            </w:tcBorders>
          </w:tcPr>
          <w:p w14:paraId="3F896761" w14:textId="77777777" w:rsidR="003C7B50" w:rsidRPr="005D5B30" w:rsidRDefault="003C7B50" w:rsidP="00EC5F44">
            <w:pPr>
              <w:rPr>
                <w:rFonts w:ascii="Times New Roman" w:eastAsia="Times New Roman" w:hAnsi="Times New Roman" w:cs="Times New Roman"/>
                <w:sz w:val="24"/>
                <w:szCs w:val="24"/>
                <w:rPrChange w:id="90"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91" w:author="Ân Duy" w:date="2024-06-17T08:17:00Z">
                  <w:rPr>
                    <w:rFonts w:ascii="Times New Roman" w:eastAsia="Times New Roman" w:hAnsi="Times New Roman" w:cs="Times New Roman"/>
                    <w:sz w:val="26"/>
                    <w:szCs w:val="26"/>
                  </w:rPr>
                </w:rPrChange>
              </w:rPr>
              <w:t>Thêm sản phẩm vào giỏ hàng</w:t>
            </w:r>
          </w:p>
        </w:tc>
        <w:tc>
          <w:tcPr>
            <w:tcW w:w="1200" w:type="dxa"/>
            <w:tcBorders>
              <w:top w:val="single" w:sz="4" w:space="0" w:color="000000"/>
              <w:left w:val="single" w:sz="4" w:space="0" w:color="000000"/>
              <w:bottom w:val="single" w:sz="4" w:space="0" w:color="000000"/>
              <w:right w:val="single" w:sz="4" w:space="0" w:color="000000"/>
            </w:tcBorders>
          </w:tcPr>
          <w:p w14:paraId="154FC829" w14:textId="77777777" w:rsidR="003C7B50" w:rsidRPr="005D5B30" w:rsidRDefault="003C7B50" w:rsidP="00EC5F44">
            <w:pPr>
              <w:rPr>
                <w:rFonts w:ascii="Times New Roman" w:eastAsia="Times New Roman" w:hAnsi="Times New Roman" w:cs="Times New Roman"/>
                <w:sz w:val="24"/>
                <w:szCs w:val="24"/>
                <w:rPrChange w:id="92"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93" w:author="Ân Duy" w:date="2024-06-17T08:17:00Z">
                  <w:rPr>
                    <w:rFonts w:ascii="Times New Roman" w:eastAsia="Times New Roman" w:hAnsi="Times New Roman" w:cs="Times New Roman"/>
                    <w:sz w:val="26"/>
                    <w:szCs w:val="26"/>
                  </w:rPr>
                </w:rPrChange>
              </w:rPr>
              <w:t>Quản lý khách hàng</w:t>
            </w:r>
          </w:p>
        </w:tc>
        <w:tc>
          <w:tcPr>
            <w:tcW w:w="1232" w:type="dxa"/>
            <w:tcBorders>
              <w:top w:val="single" w:sz="4" w:space="0" w:color="000000"/>
              <w:left w:val="single" w:sz="4" w:space="0" w:color="000000"/>
              <w:bottom w:val="single" w:sz="4" w:space="0" w:color="000000"/>
              <w:right w:val="single" w:sz="4" w:space="0" w:color="000000"/>
            </w:tcBorders>
          </w:tcPr>
          <w:p w14:paraId="30BE9128" w14:textId="77777777" w:rsidR="003C7B50" w:rsidRPr="005D5B30" w:rsidRDefault="003C7B50" w:rsidP="00EC5F44">
            <w:pPr>
              <w:rPr>
                <w:rFonts w:ascii="Times New Roman" w:eastAsia="Times New Roman" w:hAnsi="Times New Roman" w:cs="Times New Roman"/>
                <w:sz w:val="24"/>
                <w:szCs w:val="24"/>
                <w:rPrChange w:id="94"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95" w:author="Ân Duy" w:date="2024-06-17T08:17:00Z">
                  <w:rPr>
                    <w:rFonts w:ascii="Times New Roman" w:eastAsia="Times New Roman" w:hAnsi="Times New Roman" w:cs="Times New Roman"/>
                    <w:sz w:val="26"/>
                    <w:szCs w:val="26"/>
                  </w:rPr>
                </w:rPrChange>
              </w:rPr>
              <w:t>Khách hàng</w:t>
            </w:r>
          </w:p>
        </w:tc>
        <w:tc>
          <w:tcPr>
            <w:tcW w:w="1466" w:type="dxa"/>
            <w:tcBorders>
              <w:top w:val="single" w:sz="4" w:space="0" w:color="000000"/>
              <w:left w:val="single" w:sz="4" w:space="0" w:color="000000"/>
              <w:bottom w:val="single" w:sz="4" w:space="0" w:color="000000"/>
              <w:right w:val="single" w:sz="4" w:space="0" w:color="000000"/>
            </w:tcBorders>
          </w:tcPr>
          <w:p w14:paraId="19D37138" w14:textId="77777777" w:rsidR="003C7B50" w:rsidRPr="005D5B30" w:rsidRDefault="003C7B50" w:rsidP="00EC5F44">
            <w:pPr>
              <w:rPr>
                <w:rFonts w:ascii="Times New Roman" w:eastAsia="Times New Roman" w:hAnsi="Times New Roman" w:cs="Times New Roman"/>
                <w:sz w:val="24"/>
                <w:szCs w:val="24"/>
                <w:rPrChange w:id="96" w:author="Ân Duy" w:date="2024-06-17T08:17:00Z">
                  <w:rPr>
                    <w:rFonts w:ascii="Times New Roman" w:eastAsia="Times New Roman" w:hAnsi="Times New Roman" w:cs="Times New Roman"/>
                    <w:sz w:val="26"/>
                    <w:szCs w:val="26"/>
                  </w:rPr>
                </w:rPrChange>
              </w:rPr>
            </w:pPr>
          </w:p>
        </w:tc>
        <w:tc>
          <w:tcPr>
            <w:tcW w:w="1091" w:type="dxa"/>
            <w:tcBorders>
              <w:top w:val="single" w:sz="4" w:space="0" w:color="000000"/>
              <w:left w:val="single" w:sz="4" w:space="0" w:color="000000"/>
              <w:bottom w:val="single" w:sz="4" w:space="0" w:color="000000"/>
              <w:right w:val="single" w:sz="4" w:space="0" w:color="000000"/>
            </w:tcBorders>
          </w:tcPr>
          <w:p w14:paraId="5FAB21F8" w14:textId="77777777" w:rsidR="003C7B50" w:rsidRPr="005D5B30" w:rsidRDefault="003C7B50" w:rsidP="00EC5F44">
            <w:pPr>
              <w:rPr>
                <w:rFonts w:ascii="Times New Roman" w:eastAsia="Times New Roman" w:hAnsi="Times New Roman" w:cs="Times New Roman"/>
                <w:sz w:val="24"/>
                <w:szCs w:val="24"/>
                <w:rPrChange w:id="97" w:author="Ân Duy" w:date="2024-06-17T08:17:00Z">
                  <w:rPr>
                    <w:rFonts w:ascii="Times New Roman" w:eastAsia="Times New Roman" w:hAnsi="Times New Roman" w:cs="Times New Roman"/>
                    <w:sz w:val="26"/>
                    <w:szCs w:val="26"/>
                  </w:rPr>
                </w:rPrChange>
              </w:rPr>
            </w:pPr>
          </w:p>
        </w:tc>
        <w:tc>
          <w:tcPr>
            <w:tcW w:w="1055" w:type="dxa"/>
            <w:tcBorders>
              <w:top w:val="single" w:sz="4" w:space="0" w:color="000000"/>
              <w:left w:val="single" w:sz="4" w:space="0" w:color="000000"/>
              <w:bottom w:val="single" w:sz="4" w:space="0" w:color="000000"/>
              <w:right w:val="single" w:sz="4" w:space="0" w:color="000000"/>
            </w:tcBorders>
          </w:tcPr>
          <w:p w14:paraId="434322E0" w14:textId="77777777" w:rsidR="003C7B50" w:rsidRPr="005D5B30" w:rsidRDefault="003C7B50" w:rsidP="00EC5F44">
            <w:pPr>
              <w:rPr>
                <w:rFonts w:ascii="Times New Roman" w:eastAsia="Times New Roman" w:hAnsi="Times New Roman" w:cs="Times New Roman"/>
                <w:sz w:val="24"/>
                <w:szCs w:val="24"/>
                <w:rPrChange w:id="98"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99" w:author="Ân Duy" w:date="2024-06-17T08:17:00Z">
                  <w:rPr>
                    <w:rFonts w:ascii="Times New Roman" w:eastAsia="Times New Roman" w:hAnsi="Times New Roman" w:cs="Times New Roman"/>
                    <w:sz w:val="26"/>
                    <w:szCs w:val="26"/>
                  </w:rPr>
                </w:rPrChange>
              </w:rPr>
              <w:t>Bán tự động</w:t>
            </w:r>
          </w:p>
          <w:p w14:paraId="019DC7EA" w14:textId="77777777" w:rsidR="003C7B50" w:rsidRPr="005D5B30" w:rsidRDefault="003C7B50" w:rsidP="00EC5F44">
            <w:pPr>
              <w:rPr>
                <w:rFonts w:ascii="Times New Roman" w:eastAsia="Times New Roman" w:hAnsi="Times New Roman" w:cs="Times New Roman"/>
                <w:sz w:val="24"/>
                <w:szCs w:val="24"/>
                <w:rPrChange w:id="100" w:author="Ân Duy" w:date="2024-06-17T08:17:00Z">
                  <w:rPr>
                    <w:rFonts w:ascii="Times New Roman" w:eastAsia="Times New Roman" w:hAnsi="Times New Roman" w:cs="Times New Roman"/>
                    <w:sz w:val="26"/>
                    <w:szCs w:val="26"/>
                  </w:rPr>
                </w:rPrChange>
              </w:rPr>
            </w:pPr>
          </w:p>
          <w:p w14:paraId="1D0B1C00" w14:textId="77777777" w:rsidR="003C7B50" w:rsidRPr="005D5B30" w:rsidRDefault="003C7B50" w:rsidP="00EC5F44">
            <w:pPr>
              <w:rPr>
                <w:rFonts w:ascii="Times New Roman" w:eastAsia="Times New Roman" w:hAnsi="Times New Roman" w:cs="Times New Roman"/>
                <w:sz w:val="24"/>
                <w:szCs w:val="24"/>
                <w:rPrChange w:id="101" w:author="Ân Duy" w:date="2024-06-17T08:17:00Z">
                  <w:rPr>
                    <w:rFonts w:ascii="Times New Roman" w:eastAsia="Times New Roman" w:hAnsi="Times New Roman" w:cs="Times New Roman"/>
                    <w:sz w:val="26"/>
                    <w:szCs w:val="26"/>
                  </w:rPr>
                </w:rPrChange>
              </w:rPr>
            </w:pPr>
          </w:p>
        </w:tc>
        <w:tc>
          <w:tcPr>
            <w:tcW w:w="1264" w:type="dxa"/>
            <w:tcBorders>
              <w:top w:val="single" w:sz="4" w:space="0" w:color="000000"/>
              <w:left w:val="single" w:sz="4" w:space="0" w:color="000000"/>
              <w:bottom w:val="single" w:sz="4" w:space="0" w:color="000000"/>
              <w:right w:val="single" w:sz="4" w:space="0" w:color="000000"/>
            </w:tcBorders>
          </w:tcPr>
          <w:p w14:paraId="4E3DE41F" w14:textId="77777777" w:rsidR="003C7B50" w:rsidRPr="005D5B30" w:rsidRDefault="003C7B50" w:rsidP="00EC5F44">
            <w:pPr>
              <w:rPr>
                <w:rFonts w:ascii="Times New Roman" w:eastAsia="Times New Roman" w:hAnsi="Times New Roman" w:cs="Times New Roman"/>
                <w:sz w:val="24"/>
                <w:szCs w:val="24"/>
                <w:rPrChange w:id="102"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103" w:author="Ân Duy" w:date="2024-06-17T08:17:00Z">
                  <w:rPr>
                    <w:rFonts w:ascii="Times New Roman" w:eastAsia="Times New Roman" w:hAnsi="Times New Roman" w:cs="Times New Roman"/>
                    <w:sz w:val="26"/>
                    <w:szCs w:val="26"/>
                  </w:rPr>
                </w:rPrChange>
              </w:rPr>
              <w:t>Lưu trữ</w:t>
            </w:r>
          </w:p>
        </w:tc>
      </w:tr>
      <w:tr w:rsidR="003C7B50" w:rsidRPr="005D5B30" w14:paraId="2C6D0A01" w14:textId="77777777" w:rsidTr="00EC5F44">
        <w:tc>
          <w:tcPr>
            <w:tcW w:w="746" w:type="dxa"/>
            <w:tcBorders>
              <w:top w:val="single" w:sz="4" w:space="0" w:color="000000"/>
              <w:left w:val="single" w:sz="4" w:space="0" w:color="000000"/>
              <w:bottom w:val="single" w:sz="4" w:space="0" w:color="000000"/>
              <w:right w:val="single" w:sz="4" w:space="0" w:color="000000"/>
            </w:tcBorders>
          </w:tcPr>
          <w:p w14:paraId="4732F6FF" w14:textId="77777777" w:rsidR="003C7B50" w:rsidRPr="005D5B30" w:rsidRDefault="003C7B50" w:rsidP="00EC5F44">
            <w:pPr>
              <w:jc w:val="right"/>
              <w:rPr>
                <w:rFonts w:ascii="Times New Roman" w:eastAsia="Times New Roman" w:hAnsi="Times New Roman" w:cs="Times New Roman"/>
                <w:sz w:val="24"/>
                <w:szCs w:val="24"/>
                <w:rPrChange w:id="104"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105" w:author="Ân Duy" w:date="2024-06-17T08:17:00Z">
                  <w:rPr>
                    <w:rFonts w:ascii="Times New Roman" w:eastAsia="Times New Roman" w:hAnsi="Times New Roman" w:cs="Times New Roman"/>
                    <w:sz w:val="26"/>
                    <w:szCs w:val="26"/>
                  </w:rPr>
                </w:rPrChange>
              </w:rPr>
              <w:lastRenderedPageBreak/>
              <w:t>5</w:t>
            </w:r>
          </w:p>
        </w:tc>
        <w:tc>
          <w:tcPr>
            <w:tcW w:w="3120" w:type="dxa"/>
            <w:tcBorders>
              <w:top w:val="single" w:sz="4" w:space="0" w:color="000000"/>
              <w:left w:val="single" w:sz="4" w:space="0" w:color="000000"/>
              <w:bottom w:val="single" w:sz="4" w:space="0" w:color="000000"/>
              <w:right w:val="single" w:sz="4" w:space="0" w:color="000000"/>
            </w:tcBorders>
          </w:tcPr>
          <w:p w14:paraId="093A63D7" w14:textId="77777777" w:rsidR="003C7B50" w:rsidRPr="005D5B30" w:rsidRDefault="003C7B50" w:rsidP="00EC5F44">
            <w:pPr>
              <w:rPr>
                <w:rFonts w:ascii="Times New Roman" w:eastAsia="Times New Roman" w:hAnsi="Times New Roman" w:cs="Times New Roman"/>
                <w:color w:val="000000"/>
                <w:sz w:val="24"/>
                <w:szCs w:val="24"/>
                <w:rPrChange w:id="106" w:author="Ân Duy" w:date="2024-06-17T08:17:00Z">
                  <w:rPr>
                    <w:rFonts w:ascii="Times New Roman" w:eastAsia="Times New Roman" w:hAnsi="Times New Roman" w:cs="Times New Roman"/>
                    <w:color w:val="000000"/>
                    <w:sz w:val="26"/>
                    <w:szCs w:val="26"/>
                  </w:rPr>
                </w:rPrChange>
              </w:rPr>
            </w:pPr>
            <w:r w:rsidRPr="005D5B30">
              <w:rPr>
                <w:rFonts w:ascii="Times New Roman" w:eastAsia="Times New Roman" w:hAnsi="Times New Roman" w:cs="Times New Roman"/>
                <w:sz w:val="24"/>
                <w:szCs w:val="24"/>
                <w:rPrChange w:id="107" w:author="Ân Duy" w:date="2024-06-17T08:17:00Z">
                  <w:rPr>
                    <w:rFonts w:ascii="Times New Roman" w:eastAsia="Times New Roman" w:hAnsi="Times New Roman" w:cs="Times New Roman"/>
                    <w:sz w:val="26"/>
                    <w:szCs w:val="26"/>
                  </w:rPr>
                </w:rPrChange>
              </w:rPr>
              <w:t>Khách hàng muốn mua hàng</w:t>
            </w:r>
          </w:p>
        </w:tc>
        <w:tc>
          <w:tcPr>
            <w:tcW w:w="3151" w:type="dxa"/>
            <w:tcBorders>
              <w:top w:val="single" w:sz="4" w:space="0" w:color="000000"/>
              <w:left w:val="single" w:sz="4" w:space="0" w:color="000000"/>
              <w:bottom w:val="single" w:sz="4" w:space="0" w:color="000000"/>
              <w:right w:val="single" w:sz="4" w:space="0" w:color="000000"/>
            </w:tcBorders>
          </w:tcPr>
          <w:p w14:paraId="2014E25C" w14:textId="77777777" w:rsidR="003C7B50" w:rsidRPr="005D5B30" w:rsidRDefault="003C7B50" w:rsidP="00EC5F44">
            <w:pPr>
              <w:rPr>
                <w:rFonts w:ascii="Times New Roman" w:eastAsia="Times New Roman" w:hAnsi="Times New Roman" w:cs="Times New Roman"/>
                <w:sz w:val="24"/>
                <w:szCs w:val="24"/>
                <w:rPrChange w:id="108"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109" w:author="Ân Duy" w:date="2024-06-17T08:17:00Z">
                  <w:rPr>
                    <w:rFonts w:ascii="Times New Roman" w:eastAsia="Times New Roman" w:hAnsi="Times New Roman" w:cs="Times New Roman"/>
                    <w:sz w:val="26"/>
                    <w:szCs w:val="26"/>
                  </w:rPr>
                </w:rPrChange>
              </w:rPr>
              <w:t>Đặt hàng</w:t>
            </w:r>
          </w:p>
          <w:p w14:paraId="5C3CA030" w14:textId="77777777" w:rsidR="003C7B50" w:rsidRPr="005D5B30" w:rsidRDefault="003C7B50" w:rsidP="00EC5F44">
            <w:pPr>
              <w:rPr>
                <w:rFonts w:ascii="Times New Roman" w:eastAsia="Times New Roman" w:hAnsi="Times New Roman" w:cs="Times New Roman"/>
                <w:sz w:val="24"/>
                <w:szCs w:val="24"/>
                <w:rPrChange w:id="110" w:author="Ân Duy" w:date="2024-06-17T08:17:00Z">
                  <w:rPr>
                    <w:rFonts w:ascii="Times New Roman" w:eastAsia="Times New Roman" w:hAnsi="Times New Roman" w:cs="Times New Roman"/>
                    <w:sz w:val="26"/>
                    <w:szCs w:val="26"/>
                  </w:rPr>
                </w:rPrChange>
              </w:rPr>
            </w:pPr>
          </w:p>
        </w:tc>
        <w:tc>
          <w:tcPr>
            <w:tcW w:w="1200" w:type="dxa"/>
            <w:tcBorders>
              <w:top w:val="single" w:sz="4" w:space="0" w:color="000000"/>
              <w:left w:val="single" w:sz="4" w:space="0" w:color="000000"/>
              <w:bottom w:val="single" w:sz="4" w:space="0" w:color="000000"/>
              <w:right w:val="single" w:sz="4" w:space="0" w:color="000000"/>
            </w:tcBorders>
          </w:tcPr>
          <w:p w14:paraId="1CDA3731" w14:textId="77777777" w:rsidR="003C7B50" w:rsidRPr="005D5B30" w:rsidRDefault="003C7B50" w:rsidP="00EC5F44">
            <w:pPr>
              <w:rPr>
                <w:rFonts w:ascii="Times New Roman" w:eastAsia="Times New Roman" w:hAnsi="Times New Roman" w:cs="Times New Roman"/>
                <w:sz w:val="24"/>
                <w:szCs w:val="24"/>
                <w:rPrChange w:id="111"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112" w:author="Ân Duy" w:date="2024-06-17T08:17:00Z">
                  <w:rPr>
                    <w:rFonts w:ascii="Times New Roman" w:eastAsia="Times New Roman" w:hAnsi="Times New Roman" w:cs="Times New Roman"/>
                    <w:sz w:val="26"/>
                    <w:szCs w:val="26"/>
                  </w:rPr>
                </w:rPrChange>
              </w:rPr>
              <w:t>Quản lý khách hàng</w:t>
            </w:r>
          </w:p>
        </w:tc>
        <w:tc>
          <w:tcPr>
            <w:tcW w:w="1232" w:type="dxa"/>
            <w:tcBorders>
              <w:top w:val="single" w:sz="4" w:space="0" w:color="000000"/>
              <w:left w:val="single" w:sz="4" w:space="0" w:color="000000"/>
              <w:bottom w:val="single" w:sz="4" w:space="0" w:color="000000"/>
              <w:right w:val="single" w:sz="4" w:space="0" w:color="000000"/>
            </w:tcBorders>
          </w:tcPr>
          <w:p w14:paraId="7A841FE6" w14:textId="77777777" w:rsidR="003C7B50" w:rsidRPr="005D5B30" w:rsidRDefault="003C7B50" w:rsidP="00EC5F44">
            <w:pPr>
              <w:rPr>
                <w:rFonts w:ascii="Times New Roman" w:eastAsia="Times New Roman" w:hAnsi="Times New Roman" w:cs="Times New Roman"/>
                <w:sz w:val="24"/>
                <w:szCs w:val="24"/>
                <w:rPrChange w:id="113"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114" w:author="Ân Duy" w:date="2024-06-17T08:17:00Z">
                  <w:rPr>
                    <w:rFonts w:ascii="Times New Roman" w:eastAsia="Times New Roman" w:hAnsi="Times New Roman" w:cs="Times New Roman"/>
                    <w:sz w:val="26"/>
                    <w:szCs w:val="26"/>
                  </w:rPr>
                </w:rPrChange>
              </w:rPr>
              <w:t>Khách hàng</w:t>
            </w:r>
          </w:p>
        </w:tc>
        <w:tc>
          <w:tcPr>
            <w:tcW w:w="1466" w:type="dxa"/>
            <w:tcBorders>
              <w:top w:val="single" w:sz="4" w:space="0" w:color="000000"/>
              <w:left w:val="single" w:sz="4" w:space="0" w:color="000000"/>
              <w:bottom w:val="single" w:sz="4" w:space="0" w:color="000000"/>
              <w:right w:val="single" w:sz="4" w:space="0" w:color="000000"/>
            </w:tcBorders>
          </w:tcPr>
          <w:p w14:paraId="39C8B73C" w14:textId="77777777" w:rsidR="003C7B50" w:rsidRPr="005D5B30" w:rsidRDefault="003C7B50" w:rsidP="00EC5F44">
            <w:pPr>
              <w:rPr>
                <w:rFonts w:ascii="Times New Roman" w:eastAsia="Times New Roman" w:hAnsi="Times New Roman" w:cs="Times New Roman"/>
                <w:sz w:val="24"/>
                <w:szCs w:val="24"/>
                <w:rPrChange w:id="115" w:author="Ân Duy" w:date="2024-06-17T08:17:00Z">
                  <w:rPr>
                    <w:rFonts w:ascii="Times New Roman" w:eastAsia="Times New Roman" w:hAnsi="Times New Roman" w:cs="Times New Roman"/>
                    <w:sz w:val="26"/>
                    <w:szCs w:val="26"/>
                  </w:rPr>
                </w:rPrChange>
              </w:rPr>
            </w:pPr>
          </w:p>
        </w:tc>
        <w:tc>
          <w:tcPr>
            <w:tcW w:w="1091" w:type="dxa"/>
            <w:tcBorders>
              <w:top w:val="single" w:sz="4" w:space="0" w:color="000000"/>
              <w:left w:val="single" w:sz="4" w:space="0" w:color="000000"/>
              <w:bottom w:val="single" w:sz="4" w:space="0" w:color="000000"/>
              <w:right w:val="single" w:sz="4" w:space="0" w:color="000000"/>
            </w:tcBorders>
          </w:tcPr>
          <w:p w14:paraId="642A5C3A" w14:textId="77777777" w:rsidR="003C7B50" w:rsidRPr="005D5B30" w:rsidRDefault="003C7B50" w:rsidP="00EC5F44">
            <w:pPr>
              <w:rPr>
                <w:rFonts w:ascii="Times New Roman" w:eastAsia="Times New Roman" w:hAnsi="Times New Roman" w:cs="Times New Roman"/>
                <w:sz w:val="24"/>
                <w:szCs w:val="24"/>
                <w:rPrChange w:id="116" w:author="Ân Duy" w:date="2024-06-17T08:17:00Z">
                  <w:rPr>
                    <w:rFonts w:ascii="Times New Roman" w:eastAsia="Times New Roman" w:hAnsi="Times New Roman" w:cs="Times New Roman"/>
                    <w:sz w:val="26"/>
                    <w:szCs w:val="26"/>
                  </w:rPr>
                </w:rPrChange>
              </w:rPr>
            </w:pPr>
          </w:p>
        </w:tc>
        <w:tc>
          <w:tcPr>
            <w:tcW w:w="1055" w:type="dxa"/>
            <w:tcBorders>
              <w:top w:val="single" w:sz="4" w:space="0" w:color="000000"/>
              <w:left w:val="single" w:sz="4" w:space="0" w:color="000000"/>
              <w:bottom w:val="single" w:sz="4" w:space="0" w:color="000000"/>
              <w:right w:val="single" w:sz="4" w:space="0" w:color="000000"/>
            </w:tcBorders>
          </w:tcPr>
          <w:p w14:paraId="4820F855" w14:textId="77777777" w:rsidR="003C7B50" w:rsidRPr="005D5B30" w:rsidRDefault="003C7B50" w:rsidP="00EC5F44">
            <w:pPr>
              <w:rPr>
                <w:rFonts w:ascii="Times New Roman" w:eastAsia="Times New Roman" w:hAnsi="Times New Roman" w:cs="Times New Roman"/>
                <w:sz w:val="24"/>
                <w:szCs w:val="24"/>
                <w:rPrChange w:id="117"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118" w:author="Ân Duy" w:date="2024-06-17T08:17:00Z">
                  <w:rPr>
                    <w:rFonts w:ascii="Times New Roman" w:eastAsia="Times New Roman" w:hAnsi="Times New Roman" w:cs="Times New Roman"/>
                    <w:sz w:val="26"/>
                    <w:szCs w:val="26"/>
                  </w:rPr>
                </w:rPrChange>
              </w:rPr>
              <w:t>Bán tự động</w:t>
            </w:r>
          </w:p>
          <w:p w14:paraId="33E3B7DC" w14:textId="77777777" w:rsidR="003C7B50" w:rsidRPr="005D5B30" w:rsidRDefault="003C7B50" w:rsidP="00EC5F44">
            <w:pPr>
              <w:rPr>
                <w:rFonts w:ascii="Times New Roman" w:eastAsia="Times New Roman" w:hAnsi="Times New Roman" w:cs="Times New Roman"/>
                <w:sz w:val="24"/>
                <w:szCs w:val="24"/>
                <w:rPrChange w:id="119" w:author="Ân Duy" w:date="2024-06-17T08:17:00Z">
                  <w:rPr>
                    <w:rFonts w:ascii="Times New Roman" w:eastAsia="Times New Roman" w:hAnsi="Times New Roman" w:cs="Times New Roman"/>
                    <w:sz w:val="26"/>
                    <w:szCs w:val="26"/>
                  </w:rPr>
                </w:rPrChange>
              </w:rPr>
            </w:pPr>
          </w:p>
        </w:tc>
        <w:tc>
          <w:tcPr>
            <w:tcW w:w="1264" w:type="dxa"/>
            <w:tcBorders>
              <w:top w:val="single" w:sz="4" w:space="0" w:color="000000"/>
              <w:left w:val="single" w:sz="4" w:space="0" w:color="000000"/>
              <w:bottom w:val="single" w:sz="4" w:space="0" w:color="000000"/>
              <w:right w:val="single" w:sz="4" w:space="0" w:color="000000"/>
            </w:tcBorders>
          </w:tcPr>
          <w:p w14:paraId="42114ABD" w14:textId="77777777" w:rsidR="003C7B50" w:rsidRPr="005D5B30" w:rsidRDefault="003C7B50" w:rsidP="00EC5F44">
            <w:pPr>
              <w:rPr>
                <w:rFonts w:ascii="Times New Roman" w:eastAsia="Times New Roman" w:hAnsi="Times New Roman" w:cs="Times New Roman"/>
                <w:sz w:val="24"/>
                <w:szCs w:val="24"/>
                <w:rPrChange w:id="120"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121" w:author="Ân Duy" w:date="2024-06-17T08:17:00Z">
                  <w:rPr>
                    <w:rFonts w:ascii="Times New Roman" w:eastAsia="Times New Roman" w:hAnsi="Times New Roman" w:cs="Times New Roman"/>
                    <w:sz w:val="26"/>
                    <w:szCs w:val="26"/>
                  </w:rPr>
                </w:rPrChange>
              </w:rPr>
              <w:t>Lưu trữ</w:t>
            </w:r>
          </w:p>
        </w:tc>
      </w:tr>
      <w:tr w:rsidR="003C7B50" w:rsidRPr="005D5B30" w14:paraId="51288DF7" w14:textId="77777777" w:rsidTr="00EC5F44">
        <w:tc>
          <w:tcPr>
            <w:tcW w:w="746" w:type="dxa"/>
            <w:tcBorders>
              <w:top w:val="single" w:sz="4" w:space="0" w:color="000000"/>
              <w:left w:val="single" w:sz="4" w:space="0" w:color="000000"/>
              <w:bottom w:val="single" w:sz="4" w:space="0" w:color="000000"/>
              <w:right w:val="single" w:sz="4" w:space="0" w:color="000000"/>
            </w:tcBorders>
          </w:tcPr>
          <w:p w14:paraId="6E259DEE" w14:textId="77777777" w:rsidR="003C7B50" w:rsidRPr="005D5B30" w:rsidRDefault="003C7B50" w:rsidP="00EC5F44">
            <w:pPr>
              <w:jc w:val="right"/>
              <w:rPr>
                <w:rFonts w:ascii="Times New Roman" w:eastAsia="Times New Roman" w:hAnsi="Times New Roman" w:cs="Times New Roman"/>
                <w:sz w:val="24"/>
                <w:szCs w:val="24"/>
                <w:rPrChange w:id="122"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123" w:author="Ân Duy" w:date="2024-06-17T08:17:00Z">
                  <w:rPr>
                    <w:rFonts w:ascii="Times New Roman" w:eastAsia="Times New Roman" w:hAnsi="Times New Roman" w:cs="Times New Roman"/>
                    <w:sz w:val="26"/>
                    <w:szCs w:val="26"/>
                  </w:rPr>
                </w:rPrChange>
              </w:rPr>
              <w:t>6</w:t>
            </w:r>
          </w:p>
        </w:tc>
        <w:tc>
          <w:tcPr>
            <w:tcW w:w="3120" w:type="dxa"/>
            <w:tcBorders>
              <w:top w:val="single" w:sz="4" w:space="0" w:color="000000"/>
              <w:left w:val="single" w:sz="4" w:space="0" w:color="000000"/>
              <w:bottom w:val="single" w:sz="4" w:space="0" w:color="000000"/>
              <w:right w:val="single" w:sz="4" w:space="0" w:color="000000"/>
            </w:tcBorders>
          </w:tcPr>
          <w:p w14:paraId="34289DEF" w14:textId="77777777" w:rsidR="003C7B50" w:rsidRPr="005D5B30" w:rsidRDefault="003C7B50" w:rsidP="00EC5F44">
            <w:pPr>
              <w:rPr>
                <w:rFonts w:ascii="Times New Roman" w:eastAsia="Times New Roman" w:hAnsi="Times New Roman" w:cs="Times New Roman"/>
                <w:sz w:val="24"/>
                <w:szCs w:val="24"/>
                <w:rPrChange w:id="124"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125" w:author="Ân Duy" w:date="2024-06-17T08:17:00Z">
                  <w:rPr>
                    <w:rFonts w:ascii="Times New Roman" w:eastAsia="Times New Roman" w:hAnsi="Times New Roman" w:cs="Times New Roman"/>
                    <w:sz w:val="26"/>
                    <w:szCs w:val="26"/>
                  </w:rPr>
                </w:rPrChange>
              </w:rPr>
              <w:t>Khách hàng muốn hủy đơn hàng</w:t>
            </w:r>
          </w:p>
        </w:tc>
        <w:tc>
          <w:tcPr>
            <w:tcW w:w="3151" w:type="dxa"/>
            <w:tcBorders>
              <w:top w:val="single" w:sz="4" w:space="0" w:color="000000"/>
              <w:left w:val="single" w:sz="4" w:space="0" w:color="000000"/>
              <w:bottom w:val="single" w:sz="4" w:space="0" w:color="000000"/>
              <w:right w:val="single" w:sz="4" w:space="0" w:color="000000"/>
            </w:tcBorders>
          </w:tcPr>
          <w:p w14:paraId="153FB803" w14:textId="77777777" w:rsidR="003C7B50" w:rsidRPr="005D5B30" w:rsidRDefault="003C7B50" w:rsidP="00EC5F44">
            <w:pPr>
              <w:rPr>
                <w:rFonts w:ascii="Times New Roman" w:eastAsia="Times New Roman" w:hAnsi="Times New Roman" w:cs="Times New Roman"/>
                <w:sz w:val="24"/>
                <w:szCs w:val="24"/>
                <w:rPrChange w:id="126"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127" w:author="Ân Duy" w:date="2024-06-17T08:17:00Z">
                  <w:rPr>
                    <w:rFonts w:ascii="Times New Roman" w:eastAsia="Times New Roman" w:hAnsi="Times New Roman" w:cs="Times New Roman"/>
                    <w:sz w:val="26"/>
                    <w:szCs w:val="26"/>
                  </w:rPr>
                </w:rPrChange>
              </w:rPr>
              <w:t>Hủy đơn hàng</w:t>
            </w:r>
          </w:p>
        </w:tc>
        <w:tc>
          <w:tcPr>
            <w:tcW w:w="1200" w:type="dxa"/>
            <w:tcBorders>
              <w:top w:val="single" w:sz="4" w:space="0" w:color="000000"/>
              <w:left w:val="single" w:sz="4" w:space="0" w:color="000000"/>
              <w:bottom w:val="single" w:sz="4" w:space="0" w:color="000000"/>
              <w:right w:val="single" w:sz="4" w:space="0" w:color="000000"/>
            </w:tcBorders>
          </w:tcPr>
          <w:p w14:paraId="48830AEE" w14:textId="77777777" w:rsidR="003C7B50" w:rsidRPr="005D5B30" w:rsidRDefault="003C7B50" w:rsidP="00EC5F44">
            <w:pPr>
              <w:rPr>
                <w:rFonts w:ascii="Times New Roman" w:eastAsia="Times New Roman" w:hAnsi="Times New Roman" w:cs="Times New Roman"/>
                <w:sz w:val="24"/>
                <w:szCs w:val="24"/>
                <w:rPrChange w:id="128"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129" w:author="Ân Duy" w:date="2024-06-17T08:17:00Z">
                  <w:rPr>
                    <w:rFonts w:ascii="Times New Roman" w:eastAsia="Times New Roman" w:hAnsi="Times New Roman" w:cs="Times New Roman"/>
                    <w:sz w:val="26"/>
                    <w:szCs w:val="26"/>
                  </w:rPr>
                </w:rPrChange>
              </w:rPr>
              <w:t>Quản lý khách hàng</w:t>
            </w:r>
          </w:p>
        </w:tc>
        <w:tc>
          <w:tcPr>
            <w:tcW w:w="1232" w:type="dxa"/>
            <w:tcBorders>
              <w:top w:val="single" w:sz="4" w:space="0" w:color="000000"/>
              <w:left w:val="single" w:sz="4" w:space="0" w:color="000000"/>
              <w:bottom w:val="single" w:sz="4" w:space="0" w:color="000000"/>
              <w:right w:val="single" w:sz="4" w:space="0" w:color="000000"/>
            </w:tcBorders>
          </w:tcPr>
          <w:p w14:paraId="66471D02" w14:textId="77777777" w:rsidR="003C7B50" w:rsidRPr="005D5B30" w:rsidRDefault="003C7B50" w:rsidP="00EC5F44">
            <w:pPr>
              <w:rPr>
                <w:rFonts w:ascii="Times New Roman" w:eastAsia="Times New Roman" w:hAnsi="Times New Roman" w:cs="Times New Roman"/>
                <w:sz w:val="24"/>
                <w:szCs w:val="24"/>
                <w:rPrChange w:id="130"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131" w:author="Ân Duy" w:date="2024-06-17T08:17:00Z">
                  <w:rPr>
                    <w:rFonts w:ascii="Times New Roman" w:eastAsia="Times New Roman" w:hAnsi="Times New Roman" w:cs="Times New Roman"/>
                    <w:sz w:val="26"/>
                    <w:szCs w:val="26"/>
                  </w:rPr>
                </w:rPrChange>
              </w:rPr>
              <w:t>Khách hàng</w:t>
            </w:r>
          </w:p>
        </w:tc>
        <w:tc>
          <w:tcPr>
            <w:tcW w:w="1466" w:type="dxa"/>
            <w:tcBorders>
              <w:top w:val="single" w:sz="4" w:space="0" w:color="000000"/>
              <w:left w:val="single" w:sz="4" w:space="0" w:color="000000"/>
              <w:bottom w:val="single" w:sz="4" w:space="0" w:color="000000"/>
              <w:right w:val="single" w:sz="4" w:space="0" w:color="000000"/>
            </w:tcBorders>
          </w:tcPr>
          <w:p w14:paraId="5130B9AE" w14:textId="77777777" w:rsidR="003C7B50" w:rsidRPr="005D5B30" w:rsidRDefault="003C7B50" w:rsidP="00EC5F44">
            <w:pPr>
              <w:rPr>
                <w:rFonts w:ascii="Times New Roman" w:eastAsia="Times New Roman" w:hAnsi="Times New Roman" w:cs="Times New Roman"/>
                <w:sz w:val="24"/>
                <w:szCs w:val="24"/>
                <w:rPrChange w:id="132" w:author="Ân Duy" w:date="2024-06-17T08:17:00Z">
                  <w:rPr>
                    <w:rFonts w:ascii="Times New Roman" w:eastAsia="Times New Roman" w:hAnsi="Times New Roman" w:cs="Times New Roman"/>
                    <w:sz w:val="26"/>
                    <w:szCs w:val="26"/>
                  </w:rPr>
                </w:rPrChange>
              </w:rPr>
            </w:pPr>
          </w:p>
        </w:tc>
        <w:tc>
          <w:tcPr>
            <w:tcW w:w="1091" w:type="dxa"/>
            <w:tcBorders>
              <w:top w:val="single" w:sz="4" w:space="0" w:color="000000"/>
              <w:left w:val="single" w:sz="4" w:space="0" w:color="000000"/>
              <w:bottom w:val="single" w:sz="4" w:space="0" w:color="000000"/>
              <w:right w:val="single" w:sz="4" w:space="0" w:color="000000"/>
            </w:tcBorders>
          </w:tcPr>
          <w:p w14:paraId="55502DE3" w14:textId="77777777" w:rsidR="003C7B50" w:rsidRPr="005D5B30" w:rsidRDefault="003C7B50" w:rsidP="00EC5F44">
            <w:pPr>
              <w:rPr>
                <w:rFonts w:ascii="Times New Roman" w:eastAsia="Times New Roman" w:hAnsi="Times New Roman" w:cs="Times New Roman"/>
                <w:sz w:val="24"/>
                <w:szCs w:val="24"/>
                <w:rPrChange w:id="133" w:author="Ân Duy" w:date="2024-06-17T08:17:00Z">
                  <w:rPr>
                    <w:rFonts w:ascii="Times New Roman" w:eastAsia="Times New Roman" w:hAnsi="Times New Roman" w:cs="Times New Roman"/>
                    <w:sz w:val="26"/>
                    <w:szCs w:val="26"/>
                  </w:rPr>
                </w:rPrChange>
              </w:rPr>
            </w:pPr>
          </w:p>
        </w:tc>
        <w:tc>
          <w:tcPr>
            <w:tcW w:w="1055" w:type="dxa"/>
            <w:tcBorders>
              <w:top w:val="single" w:sz="4" w:space="0" w:color="000000"/>
              <w:left w:val="single" w:sz="4" w:space="0" w:color="000000"/>
              <w:bottom w:val="single" w:sz="4" w:space="0" w:color="000000"/>
              <w:right w:val="single" w:sz="4" w:space="0" w:color="000000"/>
            </w:tcBorders>
          </w:tcPr>
          <w:p w14:paraId="7FFD49F5" w14:textId="77777777" w:rsidR="003C7B50" w:rsidRPr="005D5B30" w:rsidRDefault="003C7B50" w:rsidP="00EC5F44">
            <w:pPr>
              <w:rPr>
                <w:rFonts w:ascii="Times New Roman" w:eastAsia="Times New Roman" w:hAnsi="Times New Roman" w:cs="Times New Roman"/>
                <w:sz w:val="24"/>
                <w:szCs w:val="24"/>
                <w:rPrChange w:id="134"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135" w:author="Ân Duy" w:date="2024-06-17T08:17:00Z">
                  <w:rPr>
                    <w:rFonts w:ascii="Times New Roman" w:eastAsia="Times New Roman" w:hAnsi="Times New Roman" w:cs="Times New Roman"/>
                    <w:sz w:val="26"/>
                    <w:szCs w:val="26"/>
                  </w:rPr>
                </w:rPrChange>
              </w:rPr>
              <w:t>Bán tự dộng</w:t>
            </w:r>
          </w:p>
        </w:tc>
        <w:tc>
          <w:tcPr>
            <w:tcW w:w="1264" w:type="dxa"/>
            <w:tcBorders>
              <w:top w:val="single" w:sz="4" w:space="0" w:color="000000"/>
              <w:left w:val="single" w:sz="4" w:space="0" w:color="000000"/>
              <w:bottom w:val="single" w:sz="4" w:space="0" w:color="000000"/>
              <w:right w:val="single" w:sz="4" w:space="0" w:color="000000"/>
            </w:tcBorders>
          </w:tcPr>
          <w:p w14:paraId="330B3CCF" w14:textId="77777777" w:rsidR="003C7B50" w:rsidRPr="005D5B30" w:rsidRDefault="003C7B50" w:rsidP="00EC5F44">
            <w:pPr>
              <w:rPr>
                <w:rFonts w:ascii="Times New Roman" w:eastAsia="Times New Roman" w:hAnsi="Times New Roman" w:cs="Times New Roman"/>
                <w:sz w:val="24"/>
                <w:szCs w:val="24"/>
                <w:rPrChange w:id="136"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137" w:author="Ân Duy" w:date="2024-06-17T08:17:00Z">
                  <w:rPr>
                    <w:rFonts w:ascii="Times New Roman" w:eastAsia="Times New Roman" w:hAnsi="Times New Roman" w:cs="Times New Roman"/>
                    <w:sz w:val="26"/>
                    <w:szCs w:val="26"/>
                  </w:rPr>
                </w:rPrChange>
              </w:rPr>
              <w:t>Lưu trữ</w:t>
            </w:r>
          </w:p>
        </w:tc>
      </w:tr>
      <w:tr w:rsidR="003C7B50" w:rsidRPr="005D5B30" w14:paraId="7C5BC3A5" w14:textId="77777777" w:rsidTr="00EC5F44">
        <w:tc>
          <w:tcPr>
            <w:tcW w:w="746" w:type="dxa"/>
            <w:tcBorders>
              <w:top w:val="single" w:sz="4" w:space="0" w:color="000000"/>
              <w:left w:val="single" w:sz="4" w:space="0" w:color="000000"/>
              <w:bottom w:val="single" w:sz="4" w:space="0" w:color="000000"/>
              <w:right w:val="single" w:sz="4" w:space="0" w:color="000000"/>
            </w:tcBorders>
          </w:tcPr>
          <w:p w14:paraId="1BDB227C" w14:textId="77777777" w:rsidR="003C7B50" w:rsidRPr="005D5B30" w:rsidRDefault="003C7B50" w:rsidP="00EC5F44">
            <w:pPr>
              <w:jc w:val="right"/>
              <w:rPr>
                <w:rFonts w:ascii="Times New Roman" w:eastAsia="Times New Roman" w:hAnsi="Times New Roman" w:cs="Times New Roman"/>
                <w:sz w:val="24"/>
                <w:szCs w:val="24"/>
                <w:rPrChange w:id="138"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139" w:author="Ân Duy" w:date="2024-06-17T08:17:00Z">
                  <w:rPr>
                    <w:rFonts w:ascii="Times New Roman" w:eastAsia="Times New Roman" w:hAnsi="Times New Roman" w:cs="Times New Roman"/>
                    <w:sz w:val="26"/>
                    <w:szCs w:val="26"/>
                  </w:rPr>
                </w:rPrChange>
              </w:rPr>
              <w:t>7</w:t>
            </w:r>
          </w:p>
        </w:tc>
        <w:tc>
          <w:tcPr>
            <w:tcW w:w="3120" w:type="dxa"/>
            <w:tcBorders>
              <w:top w:val="single" w:sz="4" w:space="0" w:color="000000"/>
              <w:left w:val="single" w:sz="4" w:space="0" w:color="000000"/>
              <w:bottom w:val="single" w:sz="4" w:space="0" w:color="000000"/>
              <w:right w:val="single" w:sz="4" w:space="0" w:color="000000"/>
            </w:tcBorders>
          </w:tcPr>
          <w:p w14:paraId="40C6BC26" w14:textId="77777777" w:rsidR="003C7B50" w:rsidRPr="005D5B30" w:rsidRDefault="003C7B50" w:rsidP="00EC5F44">
            <w:pPr>
              <w:rPr>
                <w:rFonts w:ascii="Times New Roman" w:eastAsia="Times New Roman" w:hAnsi="Times New Roman" w:cs="Times New Roman"/>
                <w:sz w:val="24"/>
                <w:szCs w:val="24"/>
                <w:rPrChange w:id="140"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141" w:author="Ân Duy" w:date="2024-06-17T08:17:00Z">
                  <w:rPr>
                    <w:rFonts w:ascii="Times New Roman" w:eastAsia="Times New Roman" w:hAnsi="Times New Roman" w:cs="Times New Roman"/>
                    <w:sz w:val="26"/>
                    <w:szCs w:val="26"/>
                  </w:rPr>
                </w:rPrChange>
              </w:rPr>
              <w:t>Khách hàng theo dõi đơn hàng</w:t>
            </w:r>
          </w:p>
        </w:tc>
        <w:tc>
          <w:tcPr>
            <w:tcW w:w="3151" w:type="dxa"/>
            <w:tcBorders>
              <w:top w:val="single" w:sz="4" w:space="0" w:color="000000"/>
              <w:left w:val="single" w:sz="4" w:space="0" w:color="000000"/>
              <w:bottom w:val="single" w:sz="4" w:space="0" w:color="000000"/>
              <w:right w:val="single" w:sz="4" w:space="0" w:color="000000"/>
            </w:tcBorders>
          </w:tcPr>
          <w:p w14:paraId="232CD420" w14:textId="77777777" w:rsidR="003C7B50" w:rsidRPr="005D5B30" w:rsidRDefault="003C7B50" w:rsidP="00EC5F44">
            <w:pPr>
              <w:rPr>
                <w:rFonts w:ascii="Times New Roman" w:eastAsia="Times New Roman" w:hAnsi="Times New Roman" w:cs="Times New Roman"/>
                <w:sz w:val="24"/>
                <w:szCs w:val="24"/>
                <w:rPrChange w:id="142"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143" w:author="Ân Duy" w:date="2024-06-17T08:17:00Z">
                  <w:rPr>
                    <w:rFonts w:ascii="Times New Roman" w:eastAsia="Times New Roman" w:hAnsi="Times New Roman" w:cs="Times New Roman"/>
                    <w:sz w:val="26"/>
                    <w:szCs w:val="26"/>
                  </w:rPr>
                </w:rPrChange>
              </w:rPr>
              <w:t>Theo dõi đơn hàng</w:t>
            </w:r>
          </w:p>
        </w:tc>
        <w:tc>
          <w:tcPr>
            <w:tcW w:w="1200" w:type="dxa"/>
            <w:tcBorders>
              <w:top w:val="single" w:sz="4" w:space="0" w:color="000000"/>
              <w:left w:val="single" w:sz="4" w:space="0" w:color="000000"/>
              <w:bottom w:val="single" w:sz="4" w:space="0" w:color="000000"/>
              <w:right w:val="single" w:sz="4" w:space="0" w:color="000000"/>
            </w:tcBorders>
          </w:tcPr>
          <w:p w14:paraId="09D28CB2" w14:textId="77777777" w:rsidR="003C7B50" w:rsidRPr="005D5B30" w:rsidRDefault="003C7B50" w:rsidP="00EC5F44">
            <w:pPr>
              <w:rPr>
                <w:rFonts w:ascii="Times New Roman" w:eastAsia="Times New Roman" w:hAnsi="Times New Roman" w:cs="Times New Roman"/>
                <w:sz w:val="24"/>
                <w:szCs w:val="24"/>
                <w:rPrChange w:id="144"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145" w:author="Ân Duy" w:date="2024-06-17T08:17:00Z">
                  <w:rPr>
                    <w:rFonts w:ascii="Times New Roman" w:eastAsia="Times New Roman" w:hAnsi="Times New Roman" w:cs="Times New Roman"/>
                    <w:sz w:val="26"/>
                    <w:szCs w:val="26"/>
                  </w:rPr>
                </w:rPrChange>
              </w:rPr>
              <w:t>Quản lý khách hàng</w:t>
            </w:r>
          </w:p>
        </w:tc>
        <w:tc>
          <w:tcPr>
            <w:tcW w:w="1232" w:type="dxa"/>
            <w:tcBorders>
              <w:top w:val="single" w:sz="4" w:space="0" w:color="000000"/>
              <w:left w:val="single" w:sz="4" w:space="0" w:color="000000"/>
              <w:bottom w:val="single" w:sz="4" w:space="0" w:color="000000"/>
              <w:right w:val="single" w:sz="4" w:space="0" w:color="000000"/>
            </w:tcBorders>
          </w:tcPr>
          <w:p w14:paraId="6D6C3D90" w14:textId="77777777" w:rsidR="003C7B50" w:rsidRPr="005D5B30" w:rsidRDefault="003C7B50" w:rsidP="00EC5F44">
            <w:pPr>
              <w:rPr>
                <w:rFonts w:ascii="Times New Roman" w:eastAsia="Times New Roman" w:hAnsi="Times New Roman" w:cs="Times New Roman"/>
                <w:sz w:val="24"/>
                <w:szCs w:val="24"/>
                <w:rPrChange w:id="146"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147" w:author="Ân Duy" w:date="2024-06-17T08:17:00Z">
                  <w:rPr>
                    <w:rFonts w:ascii="Times New Roman" w:eastAsia="Times New Roman" w:hAnsi="Times New Roman" w:cs="Times New Roman"/>
                    <w:sz w:val="26"/>
                    <w:szCs w:val="26"/>
                  </w:rPr>
                </w:rPrChange>
              </w:rPr>
              <w:t>Khách hàng</w:t>
            </w:r>
          </w:p>
        </w:tc>
        <w:tc>
          <w:tcPr>
            <w:tcW w:w="1466" w:type="dxa"/>
            <w:tcBorders>
              <w:top w:val="single" w:sz="4" w:space="0" w:color="000000"/>
              <w:left w:val="single" w:sz="4" w:space="0" w:color="000000"/>
              <w:bottom w:val="single" w:sz="4" w:space="0" w:color="000000"/>
              <w:right w:val="single" w:sz="4" w:space="0" w:color="000000"/>
            </w:tcBorders>
          </w:tcPr>
          <w:p w14:paraId="6C82A04A" w14:textId="77777777" w:rsidR="003C7B50" w:rsidRPr="005D5B30" w:rsidRDefault="003C7B50" w:rsidP="00EC5F44">
            <w:pPr>
              <w:rPr>
                <w:rFonts w:ascii="Times New Roman" w:eastAsia="Times New Roman" w:hAnsi="Times New Roman" w:cs="Times New Roman"/>
                <w:sz w:val="24"/>
                <w:szCs w:val="24"/>
                <w:rPrChange w:id="148" w:author="Ân Duy" w:date="2024-06-17T08:17:00Z">
                  <w:rPr>
                    <w:rFonts w:ascii="Times New Roman" w:eastAsia="Times New Roman" w:hAnsi="Times New Roman" w:cs="Times New Roman"/>
                    <w:sz w:val="26"/>
                    <w:szCs w:val="26"/>
                  </w:rPr>
                </w:rPrChange>
              </w:rPr>
            </w:pPr>
          </w:p>
        </w:tc>
        <w:tc>
          <w:tcPr>
            <w:tcW w:w="1091" w:type="dxa"/>
            <w:tcBorders>
              <w:top w:val="single" w:sz="4" w:space="0" w:color="000000"/>
              <w:left w:val="single" w:sz="4" w:space="0" w:color="000000"/>
              <w:bottom w:val="single" w:sz="4" w:space="0" w:color="000000"/>
              <w:right w:val="single" w:sz="4" w:space="0" w:color="000000"/>
            </w:tcBorders>
          </w:tcPr>
          <w:p w14:paraId="6A4C3522" w14:textId="77777777" w:rsidR="003C7B50" w:rsidRPr="005D5B30" w:rsidRDefault="003C7B50" w:rsidP="00EC5F44">
            <w:pPr>
              <w:rPr>
                <w:rFonts w:ascii="Times New Roman" w:eastAsia="Times New Roman" w:hAnsi="Times New Roman" w:cs="Times New Roman"/>
                <w:sz w:val="24"/>
                <w:szCs w:val="24"/>
                <w:rPrChange w:id="149"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150" w:author="Ân Duy" w:date="2024-06-17T08:17:00Z">
                  <w:rPr>
                    <w:rFonts w:ascii="Times New Roman" w:eastAsia="Times New Roman" w:hAnsi="Times New Roman" w:cs="Times New Roman"/>
                    <w:sz w:val="26"/>
                    <w:szCs w:val="26"/>
                  </w:rPr>
                </w:rPrChange>
              </w:rPr>
              <w:t>J&amp;T,…</w:t>
            </w:r>
          </w:p>
        </w:tc>
        <w:tc>
          <w:tcPr>
            <w:tcW w:w="1055" w:type="dxa"/>
            <w:tcBorders>
              <w:top w:val="single" w:sz="4" w:space="0" w:color="000000"/>
              <w:left w:val="single" w:sz="4" w:space="0" w:color="000000"/>
              <w:bottom w:val="single" w:sz="4" w:space="0" w:color="000000"/>
              <w:right w:val="single" w:sz="4" w:space="0" w:color="000000"/>
            </w:tcBorders>
          </w:tcPr>
          <w:p w14:paraId="089F5C1B" w14:textId="77777777" w:rsidR="003C7B50" w:rsidRPr="005D5B30" w:rsidRDefault="003C7B50" w:rsidP="00EC5F44">
            <w:pPr>
              <w:rPr>
                <w:rFonts w:ascii="Times New Roman" w:eastAsia="Times New Roman" w:hAnsi="Times New Roman" w:cs="Times New Roman"/>
                <w:sz w:val="24"/>
                <w:szCs w:val="24"/>
                <w:rPrChange w:id="151" w:author="Ân Duy" w:date="2024-06-17T08:17:00Z">
                  <w:rPr>
                    <w:rFonts w:ascii="Times New Roman" w:eastAsia="Times New Roman" w:hAnsi="Times New Roman" w:cs="Times New Roman"/>
                    <w:sz w:val="26"/>
                    <w:szCs w:val="26"/>
                  </w:rPr>
                </w:rPrChange>
              </w:rPr>
            </w:pPr>
          </w:p>
        </w:tc>
        <w:tc>
          <w:tcPr>
            <w:tcW w:w="1264" w:type="dxa"/>
            <w:tcBorders>
              <w:top w:val="single" w:sz="4" w:space="0" w:color="000000"/>
              <w:left w:val="single" w:sz="4" w:space="0" w:color="000000"/>
              <w:bottom w:val="single" w:sz="4" w:space="0" w:color="000000"/>
              <w:right w:val="single" w:sz="4" w:space="0" w:color="000000"/>
            </w:tcBorders>
          </w:tcPr>
          <w:p w14:paraId="649D29DC" w14:textId="77777777" w:rsidR="003C7B50" w:rsidRPr="005D5B30" w:rsidRDefault="003C7B50" w:rsidP="00EC5F44">
            <w:pPr>
              <w:rPr>
                <w:rFonts w:ascii="Times New Roman" w:eastAsia="Times New Roman" w:hAnsi="Times New Roman" w:cs="Times New Roman"/>
                <w:sz w:val="24"/>
                <w:szCs w:val="24"/>
                <w:rPrChange w:id="152" w:author="Ân Duy" w:date="2024-06-17T08:17:00Z">
                  <w:rPr>
                    <w:rFonts w:ascii="Times New Roman" w:eastAsia="Times New Roman" w:hAnsi="Times New Roman" w:cs="Times New Roman"/>
                    <w:sz w:val="26"/>
                    <w:szCs w:val="26"/>
                  </w:rPr>
                </w:rPrChange>
              </w:rPr>
            </w:pPr>
          </w:p>
        </w:tc>
      </w:tr>
      <w:tr w:rsidR="003C7B50" w:rsidRPr="005D5B30" w14:paraId="027185F2" w14:textId="77777777" w:rsidTr="00EC5F44">
        <w:tc>
          <w:tcPr>
            <w:tcW w:w="746" w:type="dxa"/>
            <w:tcBorders>
              <w:top w:val="single" w:sz="4" w:space="0" w:color="000000"/>
              <w:left w:val="single" w:sz="4" w:space="0" w:color="000000"/>
              <w:bottom w:val="single" w:sz="4" w:space="0" w:color="000000"/>
              <w:right w:val="single" w:sz="4" w:space="0" w:color="000000"/>
            </w:tcBorders>
          </w:tcPr>
          <w:p w14:paraId="676D9244" w14:textId="77777777" w:rsidR="003C7B50" w:rsidRPr="005D5B30" w:rsidRDefault="003C7B50" w:rsidP="00EC5F44">
            <w:pPr>
              <w:jc w:val="right"/>
              <w:rPr>
                <w:rFonts w:ascii="Times New Roman" w:eastAsia="Times New Roman" w:hAnsi="Times New Roman" w:cs="Times New Roman"/>
                <w:sz w:val="24"/>
                <w:szCs w:val="24"/>
                <w:rPrChange w:id="153"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154" w:author="Ân Duy" w:date="2024-06-17T08:17:00Z">
                  <w:rPr>
                    <w:rFonts w:ascii="Times New Roman" w:eastAsia="Times New Roman" w:hAnsi="Times New Roman" w:cs="Times New Roman"/>
                    <w:sz w:val="26"/>
                    <w:szCs w:val="26"/>
                  </w:rPr>
                </w:rPrChange>
              </w:rPr>
              <w:t>8</w:t>
            </w:r>
          </w:p>
        </w:tc>
        <w:tc>
          <w:tcPr>
            <w:tcW w:w="3120" w:type="dxa"/>
            <w:tcBorders>
              <w:top w:val="single" w:sz="4" w:space="0" w:color="000000"/>
              <w:left w:val="single" w:sz="4" w:space="0" w:color="000000"/>
              <w:bottom w:val="single" w:sz="4" w:space="0" w:color="000000"/>
              <w:right w:val="single" w:sz="4" w:space="0" w:color="000000"/>
            </w:tcBorders>
          </w:tcPr>
          <w:p w14:paraId="71912852" w14:textId="77777777" w:rsidR="003C7B50" w:rsidRPr="005D5B30" w:rsidRDefault="003C7B50" w:rsidP="00EC5F44">
            <w:pPr>
              <w:rPr>
                <w:rFonts w:ascii="Times New Roman" w:eastAsia="Times New Roman" w:hAnsi="Times New Roman" w:cs="Times New Roman"/>
                <w:color w:val="000000"/>
                <w:sz w:val="24"/>
                <w:szCs w:val="24"/>
                <w:rPrChange w:id="155" w:author="Ân Duy" w:date="2024-06-17T08:17:00Z">
                  <w:rPr>
                    <w:rFonts w:ascii="Times New Roman" w:eastAsia="Times New Roman" w:hAnsi="Times New Roman" w:cs="Times New Roman"/>
                    <w:color w:val="000000"/>
                    <w:sz w:val="26"/>
                    <w:szCs w:val="26"/>
                  </w:rPr>
                </w:rPrChange>
              </w:rPr>
            </w:pPr>
            <w:r w:rsidRPr="005D5B30">
              <w:rPr>
                <w:rFonts w:ascii="Times New Roman" w:eastAsia="Times New Roman" w:hAnsi="Times New Roman" w:cs="Times New Roman"/>
                <w:color w:val="000000"/>
                <w:sz w:val="24"/>
                <w:szCs w:val="24"/>
                <w:rPrChange w:id="156" w:author="Ân Duy" w:date="2024-06-17T08:17:00Z">
                  <w:rPr>
                    <w:rFonts w:ascii="Times New Roman" w:eastAsia="Times New Roman" w:hAnsi="Times New Roman" w:cs="Times New Roman"/>
                    <w:color w:val="000000"/>
                    <w:sz w:val="26"/>
                    <w:szCs w:val="26"/>
                  </w:rPr>
                </w:rPrChange>
              </w:rPr>
              <w:t xml:space="preserve">Khách hàng muốn thanh toán </w:t>
            </w:r>
          </w:p>
        </w:tc>
        <w:tc>
          <w:tcPr>
            <w:tcW w:w="3151" w:type="dxa"/>
            <w:tcBorders>
              <w:top w:val="single" w:sz="4" w:space="0" w:color="000000"/>
              <w:left w:val="single" w:sz="4" w:space="0" w:color="000000"/>
              <w:bottom w:val="single" w:sz="4" w:space="0" w:color="000000"/>
              <w:right w:val="single" w:sz="4" w:space="0" w:color="000000"/>
            </w:tcBorders>
          </w:tcPr>
          <w:p w14:paraId="68C4C806" w14:textId="77777777" w:rsidR="003C7B50" w:rsidRPr="005D5B30" w:rsidRDefault="003C7B50" w:rsidP="00EC5F44">
            <w:pPr>
              <w:rPr>
                <w:rFonts w:ascii="Times New Roman" w:eastAsia="Times New Roman" w:hAnsi="Times New Roman" w:cs="Times New Roman"/>
                <w:sz w:val="24"/>
                <w:szCs w:val="24"/>
                <w:rPrChange w:id="157"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158" w:author="Ân Duy" w:date="2024-06-17T08:17:00Z">
                  <w:rPr>
                    <w:rFonts w:ascii="Times New Roman" w:eastAsia="Times New Roman" w:hAnsi="Times New Roman" w:cs="Times New Roman"/>
                    <w:sz w:val="26"/>
                    <w:szCs w:val="26"/>
                  </w:rPr>
                </w:rPrChange>
              </w:rPr>
              <w:t>Thanh toán</w:t>
            </w:r>
          </w:p>
        </w:tc>
        <w:tc>
          <w:tcPr>
            <w:tcW w:w="1200" w:type="dxa"/>
            <w:tcBorders>
              <w:top w:val="single" w:sz="4" w:space="0" w:color="000000"/>
              <w:left w:val="single" w:sz="4" w:space="0" w:color="000000"/>
              <w:bottom w:val="single" w:sz="4" w:space="0" w:color="000000"/>
              <w:right w:val="single" w:sz="4" w:space="0" w:color="000000"/>
            </w:tcBorders>
          </w:tcPr>
          <w:p w14:paraId="603A804B" w14:textId="77777777" w:rsidR="003C7B50" w:rsidRPr="005D5B30" w:rsidRDefault="003C7B50" w:rsidP="00EC5F44">
            <w:pPr>
              <w:rPr>
                <w:rFonts w:ascii="Times New Roman" w:eastAsia="Times New Roman" w:hAnsi="Times New Roman" w:cs="Times New Roman"/>
                <w:sz w:val="24"/>
                <w:szCs w:val="24"/>
                <w:rPrChange w:id="159"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160" w:author="Ân Duy" w:date="2024-06-17T08:17:00Z">
                  <w:rPr>
                    <w:rFonts w:ascii="Times New Roman" w:eastAsia="Times New Roman" w:hAnsi="Times New Roman" w:cs="Times New Roman"/>
                    <w:sz w:val="26"/>
                    <w:szCs w:val="26"/>
                  </w:rPr>
                </w:rPrChange>
              </w:rPr>
              <w:t>Quản lý khách hàng</w:t>
            </w:r>
          </w:p>
        </w:tc>
        <w:tc>
          <w:tcPr>
            <w:tcW w:w="1232" w:type="dxa"/>
            <w:tcBorders>
              <w:top w:val="single" w:sz="4" w:space="0" w:color="000000"/>
              <w:left w:val="single" w:sz="4" w:space="0" w:color="000000"/>
              <w:bottom w:val="single" w:sz="4" w:space="0" w:color="000000"/>
              <w:right w:val="single" w:sz="4" w:space="0" w:color="000000"/>
            </w:tcBorders>
          </w:tcPr>
          <w:p w14:paraId="3F58AF96" w14:textId="77777777" w:rsidR="003C7B50" w:rsidRPr="005D5B30" w:rsidRDefault="003C7B50" w:rsidP="00EC5F44">
            <w:pPr>
              <w:rPr>
                <w:rFonts w:ascii="Times New Roman" w:eastAsia="Times New Roman" w:hAnsi="Times New Roman" w:cs="Times New Roman"/>
                <w:sz w:val="24"/>
                <w:szCs w:val="24"/>
                <w:rPrChange w:id="161"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162" w:author="Ân Duy" w:date="2024-06-17T08:17:00Z">
                  <w:rPr>
                    <w:rFonts w:ascii="Times New Roman" w:eastAsia="Times New Roman" w:hAnsi="Times New Roman" w:cs="Times New Roman"/>
                    <w:sz w:val="26"/>
                    <w:szCs w:val="26"/>
                  </w:rPr>
                </w:rPrChange>
              </w:rPr>
              <w:t>Khách hàng</w:t>
            </w:r>
          </w:p>
        </w:tc>
        <w:tc>
          <w:tcPr>
            <w:tcW w:w="1466" w:type="dxa"/>
            <w:tcBorders>
              <w:top w:val="single" w:sz="4" w:space="0" w:color="000000"/>
              <w:left w:val="single" w:sz="4" w:space="0" w:color="000000"/>
              <w:bottom w:val="single" w:sz="4" w:space="0" w:color="000000"/>
              <w:right w:val="single" w:sz="4" w:space="0" w:color="000000"/>
            </w:tcBorders>
          </w:tcPr>
          <w:p w14:paraId="4854EE60" w14:textId="77777777" w:rsidR="003C7B50" w:rsidRPr="005D5B30" w:rsidRDefault="003C7B50" w:rsidP="00EC5F44">
            <w:pPr>
              <w:rPr>
                <w:rFonts w:ascii="Times New Roman" w:eastAsia="Times New Roman" w:hAnsi="Times New Roman" w:cs="Times New Roman"/>
                <w:sz w:val="24"/>
                <w:szCs w:val="24"/>
                <w:rPrChange w:id="163" w:author="Ân Duy" w:date="2024-06-17T08:17:00Z">
                  <w:rPr>
                    <w:rFonts w:ascii="Times New Roman" w:eastAsia="Times New Roman" w:hAnsi="Times New Roman" w:cs="Times New Roman"/>
                    <w:sz w:val="26"/>
                    <w:szCs w:val="26"/>
                  </w:rPr>
                </w:rPrChange>
              </w:rPr>
            </w:pPr>
          </w:p>
        </w:tc>
        <w:tc>
          <w:tcPr>
            <w:tcW w:w="1091" w:type="dxa"/>
            <w:tcBorders>
              <w:top w:val="single" w:sz="4" w:space="0" w:color="000000"/>
              <w:left w:val="single" w:sz="4" w:space="0" w:color="000000"/>
              <w:bottom w:val="single" w:sz="4" w:space="0" w:color="000000"/>
              <w:right w:val="single" w:sz="4" w:space="0" w:color="000000"/>
            </w:tcBorders>
          </w:tcPr>
          <w:p w14:paraId="7D49AD64" w14:textId="77777777" w:rsidR="003C7B50" w:rsidRPr="005D5B30" w:rsidRDefault="003C7B50" w:rsidP="00EC5F44">
            <w:pPr>
              <w:rPr>
                <w:rFonts w:ascii="Times New Roman" w:eastAsia="Times New Roman" w:hAnsi="Times New Roman" w:cs="Times New Roman"/>
                <w:sz w:val="24"/>
                <w:szCs w:val="24"/>
                <w:rPrChange w:id="164"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165" w:author="Ân Duy" w:date="2024-06-17T08:17:00Z">
                  <w:rPr>
                    <w:rFonts w:ascii="Times New Roman" w:eastAsia="Times New Roman" w:hAnsi="Times New Roman" w:cs="Times New Roman"/>
                    <w:sz w:val="26"/>
                    <w:szCs w:val="26"/>
                  </w:rPr>
                </w:rPrChange>
              </w:rPr>
              <w:t>VNPAY,MOMO,…</w:t>
            </w:r>
          </w:p>
        </w:tc>
        <w:tc>
          <w:tcPr>
            <w:tcW w:w="1055" w:type="dxa"/>
            <w:tcBorders>
              <w:top w:val="single" w:sz="4" w:space="0" w:color="000000"/>
              <w:left w:val="single" w:sz="4" w:space="0" w:color="000000"/>
              <w:bottom w:val="single" w:sz="4" w:space="0" w:color="000000"/>
              <w:right w:val="single" w:sz="4" w:space="0" w:color="000000"/>
            </w:tcBorders>
          </w:tcPr>
          <w:p w14:paraId="0E8DD156" w14:textId="77777777" w:rsidR="003C7B50" w:rsidRPr="005D5B30" w:rsidRDefault="003C7B50" w:rsidP="00EC5F44">
            <w:pPr>
              <w:rPr>
                <w:rFonts w:ascii="Times New Roman" w:eastAsia="Times New Roman" w:hAnsi="Times New Roman" w:cs="Times New Roman"/>
                <w:sz w:val="24"/>
                <w:szCs w:val="24"/>
                <w:rPrChange w:id="166"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167" w:author="Ân Duy" w:date="2024-06-17T08:17:00Z">
                  <w:rPr>
                    <w:rFonts w:ascii="Times New Roman" w:eastAsia="Times New Roman" w:hAnsi="Times New Roman" w:cs="Times New Roman"/>
                    <w:sz w:val="26"/>
                    <w:szCs w:val="26"/>
                  </w:rPr>
                </w:rPrChange>
              </w:rPr>
              <w:t>Bán tự động</w:t>
            </w:r>
          </w:p>
          <w:p w14:paraId="71A49B64" w14:textId="77777777" w:rsidR="003C7B50" w:rsidRPr="005D5B30" w:rsidRDefault="003C7B50" w:rsidP="00EC5F44">
            <w:pPr>
              <w:rPr>
                <w:rFonts w:ascii="Times New Roman" w:eastAsia="Times New Roman" w:hAnsi="Times New Roman" w:cs="Times New Roman"/>
                <w:sz w:val="24"/>
                <w:szCs w:val="24"/>
                <w:rPrChange w:id="168" w:author="Ân Duy" w:date="2024-06-17T08:17:00Z">
                  <w:rPr>
                    <w:rFonts w:ascii="Times New Roman" w:eastAsia="Times New Roman" w:hAnsi="Times New Roman" w:cs="Times New Roman"/>
                    <w:sz w:val="26"/>
                    <w:szCs w:val="26"/>
                  </w:rPr>
                </w:rPrChange>
              </w:rPr>
            </w:pPr>
          </w:p>
        </w:tc>
        <w:tc>
          <w:tcPr>
            <w:tcW w:w="1264" w:type="dxa"/>
            <w:tcBorders>
              <w:top w:val="single" w:sz="4" w:space="0" w:color="000000"/>
              <w:left w:val="single" w:sz="4" w:space="0" w:color="000000"/>
              <w:bottom w:val="single" w:sz="4" w:space="0" w:color="000000"/>
              <w:right w:val="single" w:sz="4" w:space="0" w:color="000000"/>
            </w:tcBorders>
          </w:tcPr>
          <w:p w14:paraId="52EA52A6" w14:textId="77777777" w:rsidR="003C7B50" w:rsidRPr="005D5B30" w:rsidRDefault="003C7B50" w:rsidP="00EC5F44">
            <w:pPr>
              <w:rPr>
                <w:rFonts w:ascii="Times New Roman" w:eastAsia="Times New Roman" w:hAnsi="Times New Roman" w:cs="Times New Roman"/>
                <w:sz w:val="24"/>
                <w:szCs w:val="24"/>
                <w:rPrChange w:id="169"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170" w:author="Ân Duy" w:date="2024-06-17T08:17:00Z">
                  <w:rPr>
                    <w:rFonts w:ascii="Times New Roman" w:eastAsia="Times New Roman" w:hAnsi="Times New Roman" w:cs="Times New Roman"/>
                    <w:sz w:val="26"/>
                    <w:szCs w:val="26"/>
                  </w:rPr>
                </w:rPrChange>
              </w:rPr>
              <w:t>Lưu trữ</w:t>
            </w:r>
          </w:p>
        </w:tc>
      </w:tr>
      <w:tr w:rsidR="003C7B50" w:rsidRPr="005D5B30" w14:paraId="02BCD228" w14:textId="77777777" w:rsidTr="00EC5F44">
        <w:tc>
          <w:tcPr>
            <w:tcW w:w="746" w:type="dxa"/>
            <w:tcBorders>
              <w:top w:val="single" w:sz="4" w:space="0" w:color="000000"/>
              <w:left w:val="single" w:sz="4" w:space="0" w:color="000000"/>
              <w:bottom w:val="single" w:sz="4" w:space="0" w:color="000000"/>
              <w:right w:val="single" w:sz="4" w:space="0" w:color="000000"/>
            </w:tcBorders>
          </w:tcPr>
          <w:p w14:paraId="582C4E02" w14:textId="77777777" w:rsidR="003C7B50" w:rsidRPr="005D5B30" w:rsidRDefault="003C7B50" w:rsidP="00EC5F44">
            <w:pPr>
              <w:jc w:val="right"/>
              <w:rPr>
                <w:rFonts w:ascii="Times New Roman" w:eastAsia="Times New Roman" w:hAnsi="Times New Roman" w:cs="Times New Roman"/>
                <w:sz w:val="24"/>
                <w:szCs w:val="24"/>
                <w:rPrChange w:id="171"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172" w:author="Ân Duy" w:date="2024-06-17T08:17:00Z">
                  <w:rPr>
                    <w:rFonts w:ascii="Times New Roman" w:eastAsia="Times New Roman" w:hAnsi="Times New Roman" w:cs="Times New Roman"/>
                    <w:sz w:val="26"/>
                    <w:szCs w:val="26"/>
                  </w:rPr>
                </w:rPrChange>
              </w:rPr>
              <w:t>9</w:t>
            </w:r>
          </w:p>
        </w:tc>
        <w:tc>
          <w:tcPr>
            <w:tcW w:w="3120" w:type="dxa"/>
            <w:tcBorders>
              <w:top w:val="single" w:sz="4" w:space="0" w:color="000000"/>
              <w:left w:val="single" w:sz="4" w:space="0" w:color="000000"/>
              <w:bottom w:val="single" w:sz="4" w:space="0" w:color="000000"/>
              <w:right w:val="single" w:sz="4" w:space="0" w:color="000000"/>
            </w:tcBorders>
          </w:tcPr>
          <w:p w14:paraId="36B98C4E" w14:textId="77777777" w:rsidR="003C7B50" w:rsidRPr="005D5B30" w:rsidRDefault="003C7B50" w:rsidP="00EC5F44">
            <w:pPr>
              <w:rPr>
                <w:rFonts w:ascii="Times New Roman" w:eastAsia="Times New Roman" w:hAnsi="Times New Roman" w:cs="Times New Roman"/>
                <w:color w:val="000000"/>
                <w:sz w:val="24"/>
                <w:szCs w:val="24"/>
                <w:rPrChange w:id="173" w:author="Ân Duy" w:date="2024-06-17T08:17:00Z">
                  <w:rPr>
                    <w:rFonts w:ascii="Times New Roman" w:eastAsia="Times New Roman" w:hAnsi="Times New Roman" w:cs="Times New Roman"/>
                    <w:color w:val="000000"/>
                    <w:sz w:val="26"/>
                    <w:szCs w:val="26"/>
                  </w:rPr>
                </w:rPrChange>
              </w:rPr>
            </w:pPr>
            <w:r w:rsidRPr="005D5B30">
              <w:rPr>
                <w:rFonts w:ascii="Times New Roman" w:eastAsia="Times New Roman" w:hAnsi="Times New Roman" w:cs="Times New Roman"/>
                <w:sz w:val="24"/>
                <w:szCs w:val="24"/>
                <w:rPrChange w:id="174" w:author="Ân Duy" w:date="2024-06-17T08:17:00Z">
                  <w:rPr>
                    <w:rFonts w:ascii="Times New Roman" w:eastAsia="Times New Roman" w:hAnsi="Times New Roman" w:cs="Times New Roman"/>
                    <w:sz w:val="26"/>
                    <w:szCs w:val="26"/>
                  </w:rPr>
                </w:rPrChange>
              </w:rPr>
              <w:t>Khách hàng muốn sửa thông tin</w:t>
            </w:r>
          </w:p>
        </w:tc>
        <w:tc>
          <w:tcPr>
            <w:tcW w:w="3151" w:type="dxa"/>
            <w:tcBorders>
              <w:top w:val="single" w:sz="4" w:space="0" w:color="000000"/>
              <w:left w:val="single" w:sz="4" w:space="0" w:color="000000"/>
              <w:bottom w:val="single" w:sz="4" w:space="0" w:color="000000"/>
              <w:right w:val="single" w:sz="4" w:space="0" w:color="000000"/>
            </w:tcBorders>
          </w:tcPr>
          <w:p w14:paraId="07485432" w14:textId="77777777" w:rsidR="003C7B50" w:rsidRPr="005D5B30" w:rsidRDefault="003C7B50" w:rsidP="00EC5F44">
            <w:pPr>
              <w:rPr>
                <w:rFonts w:ascii="Times New Roman" w:eastAsia="Times New Roman" w:hAnsi="Times New Roman" w:cs="Times New Roman"/>
                <w:sz w:val="24"/>
                <w:szCs w:val="24"/>
                <w:rPrChange w:id="175"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176" w:author="Ân Duy" w:date="2024-06-17T08:17:00Z">
                  <w:rPr>
                    <w:rFonts w:ascii="Times New Roman" w:eastAsia="Times New Roman" w:hAnsi="Times New Roman" w:cs="Times New Roman"/>
                    <w:sz w:val="26"/>
                    <w:szCs w:val="26"/>
                  </w:rPr>
                </w:rPrChange>
              </w:rPr>
              <w:t>Sửa thông tin</w:t>
            </w:r>
          </w:p>
        </w:tc>
        <w:tc>
          <w:tcPr>
            <w:tcW w:w="1200" w:type="dxa"/>
            <w:tcBorders>
              <w:top w:val="single" w:sz="4" w:space="0" w:color="000000"/>
              <w:left w:val="single" w:sz="4" w:space="0" w:color="000000"/>
              <w:bottom w:val="single" w:sz="4" w:space="0" w:color="000000"/>
              <w:right w:val="single" w:sz="4" w:space="0" w:color="000000"/>
            </w:tcBorders>
          </w:tcPr>
          <w:p w14:paraId="7CD2BD0E" w14:textId="77777777" w:rsidR="003C7B50" w:rsidRPr="005D5B30" w:rsidRDefault="003C7B50" w:rsidP="00EC5F44">
            <w:pPr>
              <w:rPr>
                <w:rFonts w:ascii="Times New Roman" w:eastAsia="Times New Roman" w:hAnsi="Times New Roman" w:cs="Times New Roman"/>
                <w:sz w:val="24"/>
                <w:szCs w:val="24"/>
                <w:rPrChange w:id="177"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178" w:author="Ân Duy" w:date="2024-06-17T08:17:00Z">
                  <w:rPr>
                    <w:rFonts w:ascii="Times New Roman" w:eastAsia="Times New Roman" w:hAnsi="Times New Roman" w:cs="Times New Roman"/>
                    <w:sz w:val="26"/>
                    <w:szCs w:val="26"/>
                  </w:rPr>
                </w:rPrChange>
              </w:rPr>
              <w:t>Quản lý khách hàng</w:t>
            </w:r>
          </w:p>
        </w:tc>
        <w:tc>
          <w:tcPr>
            <w:tcW w:w="1232" w:type="dxa"/>
            <w:tcBorders>
              <w:top w:val="single" w:sz="4" w:space="0" w:color="000000"/>
              <w:left w:val="single" w:sz="4" w:space="0" w:color="000000"/>
              <w:bottom w:val="single" w:sz="4" w:space="0" w:color="000000"/>
              <w:right w:val="single" w:sz="4" w:space="0" w:color="000000"/>
            </w:tcBorders>
          </w:tcPr>
          <w:p w14:paraId="3BABB973" w14:textId="77777777" w:rsidR="003C7B50" w:rsidRPr="005D5B30" w:rsidRDefault="003C7B50" w:rsidP="00EC5F44">
            <w:pPr>
              <w:rPr>
                <w:rFonts w:ascii="Times New Roman" w:eastAsia="Times New Roman" w:hAnsi="Times New Roman" w:cs="Times New Roman"/>
                <w:sz w:val="24"/>
                <w:szCs w:val="24"/>
                <w:rPrChange w:id="179"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180" w:author="Ân Duy" w:date="2024-06-17T08:17:00Z">
                  <w:rPr>
                    <w:rFonts w:ascii="Times New Roman" w:eastAsia="Times New Roman" w:hAnsi="Times New Roman" w:cs="Times New Roman"/>
                    <w:sz w:val="26"/>
                    <w:szCs w:val="26"/>
                  </w:rPr>
                </w:rPrChange>
              </w:rPr>
              <w:t>Khách hàng</w:t>
            </w:r>
          </w:p>
        </w:tc>
        <w:tc>
          <w:tcPr>
            <w:tcW w:w="1466" w:type="dxa"/>
            <w:tcBorders>
              <w:top w:val="single" w:sz="4" w:space="0" w:color="000000"/>
              <w:left w:val="single" w:sz="4" w:space="0" w:color="000000"/>
              <w:bottom w:val="single" w:sz="4" w:space="0" w:color="000000"/>
              <w:right w:val="single" w:sz="4" w:space="0" w:color="000000"/>
            </w:tcBorders>
          </w:tcPr>
          <w:p w14:paraId="45F631E4" w14:textId="77777777" w:rsidR="003C7B50" w:rsidRPr="005D5B30" w:rsidRDefault="003C7B50" w:rsidP="00EC5F44">
            <w:pPr>
              <w:rPr>
                <w:rFonts w:ascii="Times New Roman" w:eastAsia="Times New Roman" w:hAnsi="Times New Roman" w:cs="Times New Roman"/>
                <w:sz w:val="24"/>
                <w:szCs w:val="24"/>
                <w:rPrChange w:id="181" w:author="Ân Duy" w:date="2024-06-17T08:17:00Z">
                  <w:rPr>
                    <w:rFonts w:ascii="Times New Roman" w:eastAsia="Times New Roman" w:hAnsi="Times New Roman" w:cs="Times New Roman"/>
                    <w:sz w:val="26"/>
                    <w:szCs w:val="26"/>
                  </w:rPr>
                </w:rPrChange>
              </w:rPr>
            </w:pPr>
          </w:p>
        </w:tc>
        <w:tc>
          <w:tcPr>
            <w:tcW w:w="1091" w:type="dxa"/>
            <w:tcBorders>
              <w:top w:val="single" w:sz="4" w:space="0" w:color="000000"/>
              <w:left w:val="single" w:sz="4" w:space="0" w:color="000000"/>
              <w:bottom w:val="single" w:sz="4" w:space="0" w:color="000000"/>
              <w:right w:val="single" w:sz="4" w:space="0" w:color="000000"/>
            </w:tcBorders>
          </w:tcPr>
          <w:p w14:paraId="10E4CBC0" w14:textId="77777777" w:rsidR="003C7B50" w:rsidRPr="005D5B30" w:rsidRDefault="003C7B50" w:rsidP="00EC5F44">
            <w:pPr>
              <w:rPr>
                <w:rFonts w:ascii="Times New Roman" w:eastAsia="Times New Roman" w:hAnsi="Times New Roman" w:cs="Times New Roman"/>
                <w:sz w:val="24"/>
                <w:szCs w:val="24"/>
                <w:rPrChange w:id="182" w:author="Ân Duy" w:date="2024-06-17T08:17:00Z">
                  <w:rPr>
                    <w:rFonts w:ascii="Times New Roman" w:eastAsia="Times New Roman" w:hAnsi="Times New Roman" w:cs="Times New Roman"/>
                    <w:sz w:val="26"/>
                    <w:szCs w:val="26"/>
                  </w:rPr>
                </w:rPrChange>
              </w:rPr>
            </w:pPr>
          </w:p>
        </w:tc>
        <w:tc>
          <w:tcPr>
            <w:tcW w:w="1055" w:type="dxa"/>
            <w:tcBorders>
              <w:top w:val="single" w:sz="4" w:space="0" w:color="000000"/>
              <w:left w:val="single" w:sz="4" w:space="0" w:color="000000"/>
              <w:bottom w:val="single" w:sz="4" w:space="0" w:color="000000"/>
              <w:right w:val="single" w:sz="4" w:space="0" w:color="000000"/>
            </w:tcBorders>
          </w:tcPr>
          <w:p w14:paraId="34694903" w14:textId="77777777" w:rsidR="003C7B50" w:rsidRPr="005D5B30" w:rsidRDefault="003C7B50" w:rsidP="00EC5F44">
            <w:pPr>
              <w:rPr>
                <w:rFonts w:ascii="Times New Roman" w:eastAsia="Times New Roman" w:hAnsi="Times New Roman" w:cs="Times New Roman"/>
                <w:sz w:val="24"/>
                <w:szCs w:val="24"/>
                <w:rPrChange w:id="183"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184" w:author="Ân Duy" w:date="2024-06-17T08:17:00Z">
                  <w:rPr>
                    <w:rFonts w:ascii="Times New Roman" w:eastAsia="Times New Roman" w:hAnsi="Times New Roman" w:cs="Times New Roman"/>
                    <w:sz w:val="26"/>
                    <w:szCs w:val="26"/>
                  </w:rPr>
                </w:rPrChange>
              </w:rPr>
              <w:t>Bán tự động</w:t>
            </w:r>
          </w:p>
          <w:p w14:paraId="4622BDC6" w14:textId="77777777" w:rsidR="003C7B50" w:rsidRPr="005D5B30" w:rsidRDefault="003C7B50" w:rsidP="00EC5F44">
            <w:pPr>
              <w:rPr>
                <w:rFonts w:ascii="Times New Roman" w:eastAsia="Times New Roman" w:hAnsi="Times New Roman" w:cs="Times New Roman"/>
                <w:sz w:val="24"/>
                <w:szCs w:val="24"/>
                <w:rPrChange w:id="185" w:author="Ân Duy" w:date="2024-06-17T08:17:00Z">
                  <w:rPr>
                    <w:rFonts w:ascii="Times New Roman" w:eastAsia="Times New Roman" w:hAnsi="Times New Roman" w:cs="Times New Roman"/>
                    <w:sz w:val="26"/>
                    <w:szCs w:val="26"/>
                  </w:rPr>
                </w:rPrChange>
              </w:rPr>
            </w:pPr>
          </w:p>
        </w:tc>
        <w:tc>
          <w:tcPr>
            <w:tcW w:w="1264" w:type="dxa"/>
            <w:tcBorders>
              <w:top w:val="single" w:sz="4" w:space="0" w:color="000000"/>
              <w:left w:val="single" w:sz="4" w:space="0" w:color="000000"/>
              <w:bottom w:val="single" w:sz="4" w:space="0" w:color="000000"/>
              <w:right w:val="single" w:sz="4" w:space="0" w:color="000000"/>
            </w:tcBorders>
          </w:tcPr>
          <w:p w14:paraId="3DD72BEC" w14:textId="77777777" w:rsidR="003C7B50" w:rsidRPr="005D5B30" w:rsidRDefault="003C7B50" w:rsidP="00EC5F44">
            <w:pPr>
              <w:rPr>
                <w:rFonts w:ascii="Times New Roman" w:eastAsia="Times New Roman" w:hAnsi="Times New Roman" w:cs="Times New Roman"/>
                <w:sz w:val="24"/>
                <w:szCs w:val="24"/>
                <w:rPrChange w:id="186"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187" w:author="Ân Duy" w:date="2024-06-17T08:17:00Z">
                  <w:rPr>
                    <w:rFonts w:ascii="Times New Roman" w:eastAsia="Times New Roman" w:hAnsi="Times New Roman" w:cs="Times New Roman"/>
                    <w:sz w:val="26"/>
                    <w:szCs w:val="26"/>
                  </w:rPr>
                </w:rPrChange>
              </w:rPr>
              <w:t>Lưu trữ</w:t>
            </w:r>
          </w:p>
        </w:tc>
      </w:tr>
      <w:tr w:rsidR="003C7B50" w:rsidRPr="005D5B30" w14:paraId="58A3EB03" w14:textId="77777777" w:rsidTr="00EC5F44">
        <w:tc>
          <w:tcPr>
            <w:tcW w:w="746" w:type="dxa"/>
            <w:tcBorders>
              <w:top w:val="single" w:sz="4" w:space="0" w:color="000000"/>
              <w:left w:val="single" w:sz="4" w:space="0" w:color="000000"/>
              <w:bottom w:val="single" w:sz="4" w:space="0" w:color="000000"/>
              <w:right w:val="single" w:sz="4" w:space="0" w:color="000000"/>
            </w:tcBorders>
          </w:tcPr>
          <w:p w14:paraId="20D6FEB5" w14:textId="77777777" w:rsidR="003C7B50" w:rsidRPr="005D5B30" w:rsidRDefault="003C7B50" w:rsidP="00EC5F44">
            <w:pPr>
              <w:jc w:val="right"/>
              <w:rPr>
                <w:rFonts w:ascii="Times New Roman" w:eastAsia="Times New Roman" w:hAnsi="Times New Roman" w:cs="Times New Roman"/>
                <w:sz w:val="24"/>
                <w:szCs w:val="24"/>
                <w:rPrChange w:id="188"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189" w:author="Ân Duy" w:date="2024-06-17T08:17:00Z">
                  <w:rPr>
                    <w:rFonts w:ascii="Times New Roman" w:eastAsia="Times New Roman" w:hAnsi="Times New Roman" w:cs="Times New Roman"/>
                    <w:sz w:val="26"/>
                    <w:szCs w:val="26"/>
                  </w:rPr>
                </w:rPrChange>
              </w:rPr>
              <w:t>10</w:t>
            </w:r>
          </w:p>
        </w:tc>
        <w:tc>
          <w:tcPr>
            <w:tcW w:w="3120" w:type="dxa"/>
            <w:tcBorders>
              <w:top w:val="single" w:sz="4" w:space="0" w:color="000000"/>
              <w:left w:val="single" w:sz="4" w:space="0" w:color="000000"/>
              <w:bottom w:val="single" w:sz="4" w:space="0" w:color="000000"/>
              <w:right w:val="single" w:sz="4" w:space="0" w:color="000000"/>
            </w:tcBorders>
          </w:tcPr>
          <w:p w14:paraId="72F625BE" w14:textId="77777777" w:rsidR="003C7B50" w:rsidRPr="005D5B30" w:rsidRDefault="003C7B50" w:rsidP="00EC5F44">
            <w:pPr>
              <w:rPr>
                <w:rFonts w:ascii="Times New Roman" w:eastAsia="Times New Roman" w:hAnsi="Times New Roman" w:cs="Times New Roman"/>
                <w:color w:val="000000"/>
                <w:sz w:val="24"/>
                <w:szCs w:val="24"/>
                <w:rPrChange w:id="190" w:author="Ân Duy" w:date="2024-06-17T08:17:00Z">
                  <w:rPr>
                    <w:rFonts w:ascii="Times New Roman" w:eastAsia="Times New Roman" w:hAnsi="Times New Roman" w:cs="Times New Roman"/>
                    <w:color w:val="000000"/>
                    <w:sz w:val="26"/>
                    <w:szCs w:val="26"/>
                  </w:rPr>
                </w:rPrChange>
              </w:rPr>
            </w:pPr>
            <w:r w:rsidRPr="005D5B30">
              <w:rPr>
                <w:rFonts w:ascii="Times New Roman" w:eastAsia="Times New Roman" w:hAnsi="Times New Roman" w:cs="Times New Roman"/>
                <w:color w:val="000000"/>
                <w:sz w:val="24"/>
                <w:szCs w:val="24"/>
                <w:rPrChange w:id="191" w:author="Ân Duy" w:date="2024-06-17T08:17:00Z">
                  <w:rPr>
                    <w:rFonts w:ascii="Times New Roman" w:eastAsia="Times New Roman" w:hAnsi="Times New Roman" w:cs="Times New Roman"/>
                    <w:color w:val="000000"/>
                    <w:sz w:val="26"/>
                    <w:szCs w:val="26"/>
                  </w:rPr>
                </w:rPrChange>
              </w:rPr>
              <w:t>Khách hàng muốn đánh giá sản phẩm</w:t>
            </w:r>
          </w:p>
        </w:tc>
        <w:tc>
          <w:tcPr>
            <w:tcW w:w="3151" w:type="dxa"/>
            <w:tcBorders>
              <w:top w:val="single" w:sz="4" w:space="0" w:color="000000"/>
              <w:left w:val="single" w:sz="4" w:space="0" w:color="000000"/>
              <w:bottom w:val="single" w:sz="4" w:space="0" w:color="000000"/>
              <w:right w:val="single" w:sz="4" w:space="0" w:color="000000"/>
            </w:tcBorders>
          </w:tcPr>
          <w:p w14:paraId="6812DF82" w14:textId="77777777" w:rsidR="003C7B50" w:rsidRPr="005D5B30" w:rsidRDefault="003C7B50" w:rsidP="00EC5F44">
            <w:pPr>
              <w:rPr>
                <w:rFonts w:ascii="Times New Roman" w:eastAsia="Times New Roman" w:hAnsi="Times New Roman" w:cs="Times New Roman"/>
                <w:sz w:val="24"/>
                <w:szCs w:val="24"/>
                <w:rPrChange w:id="192"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193" w:author="Ân Duy" w:date="2024-06-17T08:17:00Z">
                  <w:rPr>
                    <w:rFonts w:ascii="Times New Roman" w:eastAsia="Times New Roman" w:hAnsi="Times New Roman" w:cs="Times New Roman"/>
                    <w:sz w:val="26"/>
                    <w:szCs w:val="26"/>
                  </w:rPr>
                </w:rPrChange>
              </w:rPr>
              <w:t>Đánh giá sản phẩm</w:t>
            </w:r>
          </w:p>
        </w:tc>
        <w:tc>
          <w:tcPr>
            <w:tcW w:w="1200" w:type="dxa"/>
            <w:tcBorders>
              <w:top w:val="single" w:sz="4" w:space="0" w:color="000000"/>
              <w:left w:val="single" w:sz="4" w:space="0" w:color="000000"/>
              <w:bottom w:val="single" w:sz="4" w:space="0" w:color="000000"/>
              <w:right w:val="single" w:sz="4" w:space="0" w:color="000000"/>
            </w:tcBorders>
          </w:tcPr>
          <w:p w14:paraId="3715773D" w14:textId="77777777" w:rsidR="003C7B50" w:rsidRPr="005D5B30" w:rsidRDefault="003C7B50" w:rsidP="00EC5F44">
            <w:pPr>
              <w:rPr>
                <w:rFonts w:ascii="Times New Roman" w:eastAsia="Times New Roman" w:hAnsi="Times New Roman" w:cs="Times New Roman"/>
                <w:sz w:val="24"/>
                <w:szCs w:val="24"/>
                <w:rPrChange w:id="194"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195" w:author="Ân Duy" w:date="2024-06-17T08:17:00Z">
                  <w:rPr>
                    <w:rFonts w:ascii="Times New Roman" w:eastAsia="Times New Roman" w:hAnsi="Times New Roman" w:cs="Times New Roman"/>
                    <w:sz w:val="26"/>
                    <w:szCs w:val="26"/>
                  </w:rPr>
                </w:rPrChange>
              </w:rPr>
              <w:t>Quản lý khách hàng</w:t>
            </w:r>
          </w:p>
        </w:tc>
        <w:tc>
          <w:tcPr>
            <w:tcW w:w="1232" w:type="dxa"/>
            <w:tcBorders>
              <w:top w:val="single" w:sz="4" w:space="0" w:color="000000"/>
              <w:left w:val="single" w:sz="4" w:space="0" w:color="000000"/>
              <w:bottom w:val="single" w:sz="4" w:space="0" w:color="000000"/>
              <w:right w:val="single" w:sz="4" w:space="0" w:color="000000"/>
            </w:tcBorders>
          </w:tcPr>
          <w:p w14:paraId="4D8C200C" w14:textId="77777777" w:rsidR="003C7B50" w:rsidRPr="005D5B30" w:rsidRDefault="003C7B50" w:rsidP="00EC5F44">
            <w:pPr>
              <w:rPr>
                <w:rFonts w:ascii="Times New Roman" w:eastAsia="Times New Roman" w:hAnsi="Times New Roman" w:cs="Times New Roman"/>
                <w:sz w:val="24"/>
                <w:szCs w:val="24"/>
                <w:rPrChange w:id="196"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197" w:author="Ân Duy" w:date="2024-06-17T08:17:00Z">
                  <w:rPr>
                    <w:rFonts w:ascii="Times New Roman" w:eastAsia="Times New Roman" w:hAnsi="Times New Roman" w:cs="Times New Roman"/>
                    <w:sz w:val="26"/>
                    <w:szCs w:val="26"/>
                  </w:rPr>
                </w:rPrChange>
              </w:rPr>
              <w:t>Khách hàng</w:t>
            </w:r>
          </w:p>
        </w:tc>
        <w:tc>
          <w:tcPr>
            <w:tcW w:w="1466" w:type="dxa"/>
            <w:tcBorders>
              <w:top w:val="single" w:sz="4" w:space="0" w:color="000000"/>
              <w:left w:val="single" w:sz="4" w:space="0" w:color="000000"/>
              <w:bottom w:val="single" w:sz="4" w:space="0" w:color="000000"/>
              <w:right w:val="single" w:sz="4" w:space="0" w:color="000000"/>
            </w:tcBorders>
          </w:tcPr>
          <w:p w14:paraId="13B651BE" w14:textId="77777777" w:rsidR="003C7B50" w:rsidRPr="005D5B30" w:rsidRDefault="003C7B50" w:rsidP="00EC5F44">
            <w:pPr>
              <w:rPr>
                <w:rFonts w:ascii="Times New Roman" w:eastAsia="Times New Roman" w:hAnsi="Times New Roman" w:cs="Times New Roman"/>
                <w:sz w:val="24"/>
                <w:szCs w:val="24"/>
                <w:rPrChange w:id="198" w:author="Ân Duy" w:date="2024-06-17T08:17:00Z">
                  <w:rPr>
                    <w:rFonts w:ascii="Times New Roman" w:eastAsia="Times New Roman" w:hAnsi="Times New Roman" w:cs="Times New Roman"/>
                    <w:sz w:val="26"/>
                    <w:szCs w:val="26"/>
                  </w:rPr>
                </w:rPrChange>
              </w:rPr>
            </w:pPr>
          </w:p>
        </w:tc>
        <w:tc>
          <w:tcPr>
            <w:tcW w:w="1091" w:type="dxa"/>
            <w:tcBorders>
              <w:top w:val="single" w:sz="4" w:space="0" w:color="000000"/>
              <w:left w:val="single" w:sz="4" w:space="0" w:color="000000"/>
              <w:bottom w:val="single" w:sz="4" w:space="0" w:color="000000"/>
              <w:right w:val="single" w:sz="4" w:space="0" w:color="000000"/>
            </w:tcBorders>
          </w:tcPr>
          <w:p w14:paraId="546A9048" w14:textId="77777777" w:rsidR="003C7B50" w:rsidRPr="005D5B30" w:rsidRDefault="003C7B50" w:rsidP="00EC5F44">
            <w:pPr>
              <w:rPr>
                <w:rFonts w:ascii="Times New Roman" w:eastAsia="Times New Roman" w:hAnsi="Times New Roman" w:cs="Times New Roman"/>
                <w:sz w:val="24"/>
                <w:szCs w:val="24"/>
                <w:rPrChange w:id="199" w:author="Ân Duy" w:date="2024-06-17T08:17:00Z">
                  <w:rPr>
                    <w:rFonts w:ascii="Times New Roman" w:eastAsia="Times New Roman" w:hAnsi="Times New Roman" w:cs="Times New Roman"/>
                    <w:sz w:val="26"/>
                    <w:szCs w:val="26"/>
                  </w:rPr>
                </w:rPrChange>
              </w:rPr>
            </w:pPr>
          </w:p>
        </w:tc>
        <w:tc>
          <w:tcPr>
            <w:tcW w:w="1055" w:type="dxa"/>
            <w:tcBorders>
              <w:top w:val="single" w:sz="4" w:space="0" w:color="000000"/>
              <w:left w:val="single" w:sz="4" w:space="0" w:color="000000"/>
              <w:bottom w:val="single" w:sz="4" w:space="0" w:color="000000"/>
              <w:right w:val="single" w:sz="4" w:space="0" w:color="000000"/>
            </w:tcBorders>
          </w:tcPr>
          <w:p w14:paraId="172E0515" w14:textId="77777777" w:rsidR="003C7B50" w:rsidRPr="005D5B30" w:rsidRDefault="003C7B50" w:rsidP="00EC5F44">
            <w:pPr>
              <w:rPr>
                <w:rFonts w:ascii="Times New Roman" w:eastAsia="Times New Roman" w:hAnsi="Times New Roman" w:cs="Times New Roman"/>
                <w:sz w:val="24"/>
                <w:szCs w:val="24"/>
                <w:rPrChange w:id="200"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201" w:author="Ân Duy" w:date="2024-06-17T08:17:00Z">
                  <w:rPr>
                    <w:rFonts w:ascii="Times New Roman" w:eastAsia="Times New Roman" w:hAnsi="Times New Roman" w:cs="Times New Roman"/>
                    <w:sz w:val="26"/>
                    <w:szCs w:val="26"/>
                  </w:rPr>
                </w:rPrChange>
              </w:rPr>
              <w:t>Bán tự động</w:t>
            </w:r>
          </w:p>
          <w:p w14:paraId="5B85B1D2" w14:textId="77777777" w:rsidR="003C7B50" w:rsidRPr="005D5B30" w:rsidRDefault="003C7B50" w:rsidP="00EC5F44">
            <w:pPr>
              <w:rPr>
                <w:rFonts w:ascii="Times New Roman" w:eastAsia="Times New Roman" w:hAnsi="Times New Roman" w:cs="Times New Roman"/>
                <w:sz w:val="24"/>
                <w:szCs w:val="24"/>
                <w:rPrChange w:id="202" w:author="Ân Duy" w:date="2024-06-17T08:17:00Z">
                  <w:rPr>
                    <w:rFonts w:ascii="Times New Roman" w:eastAsia="Times New Roman" w:hAnsi="Times New Roman" w:cs="Times New Roman"/>
                    <w:sz w:val="26"/>
                    <w:szCs w:val="26"/>
                  </w:rPr>
                </w:rPrChange>
              </w:rPr>
            </w:pPr>
          </w:p>
        </w:tc>
        <w:tc>
          <w:tcPr>
            <w:tcW w:w="1264" w:type="dxa"/>
            <w:tcBorders>
              <w:top w:val="single" w:sz="4" w:space="0" w:color="000000"/>
              <w:left w:val="single" w:sz="4" w:space="0" w:color="000000"/>
              <w:bottom w:val="single" w:sz="4" w:space="0" w:color="000000"/>
              <w:right w:val="single" w:sz="4" w:space="0" w:color="000000"/>
            </w:tcBorders>
          </w:tcPr>
          <w:p w14:paraId="3303B229" w14:textId="77777777" w:rsidR="003C7B50" w:rsidRPr="005D5B30" w:rsidRDefault="003C7B50" w:rsidP="00EC5F44">
            <w:pPr>
              <w:rPr>
                <w:rFonts w:ascii="Times New Roman" w:eastAsia="Times New Roman" w:hAnsi="Times New Roman" w:cs="Times New Roman"/>
                <w:sz w:val="24"/>
                <w:szCs w:val="24"/>
                <w:rPrChange w:id="203"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204" w:author="Ân Duy" w:date="2024-06-17T08:17:00Z">
                  <w:rPr>
                    <w:rFonts w:ascii="Times New Roman" w:eastAsia="Times New Roman" w:hAnsi="Times New Roman" w:cs="Times New Roman"/>
                    <w:sz w:val="26"/>
                    <w:szCs w:val="26"/>
                  </w:rPr>
                </w:rPrChange>
              </w:rPr>
              <w:t>Lưu trữ</w:t>
            </w:r>
          </w:p>
          <w:p w14:paraId="2FD6A5D0" w14:textId="77777777" w:rsidR="003C7B50" w:rsidRPr="005D5B30" w:rsidRDefault="003C7B50" w:rsidP="00EC5F44">
            <w:pPr>
              <w:rPr>
                <w:rFonts w:ascii="Times New Roman" w:eastAsia="Times New Roman" w:hAnsi="Times New Roman" w:cs="Times New Roman"/>
                <w:sz w:val="24"/>
                <w:szCs w:val="24"/>
                <w:rPrChange w:id="205" w:author="Ân Duy" w:date="2024-06-17T08:17:00Z">
                  <w:rPr>
                    <w:rFonts w:ascii="Times New Roman" w:eastAsia="Times New Roman" w:hAnsi="Times New Roman" w:cs="Times New Roman"/>
                    <w:sz w:val="26"/>
                    <w:szCs w:val="26"/>
                  </w:rPr>
                </w:rPrChange>
              </w:rPr>
            </w:pPr>
          </w:p>
        </w:tc>
      </w:tr>
      <w:tr w:rsidR="003C7B50" w:rsidRPr="005D5B30" w14:paraId="05BE975B" w14:textId="77777777" w:rsidTr="00EC5F44">
        <w:tc>
          <w:tcPr>
            <w:tcW w:w="746" w:type="dxa"/>
            <w:tcBorders>
              <w:top w:val="single" w:sz="4" w:space="0" w:color="000000"/>
              <w:left w:val="single" w:sz="4" w:space="0" w:color="000000"/>
              <w:bottom w:val="single" w:sz="4" w:space="0" w:color="000000"/>
              <w:right w:val="single" w:sz="4" w:space="0" w:color="000000"/>
            </w:tcBorders>
            <w:shd w:val="clear" w:color="auto" w:fill="FFFFFF"/>
          </w:tcPr>
          <w:p w14:paraId="237BB2C0" w14:textId="77777777" w:rsidR="003C7B50" w:rsidRPr="005D5B30" w:rsidRDefault="003C7B50" w:rsidP="00EC5F44">
            <w:pPr>
              <w:jc w:val="right"/>
              <w:rPr>
                <w:rFonts w:ascii="Times New Roman" w:eastAsia="Times New Roman" w:hAnsi="Times New Roman" w:cs="Times New Roman"/>
                <w:sz w:val="24"/>
                <w:szCs w:val="24"/>
                <w:rPrChange w:id="206"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207" w:author="Ân Duy" w:date="2024-06-17T08:17:00Z">
                  <w:rPr>
                    <w:rFonts w:ascii="Times New Roman" w:eastAsia="Times New Roman" w:hAnsi="Times New Roman" w:cs="Times New Roman"/>
                    <w:sz w:val="26"/>
                    <w:szCs w:val="26"/>
                  </w:rPr>
                </w:rPrChange>
              </w:rPr>
              <w:t>11</w:t>
            </w:r>
          </w:p>
        </w:tc>
        <w:tc>
          <w:tcPr>
            <w:tcW w:w="3120" w:type="dxa"/>
            <w:tcBorders>
              <w:top w:val="single" w:sz="4" w:space="0" w:color="000000"/>
              <w:left w:val="single" w:sz="4" w:space="0" w:color="000000"/>
              <w:bottom w:val="single" w:sz="4" w:space="0" w:color="000000"/>
              <w:right w:val="single" w:sz="4" w:space="0" w:color="000000"/>
            </w:tcBorders>
            <w:shd w:val="clear" w:color="auto" w:fill="FFFFFF"/>
          </w:tcPr>
          <w:p w14:paraId="5B852F5D" w14:textId="77777777" w:rsidR="003C7B50" w:rsidRPr="005D5B30" w:rsidRDefault="003C7B50" w:rsidP="00EC5F44">
            <w:pPr>
              <w:rPr>
                <w:rFonts w:ascii="Times New Roman" w:eastAsia="Times New Roman" w:hAnsi="Times New Roman" w:cs="Times New Roman"/>
                <w:color w:val="000000"/>
                <w:sz w:val="24"/>
                <w:szCs w:val="24"/>
                <w:rPrChange w:id="208" w:author="Ân Duy" w:date="2024-06-17T08:17:00Z">
                  <w:rPr>
                    <w:rFonts w:ascii="Times New Roman" w:eastAsia="Times New Roman" w:hAnsi="Times New Roman" w:cs="Times New Roman"/>
                    <w:color w:val="000000"/>
                    <w:sz w:val="26"/>
                    <w:szCs w:val="26"/>
                  </w:rPr>
                </w:rPrChange>
              </w:rPr>
            </w:pPr>
            <w:r w:rsidRPr="005D5B30">
              <w:rPr>
                <w:rFonts w:ascii="Times New Roman" w:eastAsia="Times New Roman" w:hAnsi="Times New Roman" w:cs="Times New Roman"/>
                <w:color w:val="000000"/>
                <w:sz w:val="24"/>
                <w:szCs w:val="24"/>
                <w:rPrChange w:id="209" w:author="Ân Duy" w:date="2024-06-17T08:17:00Z">
                  <w:rPr>
                    <w:rFonts w:ascii="Times New Roman" w:eastAsia="Times New Roman" w:hAnsi="Times New Roman" w:cs="Times New Roman"/>
                    <w:color w:val="000000"/>
                    <w:sz w:val="26"/>
                    <w:szCs w:val="26"/>
                  </w:rPr>
                </w:rPrChange>
              </w:rPr>
              <w:t>Khách hàng tham gia chương trình khuyến mãi</w:t>
            </w:r>
          </w:p>
        </w:tc>
        <w:tc>
          <w:tcPr>
            <w:tcW w:w="3151" w:type="dxa"/>
            <w:tcBorders>
              <w:top w:val="single" w:sz="4" w:space="0" w:color="000000"/>
              <w:left w:val="single" w:sz="4" w:space="0" w:color="000000"/>
              <w:bottom w:val="single" w:sz="4" w:space="0" w:color="000000"/>
              <w:right w:val="single" w:sz="4" w:space="0" w:color="000000"/>
            </w:tcBorders>
            <w:shd w:val="clear" w:color="auto" w:fill="FFFFFF"/>
          </w:tcPr>
          <w:p w14:paraId="1F76E4CB" w14:textId="77777777" w:rsidR="003C7B50" w:rsidRPr="005D5B30" w:rsidRDefault="003C7B50" w:rsidP="00EC5F44">
            <w:pPr>
              <w:rPr>
                <w:rFonts w:ascii="Times New Roman" w:eastAsia="Times New Roman" w:hAnsi="Times New Roman" w:cs="Times New Roman"/>
                <w:sz w:val="24"/>
                <w:szCs w:val="24"/>
                <w:rPrChange w:id="210"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211" w:author="Ân Duy" w:date="2024-06-17T08:17:00Z">
                  <w:rPr>
                    <w:rFonts w:ascii="Times New Roman" w:eastAsia="Times New Roman" w:hAnsi="Times New Roman" w:cs="Times New Roman"/>
                    <w:sz w:val="26"/>
                    <w:szCs w:val="26"/>
                  </w:rPr>
                </w:rPrChange>
              </w:rPr>
              <w:t>Chương trình khuyến trình</w:t>
            </w:r>
          </w:p>
        </w:tc>
        <w:tc>
          <w:tcPr>
            <w:tcW w:w="1200" w:type="dxa"/>
            <w:tcBorders>
              <w:top w:val="single" w:sz="4" w:space="0" w:color="000000"/>
              <w:left w:val="single" w:sz="4" w:space="0" w:color="000000"/>
              <w:bottom w:val="single" w:sz="4" w:space="0" w:color="000000"/>
              <w:right w:val="single" w:sz="4" w:space="0" w:color="000000"/>
            </w:tcBorders>
            <w:shd w:val="clear" w:color="auto" w:fill="FFFFFF"/>
          </w:tcPr>
          <w:p w14:paraId="2F3409B4" w14:textId="77777777" w:rsidR="003C7B50" w:rsidRPr="005D5B30" w:rsidRDefault="003C7B50" w:rsidP="00EC5F44">
            <w:pPr>
              <w:rPr>
                <w:rFonts w:ascii="Times New Roman" w:eastAsia="Times New Roman" w:hAnsi="Times New Roman" w:cs="Times New Roman"/>
                <w:sz w:val="24"/>
                <w:szCs w:val="24"/>
                <w:rPrChange w:id="212"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213" w:author="Ân Duy" w:date="2024-06-17T08:17:00Z">
                  <w:rPr>
                    <w:rFonts w:ascii="Times New Roman" w:eastAsia="Times New Roman" w:hAnsi="Times New Roman" w:cs="Times New Roman"/>
                    <w:sz w:val="26"/>
                    <w:szCs w:val="26"/>
                  </w:rPr>
                </w:rPrChange>
              </w:rPr>
              <w:t>Quản lý khách hàng</w:t>
            </w:r>
          </w:p>
        </w:tc>
        <w:tc>
          <w:tcPr>
            <w:tcW w:w="1232" w:type="dxa"/>
            <w:tcBorders>
              <w:top w:val="single" w:sz="4" w:space="0" w:color="000000"/>
              <w:left w:val="single" w:sz="4" w:space="0" w:color="000000"/>
              <w:bottom w:val="single" w:sz="4" w:space="0" w:color="000000"/>
              <w:right w:val="single" w:sz="4" w:space="0" w:color="000000"/>
            </w:tcBorders>
            <w:shd w:val="clear" w:color="auto" w:fill="FFFFFF"/>
          </w:tcPr>
          <w:p w14:paraId="7A64FC94" w14:textId="77777777" w:rsidR="003C7B50" w:rsidRPr="005D5B30" w:rsidRDefault="003C7B50" w:rsidP="00EC5F44">
            <w:pPr>
              <w:rPr>
                <w:rFonts w:ascii="Times New Roman" w:eastAsia="Times New Roman" w:hAnsi="Times New Roman" w:cs="Times New Roman"/>
                <w:sz w:val="24"/>
                <w:szCs w:val="24"/>
                <w:rPrChange w:id="214"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215" w:author="Ân Duy" w:date="2024-06-17T08:17:00Z">
                  <w:rPr>
                    <w:rFonts w:ascii="Times New Roman" w:eastAsia="Times New Roman" w:hAnsi="Times New Roman" w:cs="Times New Roman"/>
                    <w:sz w:val="26"/>
                    <w:szCs w:val="26"/>
                  </w:rPr>
                </w:rPrChange>
              </w:rPr>
              <w:t>Khách hàng</w:t>
            </w:r>
          </w:p>
        </w:tc>
        <w:tc>
          <w:tcPr>
            <w:tcW w:w="1466" w:type="dxa"/>
            <w:tcBorders>
              <w:top w:val="single" w:sz="4" w:space="0" w:color="000000"/>
              <w:left w:val="single" w:sz="4" w:space="0" w:color="000000"/>
              <w:bottom w:val="single" w:sz="4" w:space="0" w:color="000000"/>
              <w:right w:val="single" w:sz="4" w:space="0" w:color="000000"/>
            </w:tcBorders>
            <w:shd w:val="clear" w:color="auto" w:fill="FFFFFF"/>
          </w:tcPr>
          <w:p w14:paraId="0F3AB0D4" w14:textId="77777777" w:rsidR="003C7B50" w:rsidRPr="005D5B30" w:rsidRDefault="003C7B50" w:rsidP="00EC5F44">
            <w:pPr>
              <w:rPr>
                <w:rFonts w:ascii="Times New Roman" w:eastAsia="Times New Roman" w:hAnsi="Times New Roman" w:cs="Times New Roman"/>
                <w:sz w:val="24"/>
                <w:szCs w:val="24"/>
                <w:rPrChange w:id="216" w:author="Ân Duy" w:date="2024-06-17T08:17:00Z">
                  <w:rPr>
                    <w:rFonts w:ascii="Times New Roman" w:eastAsia="Times New Roman" w:hAnsi="Times New Roman" w:cs="Times New Roman"/>
                    <w:sz w:val="26"/>
                    <w:szCs w:val="26"/>
                  </w:rPr>
                </w:rPrChange>
              </w:rPr>
            </w:pPr>
          </w:p>
        </w:tc>
        <w:tc>
          <w:tcPr>
            <w:tcW w:w="1091" w:type="dxa"/>
            <w:tcBorders>
              <w:top w:val="single" w:sz="4" w:space="0" w:color="000000"/>
              <w:left w:val="single" w:sz="4" w:space="0" w:color="000000"/>
              <w:bottom w:val="single" w:sz="4" w:space="0" w:color="000000"/>
              <w:right w:val="single" w:sz="4" w:space="0" w:color="000000"/>
            </w:tcBorders>
            <w:shd w:val="clear" w:color="auto" w:fill="FFFFFF"/>
          </w:tcPr>
          <w:p w14:paraId="599E809E" w14:textId="77777777" w:rsidR="003C7B50" w:rsidRPr="005D5B30" w:rsidRDefault="003C7B50" w:rsidP="00EC5F44">
            <w:pPr>
              <w:rPr>
                <w:rFonts w:ascii="Times New Roman" w:eastAsia="Times New Roman" w:hAnsi="Times New Roman" w:cs="Times New Roman"/>
                <w:sz w:val="24"/>
                <w:szCs w:val="24"/>
                <w:rPrChange w:id="217" w:author="Ân Duy" w:date="2024-06-17T08:17:00Z">
                  <w:rPr>
                    <w:rFonts w:ascii="Times New Roman" w:eastAsia="Times New Roman" w:hAnsi="Times New Roman" w:cs="Times New Roman"/>
                    <w:sz w:val="26"/>
                    <w:szCs w:val="26"/>
                  </w:rPr>
                </w:rPrChange>
              </w:rPr>
            </w:pPr>
          </w:p>
        </w:tc>
        <w:tc>
          <w:tcPr>
            <w:tcW w:w="1055" w:type="dxa"/>
            <w:tcBorders>
              <w:top w:val="single" w:sz="4" w:space="0" w:color="000000"/>
              <w:left w:val="single" w:sz="4" w:space="0" w:color="000000"/>
              <w:bottom w:val="single" w:sz="4" w:space="0" w:color="000000"/>
              <w:right w:val="single" w:sz="4" w:space="0" w:color="000000"/>
            </w:tcBorders>
            <w:shd w:val="clear" w:color="auto" w:fill="FFFFFF"/>
          </w:tcPr>
          <w:p w14:paraId="30B911CE" w14:textId="77777777" w:rsidR="003C7B50" w:rsidRPr="005D5B30" w:rsidRDefault="003C7B50" w:rsidP="00EC5F44">
            <w:pPr>
              <w:rPr>
                <w:rFonts w:ascii="Times New Roman" w:eastAsia="Times New Roman" w:hAnsi="Times New Roman" w:cs="Times New Roman"/>
                <w:sz w:val="24"/>
                <w:szCs w:val="24"/>
                <w:rPrChange w:id="218"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219" w:author="Ân Duy" w:date="2024-06-17T08:17:00Z">
                  <w:rPr>
                    <w:rFonts w:ascii="Times New Roman" w:eastAsia="Times New Roman" w:hAnsi="Times New Roman" w:cs="Times New Roman"/>
                    <w:sz w:val="26"/>
                    <w:szCs w:val="26"/>
                  </w:rPr>
                </w:rPrChange>
              </w:rPr>
              <w:t>Bán tự động</w:t>
            </w:r>
          </w:p>
        </w:tc>
        <w:tc>
          <w:tcPr>
            <w:tcW w:w="1264" w:type="dxa"/>
            <w:tcBorders>
              <w:top w:val="single" w:sz="4" w:space="0" w:color="000000"/>
              <w:left w:val="single" w:sz="4" w:space="0" w:color="000000"/>
              <w:bottom w:val="single" w:sz="4" w:space="0" w:color="000000"/>
              <w:right w:val="single" w:sz="4" w:space="0" w:color="000000"/>
            </w:tcBorders>
            <w:shd w:val="clear" w:color="auto" w:fill="FFFFFF"/>
          </w:tcPr>
          <w:p w14:paraId="46ECCE99" w14:textId="77777777" w:rsidR="003C7B50" w:rsidRPr="005D5B30" w:rsidRDefault="003C7B50" w:rsidP="00EC5F44">
            <w:pPr>
              <w:rPr>
                <w:rFonts w:ascii="Times New Roman" w:eastAsia="Times New Roman" w:hAnsi="Times New Roman" w:cs="Times New Roman"/>
                <w:sz w:val="24"/>
                <w:szCs w:val="24"/>
                <w:rPrChange w:id="220"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221" w:author="Ân Duy" w:date="2024-06-17T08:17:00Z">
                  <w:rPr>
                    <w:rFonts w:ascii="Times New Roman" w:eastAsia="Times New Roman" w:hAnsi="Times New Roman" w:cs="Times New Roman"/>
                    <w:sz w:val="26"/>
                    <w:szCs w:val="26"/>
                  </w:rPr>
                </w:rPrChange>
              </w:rPr>
              <w:t>Lưu trữ</w:t>
            </w:r>
          </w:p>
        </w:tc>
      </w:tr>
      <w:tr w:rsidR="003C7B50" w:rsidRPr="005D5B30" w14:paraId="7633864D" w14:textId="77777777" w:rsidTr="00EC5F44">
        <w:tc>
          <w:tcPr>
            <w:tcW w:w="746" w:type="dxa"/>
            <w:tcBorders>
              <w:top w:val="single" w:sz="4" w:space="0" w:color="000000"/>
              <w:left w:val="single" w:sz="4" w:space="0" w:color="000000"/>
              <w:bottom w:val="single" w:sz="4" w:space="0" w:color="000000"/>
              <w:right w:val="single" w:sz="4" w:space="0" w:color="000000"/>
            </w:tcBorders>
          </w:tcPr>
          <w:p w14:paraId="7BC13461" w14:textId="77777777" w:rsidR="003C7B50" w:rsidRPr="005D5B30" w:rsidRDefault="003C7B50" w:rsidP="00EC5F44">
            <w:pPr>
              <w:jc w:val="right"/>
              <w:rPr>
                <w:rFonts w:ascii="Times New Roman" w:eastAsia="Times New Roman" w:hAnsi="Times New Roman" w:cs="Times New Roman"/>
                <w:sz w:val="24"/>
                <w:szCs w:val="24"/>
                <w:rPrChange w:id="222"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223" w:author="Ân Duy" w:date="2024-06-17T08:17:00Z">
                  <w:rPr>
                    <w:rFonts w:ascii="Times New Roman" w:eastAsia="Times New Roman" w:hAnsi="Times New Roman" w:cs="Times New Roman"/>
                    <w:sz w:val="26"/>
                    <w:szCs w:val="26"/>
                  </w:rPr>
                </w:rPrChange>
              </w:rPr>
              <w:lastRenderedPageBreak/>
              <w:t>12</w:t>
            </w:r>
          </w:p>
        </w:tc>
        <w:tc>
          <w:tcPr>
            <w:tcW w:w="3120" w:type="dxa"/>
            <w:tcBorders>
              <w:top w:val="single" w:sz="4" w:space="0" w:color="000000"/>
              <w:left w:val="single" w:sz="4" w:space="0" w:color="000000"/>
              <w:bottom w:val="single" w:sz="4" w:space="0" w:color="000000"/>
              <w:right w:val="single" w:sz="4" w:space="0" w:color="000000"/>
            </w:tcBorders>
          </w:tcPr>
          <w:p w14:paraId="3E036187" w14:textId="77777777" w:rsidR="003C7B50" w:rsidRPr="005D5B30" w:rsidRDefault="003C7B50" w:rsidP="00EC5F44">
            <w:pPr>
              <w:rPr>
                <w:rFonts w:ascii="Times New Roman" w:eastAsia="Times New Roman" w:hAnsi="Times New Roman" w:cs="Times New Roman"/>
                <w:color w:val="000000"/>
                <w:sz w:val="24"/>
                <w:szCs w:val="24"/>
                <w:rPrChange w:id="224" w:author="Ân Duy" w:date="2024-06-17T08:17:00Z">
                  <w:rPr>
                    <w:rFonts w:ascii="Times New Roman" w:eastAsia="Times New Roman" w:hAnsi="Times New Roman" w:cs="Times New Roman"/>
                    <w:color w:val="000000"/>
                    <w:sz w:val="26"/>
                    <w:szCs w:val="26"/>
                  </w:rPr>
                </w:rPrChange>
              </w:rPr>
            </w:pPr>
            <w:r w:rsidRPr="005D5B30">
              <w:rPr>
                <w:rFonts w:ascii="Times New Roman" w:eastAsia="Times New Roman" w:hAnsi="Times New Roman" w:cs="Times New Roman"/>
                <w:color w:val="000000"/>
                <w:sz w:val="24"/>
                <w:szCs w:val="24"/>
                <w:rPrChange w:id="225" w:author="Ân Duy" w:date="2024-06-17T08:17:00Z">
                  <w:rPr>
                    <w:rFonts w:ascii="Times New Roman" w:eastAsia="Times New Roman" w:hAnsi="Times New Roman" w:cs="Times New Roman"/>
                    <w:color w:val="000000"/>
                    <w:sz w:val="26"/>
                    <w:szCs w:val="26"/>
                  </w:rPr>
                </w:rPrChange>
              </w:rPr>
              <w:t>Khách hàng muốn liên hệ tư vấn</w:t>
            </w:r>
          </w:p>
        </w:tc>
        <w:tc>
          <w:tcPr>
            <w:tcW w:w="3151" w:type="dxa"/>
            <w:tcBorders>
              <w:top w:val="single" w:sz="4" w:space="0" w:color="000000"/>
              <w:left w:val="single" w:sz="4" w:space="0" w:color="000000"/>
              <w:bottom w:val="single" w:sz="4" w:space="0" w:color="000000"/>
              <w:right w:val="single" w:sz="4" w:space="0" w:color="000000"/>
            </w:tcBorders>
          </w:tcPr>
          <w:p w14:paraId="22C14E4A" w14:textId="77777777" w:rsidR="003C7B50" w:rsidRPr="005D5B30" w:rsidRDefault="003C7B50" w:rsidP="00EC5F44">
            <w:pPr>
              <w:rPr>
                <w:rFonts w:ascii="Times New Roman" w:eastAsia="Times New Roman" w:hAnsi="Times New Roman" w:cs="Times New Roman"/>
                <w:sz w:val="24"/>
                <w:szCs w:val="24"/>
                <w:rPrChange w:id="226"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227" w:author="Ân Duy" w:date="2024-06-17T08:17:00Z">
                  <w:rPr>
                    <w:rFonts w:ascii="Times New Roman" w:eastAsia="Times New Roman" w:hAnsi="Times New Roman" w:cs="Times New Roman"/>
                    <w:sz w:val="26"/>
                    <w:szCs w:val="26"/>
                  </w:rPr>
                </w:rPrChange>
              </w:rPr>
              <w:t>Liên hệ tư vấn</w:t>
            </w:r>
          </w:p>
        </w:tc>
        <w:tc>
          <w:tcPr>
            <w:tcW w:w="1200" w:type="dxa"/>
            <w:tcBorders>
              <w:top w:val="single" w:sz="4" w:space="0" w:color="000000"/>
              <w:left w:val="single" w:sz="4" w:space="0" w:color="000000"/>
              <w:bottom w:val="single" w:sz="4" w:space="0" w:color="000000"/>
              <w:right w:val="single" w:sz="4" w:space="0" w:color="000000"/>
            </w:tcBorders>
          </w:tcPr>
          <w:p w14:paraId="6CE522FB" w14:textId="77777777" w:rsidR="003C7B50" w:rsidRPr="005D5B30" w:rsidRDefault="003C7B50" w:rsidP="00EC5F44">
            <w:pPr>
              <w:rPr>
                <w:rFonts w:ascii="Times New Roman" w:eastAsia="Times New Roman" w:hAnsi="Times New Roman" w:cs="Times New Roman"/>
                <w:sz w:val="24"/>
                <w:szCs w:val="24"/>
                <w:rPrChange w:id="228"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229" w:author="Ân Duy" w:date="2024-06-17T08:17:00Z">
                  <w:rPr>
                    <w:rFonts w:ascii="Times New Roman" w:eastAsia="Times New Roman" w:hAnsi="Times New Roman" w:cs="Times New Roman"/>
                    <w:sz w:val="26"/>
                    <w:szCs w:val="26"/>
                  </w:rPr>
                </w:rPrChange>
              </w:rPr>
              <w:t>Quản lý khách hàng</w:t>
            </w:r>
          </w:p>
        </w:tc>
        <w:tc>
          <w:tcPr>
            <w:tcW w:w="1232" w:type="dxa"/>
            <w:tcBorders>
              <w:top w:val="single" w:sz="4" w:space="0" w:color="000000"/>
              <w:left w:val="single" w:sz="4" w:space="0" w:color="000000"/>
              <w:bottom w:val="single" w:sz="4" w:space="0" w:color="000000"/>
              <w:right w:val="single" w:sz="4" w:space="0" w:color="000000"/>
            </w:tcBorders>
          </w:tcPr>
          <w:p w14:paraId="2D7BD692" w14:textId="77777777" w:rsidR="003C7B50" w:rsidRPr="005D5B30" w:rsidRDefault="003C7B50" w:rsidP="00EC5F44">
            <w:pPr>
              <w:rPr>
                <w:rFonts w:ascii="Times New Roman" w:eastAsia="Times New Roman" w:hAnsi="Times New Roman" w:cs="Times New Roman"/>
                <w:sz w:val="24"/>
                <w:szCs w:val="24"/>
                <w:rPrChange w:id="230"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231" w:author="Ân Duy" w:date="2024-06-17T08:17:00Z">
                  <w:rPr>
                    <w:rFonts w:ascii="Times New Roman" w:eastAsia="Times New Roman" w:hAnsi="Times New Roman" w:cs="Times New Roman"/>
                    <w:sz w:val="26"/>
                    <w:szCs w:val="26"/>
                  </w:rPr>
                </w:rPrChange>
              </w:rPr>
              <w:t>Khách hàng</w:t>
            </w:r>
          </w:p>
        </w:tc>
        <w:tc>
          <w:tcPr>
            <w:tcW w:w="1466" w:type="dxa"/>
            <w:tcBorders>
              <w:top w:val="single" w:sz="4" w:space="0" w:color="000000"/>
              <w:left w:val="single" w:sz="4" w:space="0" w:color="000000"/>
              <w:bottom w:val="single" w:sz="4" w:space="0" w:color="000000"/>
              <w:right w:val="single" w:sz="4" w:space="0" w:color="000000"/>
            </w:tcBorders>
          </w:tcPr>
          <w:p w14:paraId="02E35B5C" w14:textId="77777777" w:rsidR="003C7B50" w:rsidRPr="005D5B30" w:rsidRDefault="003C7B50" w:rsidP="00EC5F44">
            <w:pPr>
              <w:rPr>
                <w:rFonts w:ascii="Times New Roman" w:eastAsia="Times New Roman" w:hAnsi="Times New Roman" w:cs="Times New Roman"/>
                <w:sz w:val="24"/>
                <w:szCs w:val="24"/>
                <w:rPrChange w:id="232" w:author="Ân Duy" w:date="2024-06-17T08:17:00Z">
                  <w:rPr>
                    <w:rFonts w:ascii="Times New Roman" w:eastAsia="Times New Roman" w:hAnsi="Times New Roman" w:cs="Times New Roman"/>
                    <w:sz w:val="26"/>
                    <w:szCs w:val="26"/>
                  </w:rPr>
                </w:rPrChange>
              </w:rPr>
            </w:pPr>
          </w:p>
        </w:tc>
        <w:tc>
          <w:tcPr>
            <w:tcW w:w="1091" w:type="dxa"/>
            <w:tcBorders>
              <w:top w:val="single" w:sz="4" w:space="0" w:color="000000"/>
              <w:left w:val="single" w:sz="4" w:space="0" w:color="000000"/>
              <w:bottom w:val="single" w:sz="4" w:space="0" w:color="000000"/>
              <w:right w:val="single" w:sz="4" w:space="0" w:color="000000"/>
            </w:tcBorders>
          </w:tcPr>
          <w:p w14:paraId="6734945D" w14:textId="77777777" w:rsidR="003C7B50" w:rsidRPr="005D5B30" w:rsidRDefault="003C7B50" w:rsidP="00EC5F44">
            <w:pPr>
              <w:rPr>
                <w:rFonts w:ascii="Times New Roman" w:eastAsia="Times New Roman" w:hAnsi="Times New Roman" w:cs="Times New Roman"/>
                <w:sz w:val="24"/>
                <w:szCs w:val="24"/>
                <w:rPrChange w:id="233" w:author="Ân Duy" w:date="2024-06-17T08:17:00Z">
                  <w:rPr>
                    <w:rFonts w:ascii="Times New Roman" w:eastAsia="Times New Roman" w:hAnsi="Times New Roman" w:cs="Times New Roman"/>
                    <w:sz w:val="26"/>
                    <w:szCs w:val="26"/>
                  </w:rPr>
                </w:rPrChange>
              </w:rPr>
            </w:pPr>
          </w:p>
        </w:tc>
        <w:tc>
          <w:tcPr>
            <w:tcW w:w="1055" w:type="dxa"/>
            <w:tcBorders>
              <w:top w:val="single" w:sz="4" w:space="0" w:color="000000"/>
              <w:left w:val="single" w:sz="4" w:space="0" w:color="000000"/>
              <w:bottom w:val="single" w:sz="4" w:space="0" w:color="000000"/>
              <w:right w:val="single" w:sz="4" w:space="0" w:color="000000"/>
            </w:tcBorders>
          </w:tcPr>
          <w:p w14:paraId="672C999D" w14:textId="77777777" w:rsidR="003C7B50" w:rsidRPr="005D5B30" w:rsidRDefault="003C7B50" w:rsidP="00EC5F44">
            <w:pPr>
              <w:rPr>
                <w:rFonts w:ascii="Times New Roman" w:eastAsia="Times New Roman" w:hAnsi="Times New Roman" w:cs="Times New Roman"/>
                <w:sz w:val="24"/>
                <w:szCs w:val="24"/>
                <w:rPrChange w:id="234"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235" w:author="Ân Duy" w:date="2024-06-17T08:17:00Z">
                  <w:rPr>
                    <w:rFonts w:ascii="Times New Roman" w:eastAsia="Times New Roman" w:hAnsi="Times New Roman" w:cs="Times New Roman"/>
                    <w:sz w:val="26"/>
                    <w:szCs w:val="26"/>
                  </w:rPr>
                </w:rPrChange>
              </w:rPr>
              <w:t>Bán tự động</w:t>
            </w:r>
          </w:p>
        </w:tc>
        <w:tc>
          <w:tcPr>
            <w:tcW w:w="1264" w:type="dxa"/>
            <w:tcBorders>
              <w:top w:val="single" w:sz="4" w:space="0" w:color="000000"/>
              <w:left w:val="single" w:sz="4" w:space="0" w:color="000000"/>
              <w:bottom w:val="single" w:sz="4" w:space="0" w:color="000000"/>
              <w:right w:val="single" w:sz="4" w:space="0" w:color="000000"/>
            </w:tcBorders>
          </w:tcPr>
          <w:p w14:paraId="350E071C" w14:textId="77777777" w:rsidR="003C7B50" w:rsidRPr="005D5B30" w:rsidRDefault="003C7B50" w:rsidP="00EC5F44">
            <w:pPr>
              <w:rPr>
                <w:rFonts w:ascii="Times New Roman" w:eastAsia="Times New Roman" w:hAnsi="Times New Roman" w:cs="Times New Roman"/>
                <w:sz w:val="24"/>
                <w:szCs w:val="24"/>
                <w:rPrChange w:id="236"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237" w:author="Ân Duy" w:date="2024-06-17T08:17:00Z">
                  <w:rPr>
                    <w:rFonts w:ascii="Times New Roman" w:eastAsia="Times New Roman" w:hAnsi="Times New Roman" w:cs="Times New Roman"/>
                    <w:sz w:val="26"/>
                    <w:szCs w:val="26"/>
                  </w:rPr>
                </w:rPrChange>
              </w:rPr>
              <w:t>Lưu trữ</w:t>
            </w:r>
          </w:p>
        </w:tc>
      </w:tr>
      <w:tr w:rsidR="003C7B50" w:rsidRPr="005D5B30" w14:paraId="118E7180" w14:textId="77777777" w:rsidTr="00EC5F44">
        <w:tc>
          <w:tcPr>
            <w:tcW w:w="746" w:type="dxa"/>
            <w:tcBorders>
              <w:top w:val="single" w:sz="4" w:space="0" w:color="000000"/>
              <w:left w:val="single" w:sz="4" w:space="0" w:color="000000"/>
              <w:bottom w:val="single" w:sz="4" w:space="0" w:color="000000"/>
              <w:right w:val="single" w:sz="4" w:space="0" w:color="000000"/>
            </w:tcBorders>
          </w:tcPr>
          <w:p w14:paraId="31B41C9A" w14:textId="77777777" w:rsidR="003C7B50" w:rsidRPr="005D5B30" w:rsidRDefault="003C7B50" w:rsidP="00EC5F44">
            <w:pPr>
              <w:jc w:val="right"/>
              <w:rPr>
                <w:rFonts w:ascii="Times New Roman" w:eastAsia="Times New Roman" w:hAnsi="Times New Roman" w:cs="Times New Roman"/>
                <w:sz w:val="24"/>
                <w:szCs w:val="24"/>
                <w:rPrChange w:id="238"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239" w:author="Ân Duy" w:date="2024-06-17T08:17:00Z">
                  <w:rPr>
                    <w:rFonts w:ascii="Times New Roman" w:eastAsia="Times New Roman" w:hAnsi="Times New Roman" w:cs="Times New Roman"/>
                    <w:sz w:val="26"/>
                    <w:szCs w:val="26"/>
                  </w:rPr>
                </w:rPrChange>
              </w:rPr>
              <w:t>13</w:t>
            </w:r>
          </w:p>
        </w:tc>
        <w:tc>
          <w:tcPr>
            <w:tcW w:w="3120" w:type="dxa"/>
            <w:tcBorders>
              <w:top w:val="single" w:sz="4" w:space="0" w:color="000000"/>
              <w:left w:val="single" w:sz="4" w:space="0" w:color="000000"/>
              <w:bottom w:val="single" w:sz="4" w:space="0" w:color="000000"/>
              <w:right w:val="single" w:sz="4" w:space="0" w:color="000000"/>
            </w:tcBorders>
          </w:tcPr>
          <w:p w14:paraId="65BA17AF" w14:textId="77777777" w:rsidR="003C7B50" w:rsidRPr="005D5B30" w:rsidRDefault="003C7B50" w:rsidP="00EC5F44">
            <w:pPr>
              <w:rPr>
                <w:rFonts w:ascii="Times New Roman" w:eastAsia="Times New Roman" w:hAnsi="Times New Roman" w:cs="Times New Roman"/>
                <w:color w:val="000000"/>
                <w:sz w:val="24"/>
                <w:szCs w:val="24"/>
                <w:rPrChange w:id="240" w:author="Ân Duy" w:date="2024-06-17T08:17:00Z">
                  <w:rPr>
                    <w:rFonts w:ascii="Times New Roman" w:eastAsia="Times New Roman" w:hAnsi="Times New Roman" w:cs="Times New Roman"/>
                    <w:color w:val="000000"/>
                    <w:sz w:val="26"/>
                    <w:szCs w:val="26"/>
                  </w:rPr>
                </w:rPrChange>
              </w:rPr>
            </w:pPr>
            <w:r w:rsidRPr="005D5B30">
              <w:rPr>
                <w:rFonts w:ascii="Times New Roman" w:eastAsia="Times New Roman" w:hAnsi="Times New Roman" w:cs="Times New Roman"/>
                <w:color w:val="000000"/>
                <w:sz w:val="24"/>
                <w:szCs w:val="24"/>
                <w:rPrChange w:id="241" w:author="Ân Duy" w:date="2024-06-17T08:17:00Z">
                  <w:rPr>
                    <w:rFonts w:ascii="Times New Roman" w:eastAsia="Times New Roman" w:hAnsi="Times New Roman" w:cs="Times New Roman"/>
                    <w:color w:val="000000"/>
                    <w:sz w:val="26"/>
                    <w:szCs w:val="26"/>
                  </w:rPr>
                </w:rPrChange>
              </w:rPr>
              <w:t>Khách hàng muốn yêu cầu hộ trợ</w:t>
            </w:r>
          </w:p>
        </w:tc>
        <w:tc>
          <w:tcPr>
            <w:tcW w:w="3151" w:type="dxa"/>
            <w:tcBorders>
              <w:top w:val="single" w:sz="4" w:space="0" w:color="000000"/>
              <w:left w:val="single" w:sz="4" w:space="0" w:color="000000"/>
              <w:bottom w:val="single" w:sz="4" w:space="0" w:color="000000"/>
              <w:right w:val="single" w:sz="4" w:space="0" w:color="000000"/>
            </w:tcBorders>
          </w:tcPr>
          <w:p w14:paraId="2F2B8950" w14:textId="77777777" w:rsidR="003C7B50" w:rsidRPr="005D5B30" w:rsidRDefault="003C7B50" w:rsidP="00EC5F44">
            <w:pPr>
              <w:rPr>
                <w:rFonts w:ascii="Times New Roman" w:eastAsia="Times New Roman" w:hAnsi="Times New Roman" w:cs="Times New Roman"/>
                <w:sz w:val="24"/>
                <w:szCs w:val="24"/>
                <w:rPrChange w:id="242"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243" w:author="Ân Duy" w:date="2024-06-17T08:17:00Z">
                  <w:rPr>
                    <w:rFonts w:ascii="Times New Roman" w:eastAsia="Times New Roman" w:hAnsi="Times New Roman" w:cs="Times New Roman"/>
                    <w:sz w:val="26"/>
                    <w:szCs w:val="26"/>
                  </w:rPr>
                </w:rPrChange>
              </w:rPr>
              <w:t>Yêu cầu hỗ trợ</w:t>
            </w:r>
          </w:p>
        </w:tc>
        <w:tc>
          <w:tcPr>
            <w:tcW w:w="1200" w:type="dxa"/>
            <w:tcBorders>
              <w:top w:val="single" w:sz="4" w:space="0" w:color="000000"/>
              <w:left w:val="single" w:sz="4" w:space="0" w:color="000000"/>
              <w:bottom w:val="single" w:sz="4" w:space="0" w:color="000000"/>
              <w:right w:val="single" w:sz="4" w:space="0" w:color="000000"/>
            </w:tcBorders>
          </w:tcPr>
          <w:p w14:paraId="343F9BC1" w14:textId="77777777" w:rsidR="003C7B50" w:rsidRPr="005D5B30" w:rsidRDefault="003C7B50" w:rsidP="00EC5F44">
            <w:pPr>
              <w:rPr>
                <w:rFonts w:ascii="Times New Roman" w:eastAsia="Times New Roman" w:hAnsi="Times New Roman" w:cs="Times New Roman"/>
                <w:sz w:val="24"/>
                <w:szCs w:val="24"/>
                <w:rPrChange w:id="244"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245" w:author="Ân Duy" w:date="2024-06-17T08:17:00Z">
                  <w:rPr>
                    <w:rFonts w:ascii="Times New Roman" w:eastAsia="Times New Roman" w:hAnsi="Times New Roman" w:cs="Times New Roman"/>
                    <w:sz w:val="26"/>
                    <w:szCs w:val="26"/>
                  </w:rPr>
                </w:rPrChange>
              </w:rPr>
              <w:t>Quản lý khách hàng</w:t>
            </w:r>
          </w:p>
        </w:tc>
        <w:tc>
          <w:tcPr>
            <w:tcW w:w="1232" w:type="dxa"/>
            <w:tcBorders>
              <w:top w:val="single" w:sz="4" w:space="0" w:color="000000"/>
              <w:left w:val="single" w:sz="4" w:space="0" w:color="000000"/>
              <w:bottom w:val="single" w:sz="4" w:space="0" w:color="000000"/>
              <w:right w:val="single" w:sz="4" w:space="0" w:color="000000"/>
            </w:tcBorders>
          </w:tcPr>
          <w:p w14:paraId="0746FEDA" w14:textId="77777777" w:rsidR="003C7B50" w:rsidRPr="005D5B30" w:rsidRDefault="003C7B50" w:rsidP="00EC5F44">
            <w:pPr>
              <w:rPr>
                <w:rFonts w:ascii="Times New Roman" w:eastAsia="Times New Roman" w:hAnsi="Times New Roman" w:cs="Times New Roman"/>
                <w:sz w:val="24"/>
                <w:szCs w:val="24"/>
                <w:rPrChange w:id="246"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247" w:author="Ân Duy" w:date="2024-06-17T08:17:00Z">
                  <w:rPr>
                    <w:rFonts w:ascii="Times New Roman" w:eastAsia="Times New Roman" w:hAnsi="Times New Roman" w:cs="Times New Roman"/>
                    <w:sz w:val="26"/>
                    <w:szCs w:val="26"/>
                  </w:rPr>
                </w:rPrChange>
              </w:rPr>
              <w:t>Khách hàng</w:t>
            </w:r>
          </w:p>
        </w:tc>
        <w:tc>
          <w:tcPr>
            <w:tcW w:w="1466" w:type="dxa"/>
            <w:tcBorders>
              <w:top w:val="single" w:sz="4" w:space="0" w:color="000000"/>
              <w:left w:val="single" w:sz="4" w:space="0" w:color="000000"/>
              <w:bottom w:val="single" w:sz="4" w:space="0" w:color="000000"/>
              <w:right w:val="single" w:sz="4" w:space="0" w:color="000000"/>
            </w:tcBorders>
          </w:tcPr>
          <w:p w14:paraId="49ABAC77" w14:textId="77777777" w:rsidR="003C7B50" w:rsidRPr="005D5B30" w:rsidRDefault="003C7B50" w:rsidP="00EC5F44">
            <w:pPr>
              <w:rPr>
                <w:rFonts w:ascii="Times New Roman" w:eastAsia="Times New Roman" w:hAnsi="Times New Roman" w:cs="Times New Roman"/>
                <w:sz w:val="24"/>
                <w:szCs w:val="24"/>
                <w:rPrChange w:id="248" w:author="Ân Duy" w:date="2024-06-17T08:17:00Z">
                  <w:rPr>
                    <w:rFonts w:ascii="Times New Roman" w:eastAsia="Times New Roman" w:hAnsi="Times New Roman" w:cs="Times New Roman"/>
                    <w:sz w:val="26"/>
                    <w:szCs w:val="26"/>
                  </w:rPr>
                </w:rPrChange>
              </w:rPr>
            </w:pPr>
          </w:p>
        </w:tc>
        <w:tc>
          <w:tcPr>
            <w:tcW w:w="1091" w:type="dxa"/>
            <w:tcBorders>
              <w:top w:val="single" w:sz="4" w:space="0" w:color="000000"/>
              <w:left w:val="single" w:sz="4" w:space="0" w:color="000000"/>
              <w:bottom w:val="single" w:sz="4" w:space="0" w:color="000000"/>
              <w:right w:val="single" w:sz="4" w:space="0" w:color="000000"/>
            </w:tcBorders>
          </w:tcPr>
          <w:p w14:paraId="5A041EB4" w14:textId="77777777" w:rsidR="003C7B50" w:rsidRPr="005D5B30" w:rsidRDefault="003C7B50" w:rsidP="00EC5F44">
            <w:pPr>
              <w:rPr>
                <w:rFonts w:ascii="Times New Roman" w:eastAsia="Times New Roman" w:hAnsi="Times New Roman" w:cs="Times New Roman"/>
                <w:sz w:val="24"/>
                <w:szCs w:val="24"/>
                <w:rPrChange w:id="249" w:author="Ân Duy" w:date="2024-06-17T08:17:00Z">
                  <w:rPr>
                    <w:rFonts w:ascii="Times New Roman" w:eastAsia="Times New Roman" w:hAnsi="Times New Roman" w:cs="Times New Roman"/>
                    <w:sz w:val="26"/>
                    <w:szCs w:val="26"/>
                  </w:rPr>
                </w:rPrChange>
              </w:rPr>
            </w:pPr>
          </w:p>
        </w:tc>
        <w:tc>
          <w:tcPr>
            <w:tcW w:w="1055" w:type="dxa"/>
            <w:tcBorders>
              <w:top w:val="single" w:sz="4" w:space="0" w:color="000000"/>
              <w:left w:val="single" w:sz="4" w:space="0" w:color="000000"/>
              <w:bottom w:val="single" w:sz="4" w:space="0" w:color="000000"/>
              <w:right w:val="single" w:sz="4" w:space="0" w:color="000000"/>
            </w:tcBorders>
          </w:tcPr>
          <w:p w14:paraId="6B1AD88C" w14:textId="77777777" w:rsidR="003C7B50" w:rsidRPr="005D5B30" w:rsidRDefault="003C7B50" w:rsidP="00EC5F44">
            <w:pPr>
              <w:rPr>
                <w:rFonts w:ascii="Times New Roman" w:eastAsia="Times New Roman" w:hAnsi="Times New Roman" w:cs="Times New Roman"/>
                <w:sz w:val="24"/>
                <w:szCs w:val="24"/>
                <w:rPrChange w:id="250"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251" w:author="Ân Duy" w:date="2024-06-17T08:17:00Z">
                  <w:rPr>
                    <w:rFonts w:ascii="Times New Roman" w:eastAsia="Times New Roman" w:hAnsi="Times New Roman" w:cs="Times New Roman"/>
                    <w:sz w:val="26"/>
                    <w:szCs w:val="26"/>
                  </w:rPr>
                </w:rPrChange>
              </w:rPr>
              <w:t>Bán tự động</w:t>
            </w:r>
          </w:p>
        </w:tc>
        <w:tc>
          <w:tcPr>
            <w:tcW w:w="1264" w:type="dxa"/>
            <w:tcBorders>
              <w:top w:val="single" w:sz="4" w:space="0" w:color="000000"/>
              <w:left w:val="single" w:sz="4" w:space="0" w:color="000000"/>
              <w:bottom w:val="single" w:sz="4" w:space="0" w:color="000000"/>
              <w:right w:val="single" w:sz="4" w:space="0" w:color="000000"/>
            </w:tcBorders>
          </w:tcPr>
          <w:p w14:paraId="7FF2680B" w14:textId="77777777" w:rsidR="003C7B50" w:rsidRPr="005D5B30" w:rsidRDefault="003C7B50" w:rsidP="00EC5F44">
            <w:pPr>
              <w:rPr>
                <w:rFonts w:ascii="Times New Roman" w:eastAsia="Times New Roman" w:hAnsi="Times New Roman" w:cs="Times New Roman"/>
                <w:sz w:val="24"/>
                <w:szCs w:val="24"/>
                <w:rPrChange w:id="252" w:author="Ân Duy" w:date="2024-06-17T08:17:00Z">
                  <w:rPr>
                    <w:rFonts w:ascii="Times New Roman" w:eastAsia="Times New Roman" w:hAnsi="Times New Roman" w:cs="Times New Roman"/>
                    <w:sz w:val="26"/>
                    <w:szCs w:val="26"/>
                  </w:rPr>
                </w:rPrChange>
              </w:rPr>
            </w:pPr>
            <w:r w:rsidRPr="005D5B30">
              <w:rPr>
                <w:rFonts w:ascii="Times New Roman" w:eastAsia="Times New Roman" w:hAnsi="Times New Roman" w:cs="Times New Roman"/>
                <w:sz w:val="24"/>
                <w:szCs w:val="24"/>
                <w:rPrChange w:id="253" w:author="Ân Duy" w:date="2024-06-17T08:17:00Z">
                  <w:rPr>
                    <w:rFonts w:ascii="Times New Roman" w:eastAsia="Times New Roman" w:hAnsi="Times New Roman" w:cs="Times New Roman"/>
                    <w:sz w:val="26"/>
                    <w:szCs w:val="26"/>
                  </w:rPr>
                </w:rPrChange>
              </w:rPr>
              <w:t>Lưu trữ</w:t>
            </w:r>
          </w:p>
        </w:tc>
      </w:tr>
      <w:tr w:rsidR="003C7B50" w:rsidRPr="005D5B30" w14:paraId="01B4BFA9" w14:textId="77777777" w:rsidTr="00EC5F44">
        <w:tc>
          <w:tcPr>
            <w:tcW w:w="746" w:type="dxa"/>
            <w:tcBorders>
              <w:top w:val="single" w:sz="4" w:space="0" w:color="000000"/>
              <w:left w:val="single" w:sz="4" w:space="0" w:color="000000"/>
              <w:bottom w:val="single" w:sz="4" w:space="0" w:color="000000"/>
              <w:right w:val="single" w:sz="4" w:space="0" w:color="000000"/>
            </w:tcBorders>
          </w:tcPr>
          <w:p w14:paraId="20A4E696" w14:textId="77777777" w:rsidR="003C7B50" w:rsidRPr="005D5B30" w:rsidRDefault="003C7B50" w:rsidP="00EC5F44">
            <w:pPr>
              <w:jc w:val="right"/>
              <w:rPr>
                <w:rFonts w:ascii="Times New Roman" w:eastAsia="Times New Roman" w:hAnsi="Times New Roman" w:cs="Times New Roman"/>
                <w:sz w:val="24"/>
                <w:szCs w:val="24"/>
                <w:rPrChange w:id="254"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255" w:author="Ân Duy" w:date="2024-06-17T08:17:00Z">
                  <w:rPr>
                    <w:rFonts w:ascii="Times New Roman" w:hAnsi="Times New Roman" w:cs="Times New Roman"/>
                    <w:sz w:val="26"/>
                    <w:szCs w:val="26"/>
                  </w:rPr>
                </w:rPrChange>
              </w:rPr>
              <w:t>14</w:t>
            </w:r>
          </w:p>
        </w:tc>
        <w:tc>
          <w:tcPr>
            <w:tcW w:w="3120" w:type="dxa"/>
            <w:tcBorders>
              <w:top w:val="single" w:sz="4" w:space="0" w:color="000000"/>
              <w:left w:val="single" w:sz="4" w:space="0" w:color="000000"/>
              <w:bottom w:val="single" w:sz="4" w:space="0" w:color="000000"/>
              <w:right w:val="single" w:sz="4" w:space="0" w:color="000000"/>
            </w:tcBorders>
          </w:tcPr>
          <w:p w14:paraId="712ECCF9" w14:textId="77777777" w:rsidR="003C7B50" w:rsidRPr="005D5B30" w:rsidRDefault="003C7B50" w:rsidP="00EC5F44">
            <w:pPr>
              <w:rPr>
                <w:rFonts w:ascii="Times New Roman" w:eastAsia="Times New Roman" w:hAnsi="Times New Roman" w:cs="Times New Roman"/>
                <w:color w:val="000000"/>
                <w:sz w:val="24"/>
                <w:szCs w:val="24"/>
                <w:rPrChange w:id="256" w:author="Ân Duy" w:date="2024-06-17T08:17:00Z">
                  <w:rPr>
                    <w:rFonts w:ascii="Times New Roman" w:eastAsia="Times New Roman" w:hAnsi="Times New Roman" w:cs="Times New Roman"/>
                    <w:color w:val="000000"/>
                    <w:sz w:val="26"/>
                    <w:szCs w:val="26"/>
                  </w:rPr>
                </w:rPrChange>
              </w:rPr>
            </w:pPr>
            <w:r w:rsidRPr="005D5B30">
              <w:rPr>
                <w:rFonts w:ascii="Times New Roman" w:hAnsi="Times New Roman" w:cs="Times New Roman"/>
                <w:color w:val="000000"/>
                <w:sz w:val="24"/>
                <w:szCs w:val="24"/>
                <w:rPrChange w:id="257" w:author="Ân Duy" w:date="2024-06-17T08:17:00Z">
                  <w:rPr>
                    <w:rFonts w:ascii="Times New Roman" w:hAnsi="Times New Roman" w:cs="Times New Roman"/>
                    <w:color w:val="000000"/>
                    <w:sz w:val="26"/>
                    <w:szCs w:val="26"/>
                  </w:rPr>
                </w:rPrChange>
              </w:rPr>
              <w:t xml:space="preserve">Quản lý muốn đăng ký </w:t>
            </w:r>
          </w:p>
        </w:tc>
        <w:tc>
          <w:tcPr>
            <w:tcW w:w="3151" w:type="dxa"/>
            <w:tcBorders>
              <w:top w:val="single" w:sz="4" w:space="0" w:color="000000"/>
              <w:left w:val="single" w:sz="4" w:space="0" w:color="000000"/>
              <w:bottom w:val="single" w:sz="4" w:space="0" w:color="000000"/>
              <w:right w:val="single" w:sz="4" w:space="0" w:color="000000"/>
            </w:tcBorders>
          </w:tcPr>
          <w:p w14:paraId="2B7A6D69" w14:textId="77777777" w:rsidR="003C7B50" w:rsidRPr="005D5B30" w:rsidRDefault="003C7B50" w:rsidP="00EC5F44">
            <w:pPr>
              <w:rPr>
                <w:rFonts w:ascii="Times New Roman" w:eastAsia="Times New Roman" w:hAnsi="Times New Roman" w:cs="Times New Roman"/>
                <w:sz w:val="24"/>
                <w:szCs w:val="24"/>
                <w:rPrChange w:id="258"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259" w:author="Ân Duy" w:date="2024-06-17T08:17:00Z">
                  <w:rPr>
                    <w:rFonts w:ascii="Times New Roman" w:hAnsi="Times New Roman" w:cs="Times New Roman"/>
                    <w:sz w:val="26"/>
                    <w:szCs w:val="26"/>
                  </w:rPr>
                </w:rPrChange>
              </w:rPr>
              <w:t xml:space="preserve">Đăng ký </w:t>
            </w:r>
          </w:p>
        </w:tc>
        <w:tc>
          <w:tcPr>
            <w:tcW w:w="1200" w:type="dxa"/>
            <w:tcBorders>
              <w:top w:val="single" w:sz="4" w:space="0" w:color="000000"/>
              <w:left w:val="single" w:sz="4" w:space="0" w:color="000000"/>
              <w:bottom w:val="single" w:sz="4" w:space="0" w:color="000000"/>
              <w:right w:val="single" w:sz="4" w:space="0" w:color="000000"/>
            </w:tcBorders>
          </w:tcPr>
          <w:p w14:paraId="12C41FDA" w14:textId="77777777" w:rsidR="003C7B50" w:rsidRPr="005D5B30" w:rsidRDefault="003C7B50" w:rsidP="00EC5F44">
            <w:pPr>
              <w:rPr>
                <w:rFonts w:ascii="Times New Roman" w:eastAsia="Times New Roman" w:hAnsi="Times New Roman" w:cs="Times New Roman"/>
                <w:sz w:val="24"/>
                <w:szCs w:val="24"/>
                <w:rPrChange w:id="260"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261" w:author="Ân Duy" w:date="2024-06-17T08:17:00Z">
                  <w:rPr>
                    <w:rFonts w:ascii="Times New Roman" w:hAnsi="Times New Roman" w:cs="Times New Roman"/>
                    <w:sz w:val="26"/>
                    <w:szCs w:val="26"/>
                  </w:rPr>
                </w:rPrChange>
              </w:rPr>
              <w:t xml:space="preserve">Quản lý </w:t>
            </w:r>
          </w:p>
        </w:tc>
        <w:tc>
          <w:tcPr>
            <w:tcW w:w="1232" w:type="dxa"/>
            <w:tcBorders>
              <w:top w:val="single" w:sz="4" w:space="0" w:color="000000"/>
              <w:left w:val="single" w:sz="4" w:space="0" w:color="000000"/>
              <w:bottom w:val="single" w:sz="4" w:space="0" w:color="000000"/>
              <w:right w:val="single" w:sz="4" w:space="0" w:color="000000"/>
            </w:tcBorders>
          </w:tcPr>
          <w:p w14:paraId="0906A559" w14:textId="77777777" w:rsidR="003C7B50" w:rsidRPr="005D5B30" w:rsidRDefault="003C7B50" w:rsidP="00EC5F44">
            <w:pPr>
              <w:rPr>
                <w:rFonts w:ascii="Times New Roman" w:eastAsia="Times New Roman" w:hAnsi="Times New Roman" w:cs="Times New Roman"/>
                <w:sz w:val="24"/>
                <w:szCs w:val="24"/>
                <w:rPrChange w:id="262"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263" w:author="Ân Duy" w:date="2024-06-17T08:17:00Z">
                  <w:rPr>
                    <w:rFonts w:ascii="Times New Roman" w:hAnsi="Times New Roman" w:cs="Times New Roman"/>
                    <w:sz w:val="26"/>
                    <w:szCs w:val="26"/>
                  </w:rPr>
                </w:rPrChange>
              </w:rPr>
              <w:t xml:space="preserve">Quản lý </w:t>
            </w:r>
          </w:p>
        </w:tc>
        <w:tc>
          <w:tcPr>
            <w:tcW w:w="1466" w:type="dxa"/>
            <w:tcBorders>
              <w:top w:val="single" w:sz="4" w:space="0" w:color="000000"/>
              <w:left w:val="single" w:sz="4" w:space="0" w:color="000000"/>
              <w:bottom w:val="single" w:sz="4" w:space="0" w:color="000000"/>
              <w:right w:val="single" w:sz="4" w:space="0" w:color="000000"/>
            </w:tcBorders>
          </w:tcPr>
          <w:p w14:paraId="5F01EED1" w14:textId="77777777" w:rsidR="003C7B50" w:rsidRPr="005D5B30" w:rsidRDefault="003C7B50" w:rsidP="00EC5F44">
            <w:pPr>
              <w:rPr>
                <w:rFonts w:ascii="Times New Roman" w:eastAsia="Times New Roman" w:hAnsi="Times New Roman" w:cs="Times New Roman"/>
                <w:sz w:val="24"/>
                <w:szCs w:val="24"/>
                <w:rPrChange w:id="264"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265" w:author="Ân Duy" w:date="2024-06-17T08:17:00Z">
                  <w:rPr>
                    <w:rFonts w:ascii="Times New Roman" w:hAnsi="Times New Roman" w:cs="Times New Roman"/>
                    <w:sz w:val="26"/>
                    <w:szCs w:val="26"/>
                  </w:rPr>
                </w:rPrChange>
              </w:rPr>
              <w:t>Nhân viên</w:t>
            </w:r>
          </w:p>
        </w:tc>
        <w:tc>
          <w:tcPr>
            <w:tcW w:w="1091" w:type="dxa"/>
            <w:tcBorders>
              <w:top w:val="single" w:sz="4" w:space="0" w:color="000000"/>
              <w:left w:val="single" w:sz="4" w:space="0" w:color="000000"/>
              <w:bottom w:val="single" w:sz="4" w:space="0" w:color="000000"/>
              <w:right w:val="single" w:sz="4" w:space="0" w:color="000000"/>
            </w:tcBorders>
          </w:tcPr>
          <w:p w14:paraId="6833BD90" w14:textId="77777777" w:rsidR="003C7B50" w:rsidRPr="005D5B30" w:rsidRDefault="003C7B50" w:rsidP="00EC5F44">
            <w:pPr>
              <w:rPr>
                <w:rFonts w:ascii="Times New Roman" w:eastAsia="Times New Roman" w:hAnsi="Times New Roman" w:cs="Times New Roman"/>
                <w:sz w:val="24"/>
                <w:szCs w:val="24"/>
                <w:rPrChange w:id="266" w:author="Ân Duy" w:date="2024-06-17T08:17:00Z">
                  <w:rPr>
                    <w:rFonts w:ascii="Times New Roman" w:eastAsia="Times New Roman" w:hAnsi="Times New Roman" w:cs="Times New Roman"/>
                    <w:sz w:val="26"/>
                    <w:szCs w:val="26"/>
                  </w:rPr>
                </w:rPrChange>
              </w:rPr>
            </w:pPr>
          </w:p>
        </w:tc>
        <w:tc>
          <w:tcPr>
            <w:tcW w:w="1055" w:type="dxa"/>
            <w:tcBorders>
              <w:top w:val="single" w:sz="4" w:space="0" w:color="000000"/>
              <w:left w:val="single" w:sz="4" w:space="0" w:color="000000"/>
              <w:bottom w:val="single" w:sz="4" w:space="0" w:color="000000"/>
              <w:right w:val="single" w:sz="4" w:space="0" w:color="000000"/>
            </w:tcBorders>
          </w:tcPr>
          <w:p w14:paraId="23FC1DE6" w14:textId="77777777" w:rsidR="003C7B50" w:rsidRPr="005D5B30" w:rsidRDefault="003C7B50" w:rsidP="00EC5F44">
            <w:pPr>
              <w:rPr>
                <w:rFonts w:ascii="Times New Roman" w:eastAsia="Times New Roman" w:hAnsi="Times New Roman" w:cs="Times New Roman"/>
                <w:sz w:val="24"/>
                <w:szCs w:val="24"/>
                <w:rPrChange w:id="267"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268" w:author="Ân Duy" w:date="2024-06-17T08:17:00Z">
                  <w:rPr>
                    <w:rFonts w:ascii="Times New Roman" w:hAnsi="Times New Roman" w:cs="Times New Roman"/>
                    <w:sz w:val="26"/>
                    <w:szCs w:val="26"/>
                  </w:rPr>
                </w:rPrChange>
              </w:rPr>
              <w:t xml:space="preserve">Bán tự động </w:t>
            </w:r>
          </w:p>
        </w:tc>
        <w:tc>
          <w:tcPr>
            <w:tcW w:w="1264" w:type="dxa"/>
            <w:tcBorders>
              <w:top w:val="single" w:sz="4" w:space="0" w:color="000000"/>
              <w:left w:val="single" w:sz="4" w:space="0" w:color="000000"/>
              <w:bottom w:val="single" w:sz="4" w:space="0" w:color="000000"/>
              <w:right w:val="single" w:sz="4" w:space="0" w:color="000000"/>
            </w:tcBorders>
          </w:tcPr>
          <w:p w14:paraId="1A13B934" w14:textId="77777777" w:rsidR="003C7B50" w:rsidRPr="005D5B30" w:rsidRDefault="003C7B50" w:rsidP="00EC5F44">
            <w:pPr>
              <w:rPr>
                <w:rFonts w:ascii="Times New Roman" w:eastAsia="Times New Roman" w:hAnsi="Times New Roman" w:cs="Times New Roman"/>
                <w:sz w:val="24"/>
                <w:szCs w:val="24"/>
                <w:rPrChange w:id="269"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270" w:author="Ân Duy" w:date="2024-06-17T08:17:00Z">
                  <w:rPr>
                    <w:rFonts w:ascii="Times New Roman" w:hAnsi="Times New Roman" w:cs="Times New Roman"/>
                    <w:sz w:val="26"/>
                    <w:szCs w:val="26"/>
                  </w:rPr>
                </w:rPrChange>
              </w:rPr>
              <w:t xml:space="preserve">Lưu trữ </w:t>
            </w:r>
          </w:p>
        </w:tc>
      </w:tr>
      <w:tr w:rsidR="003C7B50" w:rsidRPr="005D5B30" w14:paraId="68847ACA" w14:textId="77777777" w:rsidTr="00EC5F44">
        <w:tc>
          <w:tcPr>
            <w:tcW w:w="746" w:type="dxa"/>
            <w:tcBorders>
              <w:top w:val="single" w:sz="4" w:space="0" w:color="000000"/>
              <w:left w:val="single" w:sz="4" w:space="0" w:color="000000"/>
              <w:bottom w:val="single" w:sz="4" w:space="0" w:color="000000"/>
              <w:right w:val="single" w:sz="4" w:space="0" w:color="000000"/>
            </w:tcBorders>
            <w:shd w:val="clear" w:color="auto" w:fill="FFFFFF"/>
          </w:tcPr>
          <w:p w14:paraId="0E29599D" w14:textId="77777777" w:rsidR="003C7B50" w:rsidRPr="005D5B30" w:rsidRDefault="003C7B50" w:rsidP="00EC5F44">
            <w:pPr>
              <w:jc w:val="right"/>
              <w:rPr>
                <w:rFonts w:ascii="Times New Roman" w:eastAsia="Times New Roman" w:hAnsi="Times New Roman" w:cs="Times New Roman"/>
                <w:sz w:val="24"/>
                <w:szCs w:val="24"/>
                <w:rPrChange w:id="271"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272" w:author="Ân Duy" w:date="2024-06-17T08:17:00Z">
                  <w:rPr>
                    <w:rFonts w:ascii="Times New Roman" w:hAnsi="Times New Roman" w:cs="Times New Roman"/>
                    <w:sz w:val="26"/>
                    <w:szCs w:val="26"/>
                  </w:rPr>
                </w:rPrChange>
              </w:rPr>
              <w:t>15</w:t>
            </w:r>
          </w:p>
        </w:tc>
        <w:tc>
          <w:tcPr>
            <w:tcW w:w="3120" w:type="dxa"/>
            <w:tcBorders>
              <w:top w:val="single" w:sz="4" w:space="0" w:color="000000"/>
              <w:left w:val="single" w:sz="4" w:space="0" w:color="000000"/>
              <w:bottom w:val="single" w:sz="4" w:space="0" w:color="000000"/>
              <w:right w:val="single" w:sz="4" w:space="0" w:color="000000"/>
            </w:tcBorders>
            <w:shd w:val="clear" w:color="auto" w:fill="FFFFFF"/>
          </w:tcPr>
          <w:p w14:paraId="635F9DBF" w14:textId="77777777" w:rsidR="003C7B50" w:rsidRPr="005D5B30" w:rsidRDefault="003C7B50" w:rsidP="00EC5F44">
            <w:pPr>
              <w:rPr>
                <w:rFonts w:ascii="Times New Roman" w:eastAsia="Times New Roman" w:hAnsi="Times New Roman" w:cs="Times New Roman"/>
                <w:color w:val="000000"/>
                <w:sz w:val="24"/>
                <w:szCs w:val="24"/>
                <w:rPrChange w:id="273" w:author="Ân Duy" w:date="2024-06-17T08:17:00Z">
                  <w:rPr>
                    <w:rFonts w:ascii="Times New Roman" w:eastAsia="Times New Roman" w:hAnsi="Times New Roman" w:cs="Times New Roman"/>
                    <w:color w:val="000000"/>
                    <w:sz w:val="26"/>
                    <w:szCs w:val="26"/>
                  </w:rPr>
                </w:rPrChange>
              </w:rPr>
            </w:pPr>
            <w:r w:rsidRPr="005D5B30">
              <w:rPr>
                <w:rFonts w:ascii="Times New Roman" w:hAnsi="Times New Roman" w:cs="Times New Roman"/>
                <w:color w:val="000000"/>
                <w:sz w:val="24"/>
                <w:szCs w:val="24"/>
                <w:rPrChange w:id="274" w:author="Ân Duy" w:date="2024-06-17T08:17:00Z">
                  <w:rPr>
                    <w:rFonts w:ascii="Times New Roman" w:hAnsi="Times New Roman" w:cs="Times New Roman"/>
                    <w:color w:val="000000"/>
                    <w:sz w:val="26"/>
                    <w:szCs w:val="26"/>
                  </w:rPr>
                </w:rPrChange>
              </w:rPr>
              <w:t>Quản lý muốn đăng nhập</w:t>
            </w:r>
          </w:p>
        </w:tc>
        <w:tc>
          <w:tcPr>
            <w:tcW w:w="3151" w:type="dxa"/>
            <w:tcBorders>
              <w:top w:val="single" w:sz="4" w:space="0" w:color="000000"/>
              <w:left w:val="single" w:sz="4" w:space="0" w:color="000000"/>
              <w:bottom w:val="single" w:sz="4" w:space="0" w:color="000000"/>
              <w:right w:val="single" w:sz="4" w:space="0" w:color="000000"/>
            </w:tcBorders>
            <w:shd w:val="clear" w:color="auto" w:fill="FFFFFF"/>
          </w:tcPr>
          <w:p w14:paraId="6633A4B1" w14:textId="77777777" w:rsidR="003C7B50" w:rsidRPr="005D5B30" w:rsidRDefault="003C7B50" w:rsidP="00EC5F44">
            <w:pPr>
              <w:rPr>
                <w:rFonts w:ascii="Times New Roman" w:eastAsia="Times New Roman" w:hAnsi="Times New Roman" w:cs="Times New Roman"/>
                <w:sz w:val="24"/>
                <w:szCs w:val="24"/>
                <w:rPrChange w:id="275"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276" w:author="Ân Duy" w:date="2024-06-17T08:17:00Z">
                  <w:rPr>
                    <w:rFonts w:ascii="Times New Roman" w:hAnsi="Times New Roman" w:cs="Times New Roman"/>
                    <w:sz w:val="26"/>
                    <w:szCs w:val="26"/>
                  </w:rPr>
                </w:rPrChange>
              </w:rPr>
              <w:t xml:space="preserve">Đăng nhập </w:t>
            </w:r>
          </w:p>
        </w:tc>
        <w:tc>
          <w:tcPr>
            <w:tcW w:w="1200" w:type="dxa"/>
            <w:tcBorders>
              <w:top w:val="single" w:sz="4" w:space="0" w:color="000000"/>
              <w:left w:val="single" w:sz="4" w:space="0" w:color="000000"/>
              <w:bottom w:val="single" w:sz="4" w:space="0" w:color="000000"/>
              <w:right w:val="single" w:sz="4" w:space="0" w:color="000000"/>
            </w:tcBorders>
            <w:shd w:val="clear" w:color="auto" w:fill="FFFFFF"/>
          </w:tcPr>
          <w:p w14:paraId="66420140" w14:textId="77777777" w:rsidR="003C7B50" w:rsidRPr="005D5B30" w:rsidRDefault="003C7B50" w:rsidP="00EC5F44">
            <w:pPr>
              <w:rPr>
                <w:rFonts w:ascii="Times New Roman" w:eastAsia="Times New Roman" w:hAnsi="Times New Roman" w:cs="Times New Roman"/>
                <w:sz w:val="24"/>
                <w:szCs w:val="24"/>
                <w:rPrChange w:id="277"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278" w:author="Ân Duy" w:date="2024-06-17T08:17:00Z">
                  <w:rPr>
                    <w:rFonts w:ascii="Times New Roman" w:hAnsi="Times New Roman" w:cs="Times New Roman"/>
                    <w:sz w:val="26"/>
                    <w:szCs w:val="26"/>
                  </w:rPr>
                </w:rPrChange>
              </w:rPr>
              <w:t xml:space="preserve">Quản lý </w:t>
            </w:r>
          </w:p>
        </w:tc>
        <w:tc>
          <w:tcPr>
            <w:tcW w:w="1232" w:type="dxa"/>
            <w:tcBorders>
              <w:top w:val="single" w:sz="4" w:space="0" w:color="000000"/>
              <w:left w:val="single" w:sz="4" w:space="0" w:color="000000"/>
              <w:bottom w:val="single" w:sz="4" w:space="0" w:color="000000"/>
              <w:right w:val="single" w:sz="4" w:space="0" w:color="000000"/>
            </w:tcBorders>
            <w:shd w:val="clear" w:color="auto" w:fill="FFFFFF"/>
          </w:tcPr>
          <w:p w14:paraId="0D36E41F" w14:textId="77777777" w:rsidR="003C7B50" w:rsidRPr="005D5B30" w:rsidRDefault="003C7B50" w:rsidP="00EC5F44">
            <w:pPr>
              <w:rPr>
                <w:rFonts w:ascii="Times New Roman" w:eastAsia="Times New Roman" w:hAnsi="Times New Roman" w:cs="Times New Roman"/>
                <w:sz w:val="24"/>
                <w:szCs w:val="24"/>
                <w:rPrChange w:id="279"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280" w:author="Ân Duy" w:date="2024-06-17T08:17:00Z">
                  <w:rPr>
                    <w:rFonts w:ascii="Times New Roman" w:hAnsi="Times New Roman" w:cs="Times New Roman"/>
                    <w:sz w:val="26"/>
                    <w:szCs w:val="26"/>
                  </w:rPr>
                </w:rPrChange>
              </w:rPr>
              <w:t xml:space="preserve">Quản lý </w:t>
            </w:r>
          </w:p>
        </w:tc>
        <w:tc>
          <w:tcPr>
            <w:tcW w:w="1466" w:type="dxa"/>
            <w:tcBorders>
              <w:top w:val="single" w:sz="4" w:space="0" w:color="000000"/>
              <w:left w:val="single" w:sz="4" w:space="0" w:color="000000"/>
              <w:bottom w:val="single" w:sz="4" w:space="0" w:color="000000"/>
              <w:right w:val="single" w:sz="4" w:space="0" w:color="000000"/>
            </w:tcBorders>
            <w:shd w:val="clear" w:color="auto" w:fill="FFFFFF"/>
          </w:tcPr>
          <w:p w14:paraId="0DDA3402" w14:textId="77777777" w:rsidR="003C7B50" w:rsidRPr="005D5B30" w:rsidRDefault="003C7B50" w:rsidP="00EC5F44">
            <w:pPr>
              <w:rPr>
                <w:rFonts w:ascii="Times New Roman" w:eastAsia="Times New Roman" w:hAnsi="Times New Roman" w:cs="Times New Roman"/>
                <w:sz w:val="24"/>
                <w:szCs w:val="24"/>
                <w:rPrChange w:id="281"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282" w:author="Ân Duy" w:date="2024-06-17T08:17:00Z">
                  <w:rPr>
                    <w:rFonts w:ascii="Times New Roman" w:hAnsi="Times New Roman" w:cs="Times New Roman"/>
                    <w:sz w:val="26"/>
                    <w:szCs w:val="26"/>
                  </w:rPr>
                </w:rPrChange>
              </w:rPr>
              <w:t xml:space="preserve">Nhân viên </w:t>
            </w:r>
          </w:p>
        </w:tc>
        <w:tc>
          <w:tcPr>
            <w:tcW w:w="1091" w:type="dxa"/>
            <w:tcBorders>
              <w:top w:val="single" w:sz="4" w:space="0" w:color="000000"/>
              <w:left w:val="single" w:sz="4" w:space="0" w:color="000000"/>
              <w:bottom w:val="single" w:sz="4" w:space="0" w:color="000000"/>
              <w:right w:val="single" w:sz="4" w:space="0" w:color="000000"/>
            </w:tcBorders>
            <w:shd w:val="clear" w:color="auto" w:fill="FFFFFF"/>
          </w:tcPr>
          <w:p w14:paraId="0709F3CB" w14:textId="77777777" w:rsidR="003C7B50" w:rsidRPr="005D5B30" w:rsidRDefault="003C7B50" w:rsidP="00EC5F44">
            <w:pPr>
              <w:rPr>
                <w:rFonts w:ascii="Times New Roman" w:eastAsia="Times New Roman" w:hAnsi="Times New Roman" w:cs="Times New Roman"/>
                <w:sz w:val="24"/>
                <w:szCs w:val="24"/>
                <w:rPrChange w:id="283" w:author="Ân Duy" w:date="2024-06-17T08:17:00Z">
                  <w:rPr>
                    <w:rFonts w:ascii="Times New Roman" w:eastAsia="Times New Roman" w:hAnsi="Times New Roman" w:cs="Times New Roman"/>
                    <w:sz w:val="26"/>
                    <w:szCs w:val="26"/>
                  </w:rPr>
                </w:rPrChange>
              </w:rPr>
            </w:pPr>
          </w:p>
        </w:tc>
        <w:tc>
          <w:tcPr>
            <w:tcW w:w="1055" w:type="dxa"/>
            <w:tcBorders>
              <w:top w:val="single" w:sz="4" w:space="0" w:color="000000"/>
              <w:left w:val="single" w:sz="4" w:space="0" w:color="000000"/>
              <w:bottom w:val="single" w:sz="4" w:space="0" w:color="000000"/>
              <w:right w:val="single" w:sz="4" w:space="0" w:color="000000"/>
            </w:tcBorders>
            <w:shd w:val="clear" w:color="auto" w:fill="FFFFFF"/>
          </w:tcPr>
          <w:p w14:paraId="23DA55AA" w14:textId="77777777" w:rsidR="003C7B50" w:rsidRPr="005D5B30" w:rsidRDefault="003C7B50" w:rsidP="00EC5F44">
            <w:pPr>
              <w:rPr>
                <w:rFonts w:ascii="Times New Roman" w:eastAsia="Times New Roman" w:hAnsi="Times New Roman" w:cs="Times New Roman"/>
                <w:sz w:val="24"/>
                <w:szCs w:val="24"/>
                <w:rPrChange w:id="284"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285" w:author="Ân Duy" w:date="2024-06-17T08:17:00Z">
                  <w:rPr>
                    <w:rFonts w:ascii="Times New Roman" w:hAnsi="Times New Roman" w:cs="Times New Roman"/>
                    <w:sz w:val="26"/>
                    <w:szCs w:val="26"/>
                  </w:rPr>
                </w:rPrChange>
              </w:rPr>
              <w:t xml:space="preserve">Bán tự động </w:t>
            </w:r>
          </w:p>
        </w:tc>
        <w:tc>
          <w:tcPr>
            <w:tcW w:w="1264" w:type="dxa"/>
            <w:tcBorders>
              <w:top w:val="single" w:sz="4" w:space="0" w:color="000000"/>
              <w:left w:val="single" w:sz="4" w:space="0" w:color="000000"/>
              <w:bottom w:val="single" w:sz="4" w:space="0" w:color="000000"/>
              <w:right w:val="single" w:sz="4" w:space="0" w:color="000000"/>
            </w:tcBorders>
            <w:shd w:val="clear" w:color="auto" w:fill="FFFFFF"/>
          </w:tcPr>
          <w:p w14:paraId="0A1526F7" w14:textId="77777777" w:rsidR="003C7B50" w:rsidRPr="005D5B30" w:rsidRDefault="003C7B50" w:rsidP="00EC5F44">
            <w:pPr>
              <w:rPr>
                <w:rFonts w:ascii="Times New Roman" w:eastAsia="Times New Roman" w:hAnsi="Times New Roman" w:cs="Times New Roman"/>
                <w:sz w:val="24"/>
                <w:szCs w:val="24"/>
                <w:rPrChange w:id="286"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287" w:author="Ân Duy" w:date="2024-06-17T08:17:00Z">
                  <w:rPr>
                    <w:rFonts w:ascii="Times New Roman" w:hAnsi="Times New Roman" w:cs="Times New Roman"/>
                    <w:sz w:val="26"/>
                    <w:szCs w:val="26"/>
                  </w:rPr>
                </w:rPrChange>
              </w:rPr>
              <w:t xml:space="preserve">Lưu trữ </w:t>
            </w:r>
          </w:p>
        </w:tc>
      </w:tr>
      <w:tr w:rsidR="003C7B50" w:rsidRPr="005D5B30" w14:paraId="3705E8CC" w14:textId="77777777" w:rsidTr="00EC5F44">
        <w:tc>
          <w:tcPr>
            <w:tcW w:w="746" w:type="dxa"/>
            <w:tcBorders>
              <w:top w:val="single" w:sz="4" w:space="0" w:color="000000"/>
              <w:left w:val="single" w:sz="4" w:space="0" w:color="000000"/>
              <w:bottom w:val="single" w:sz="4" w:space="0" w:color="000000"/>
              <w:right w:val="single" w:sz="4" w:space="0" w:color="000000"/>
            </w:tcBorders>
          </w:tcPr>
          <w:p w14:paraId="3D6785E7" w14:textId="77777777" w:rsidR="003C7B50" w:rsidRPr="005D5B30" w:rsidRDefault="003C7B50" w:rsidP="00EC5F44">
            <w:pPr>
              <w:jc w:val="right"/>
              <w:rPr>
                <w:rFonts w:ascii="Times New Roman" w:eastAsia="Times New Roman" w:hAnsi="Times New Roman" w:cs="Times New Roman"/>
                <w:sz w:val="24"/>
                <w:szCs w:val="24"/>
                <w:rPrChange w:id="288"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289" w:author="Ân Duy" w:date="2024-06-17T08:17:00Z">
                  <w:rPr>
                    <w:rFonts w:ascii="Times New Roman" w:hAnsi="Times New Roman" w:cs="Times New Roman"/>
                    <w:sz w:val="26"/>
                    <w:szCs w:val="26"/>
                  </w:rPr>
                </w:rPrChange>
              </w:rPr>
              <w:t>16</w:t>
            </w:r>
          </w:p>
        </w:tc>
        <w:tc>
          <w:tcPr>
            <w:tcW w:w="3120" w:type="dxa"/>
            <w:tcBorders>
              <w:top w:val="single" w:sz="4" w:space="0" w:color="000000"/>
              <w:left w:val="single" w:sz="4" w:space="0" w:color="000000"/>
              <w:bottom w:val="single" w:sz="4" w:space="0" w:color="000000"/>
              <w:right w:val="single" w:sz="4" w:space="0" w:color="000000"/>
            </w:tcBorders>
          </w:tcPr>
          <w:p w14:paraId="4788C5AF" w14:textId="77777777" w:rsidR="003C7B50" w:rsidRPr="005D5B30" w:rsidRDefault="003C7B50" w:rsidP="00EC5F44">
            <w:pPr>
              <w:rPr>
                <w:rFonts w:ascii="Times New Roman" w:eastAsia="Times New Roman" w:hAnsi="Times New Roman" w:cs="Times New Roman"/>
                <w:color w:val="000000"/>
                <w:sz w:val="24"/>
                <w:szCs w:val="24"/>
                <w:rPrChange w:id="290" w:author="Ân Duy" w:date="2024-06-17T08:17:00Z">
                  <w:rPr>
                    <w:rFonts w:ascii="Times New Roman" w:eastAsia="Times New Roman" w:hAnsi="Times New Roman" w:cs="Times New Roman"/>
                    <w:color w:val="000000"/>
                    <w:sz w:val="26"/>
                    <w:szCs w:val="26"/>
                  </w:rPr>
                </w:rPrChange>
              </w:rPr>
            </w:pPr>
            <w:r w:rsidRPr="005D5B30">
              <w:rPr>
                <w:rFonts w:ascii="Times New Roman" w:hAnsi="Times New Roman" w:cs="Times New Roman"/>
                <w:sz w:val="24"/>
                <w:szCs w:val="24"/>
                <w:rPrChange w:id="291" w:author="Ân Duy" w:date="2024-06-17T08:17:00Z">
                  <w:rPr>
                    <w:rFonts w:ascii="Times New Roman" w:hAnsi="Times New Roman" w:cs="Times New Roman"/>
                    <w:sz w:val="26"/>
                    <w:szCs w:val="26"/>
                  </w:rPr>
                </w:rPrChange>
              </w:rPr>
              <w:t xml:space="preserve">Quản lý muốn theo dõi thông tin nhân viên </w:t>
            </w:r>
          </w:p>
        </w:tc>
        <w:tc>
          <w:tcPr>
            <w:tcW w:w="3151" w:type="dxa"/>
            <w:tcBorders>
              <w:top w:val="single" w:sz="4" w:space="0" w:color="000000"/>
              <w:left w:val="single" w:sz="4" w:space="0" w:color="000000"/>
              <w:bottom w:val="single" w:sz="4" w:space="0" w:color="000000"/>
              <w:right w:val="single" w:sz="4" w:space="0" w:color="000000"/>
            </w:tcBorders>
          </w:tcPr>
          <w:p w14:paraId="6514B173" w14:textId="77777777" w:rsidR="003C7B50" w:rsidRPr="005D5B30" w:rsidRDefault="003C7B50" w:rsidP="00EC5F44">
            <w:pPr>
              <w:rPr>
                <w:rFonts w:ascii="Times New Roman" w:eastAsia="Times New Roman" w:hAnsi="Times New Roman" w:cs="Times New Roman"/>
                <w:sz w:val="24"/>
                <w:szCs w:val="24"/>
                <w:rPrChange w:id="292"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293" w:author="Ân Duy" w:date="2024-06-17T08:17:00Z">
                  <w:rPr>
                    <w:rFonts w:ascii="Times New Roman" w:hAnsi="Times New Roman" w:cs="Times New Roman"/>
                    <w:sz w:val="26"/>
                    <w:szCs w:val="26"/>
                  </w:rPr>
                </w:rPrChange>
              </w:rPr>
              <w:t xml:space="preserve">Theo dõi thông tin </w:t>
            </w:r>
          </w:p>
        </w:tc>
        <w:tc>
          <w:tcPr>
            <w:tcW w:w="1200" w:type="dxa"/>
            <w:tcBorders>
              <w:top w:val="single" w:sz="4" w:space="0" w:color="000000"/>
              <w:left w:val="single" w:sz="4" w:space="0" w:color="000000"/>
              <w:bottom w:val="single" w:sz="4" w:space="0" w:color="000000"/>
              <w:right w:val="single" w:sz="4" w:space="0" w:color="000000"/>
            </w:tcBorders>
          </w:tcPr>
          <w:p w14:paraId="65E871AD" w14:textId="77777777" w:rsidR="003C7B50" w:rsidRPr="005D5B30" w:rsidRDefault="003C7B50" w:rsidP="00EC5F44">
            <w:pPr>
              <w:rPr>
                <w:rFonts w:ascii="Times New Roman" w:eastAsia="Times New Roman" w:hAnsi="Times New Roman" w:cs="Times New Roman"/>
                <w:sz w:val="24"/>
                <w:szCs w:val="24"/>
                <w:rPrChange w:id="294" w:author="Ân Duy" w:date="2024-06-17T08:17:00Z">
                  <w:rPr>
                    <w:rFonts w:ascii="Times New Roman" w:eastAsia="Times New Roman" w:hAnsi="Times New Roman" w:cs="Times New Roman"/>
                    <w:sz w:val="26"/>
                    <w:szCs w:val="26"/>
                  </w:rPr>
                </w:rPrChange>
              </w:rPr>
            </w:pPr>
          </w:p>
        </w:tc>
        <w:tc>
          <w:tcPr>
            <w:tcW w:w="1232" w:type="dxa"/>
            <w:tcBorders>
              <w:top w:val="single" w:sz="4" w:space="0" w:color="000000"/>
              <w:left w:val="single" w:sz="4" w:space="0" w:color="000000"/>
              <w:bottom w:val="single" w:sz="4" w:space="0" w:color="000000"/>
              <w:right w:val="single" w:sz="4" w:space="0" w:color="000000"/>
            </w:tcBorders>
          </w:tcPr>
          <w:p w14:paraId="215DDF14" w14:textId="77777777" w:rsidR="003C7B50" w:rsidRPr="005D5B30" w:rsidRDefault="003C7B50" w:rsidP="00EC5F44">
            <w:pPr>
              <w:rPr>
                <w:rFonts w:ascii="Times New Roman" w:eastAsia="Times New Roman" w:hAnsi="Times New Roman" w:cs="Times New Roman"/>
                <w:sz w:val="24"/>
                <w:szCs w:val="24"/>
                <w:rPrChange w:id="295"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296" w:author="Ân Duy" w:date="2024-06-17T08:17:00Z">
                  <w:rPr>
                    <w:rFonts w:ascii="Times New Roman" w:hAnsi="Times New Roman" w:cs="Times New Roman"/>
                    <w:sz w:val="26"/>
                    <w:szCs w:val="26"/>
                  </w:rPr>
                </w:rPrChange>
              </w:rPr>
              <w:t xml:space="preserve">Quản lý nhân viên </w:t>
            </w:r>
          </w:p>
        </w:tc>
        <w:tc>
          <w:tcPr>
            <w:tcW w:w="1466" w:type="dxa"/>
            <w:tcBorders>
              <w:top w:val="single" w:sz="4" w:space="0" w:color="000000"/>
              <w:left w:val="single" w:sz="4" w:space="0" w:color="000000"/>
              <w:bottom w:val="single" w:sz="4" w:space="0" w:color="000000"/>
              <w:right w:val="single" w:sz="4" w:space="0" w:color="000000"/>
            </w:tcBorders>
          </w:tcPr>
          <w:p w14:paraId="2943C4F4" w14:textId="77777777" w:rsidR="003C7B50" w:rsidRPr="005D5B30" w:rsidRDefault="003C7B50" w:rsidP="00EC5F44">
            <w:pPr>
              <w:rPr>
                <w:rFonts w:ascii="Times New Roman" w:eastAsia="Times New Roman" w:hAnsi="Times New Roman" w:cs="Times New Roman"/>
                <w:sz w:val="24"/>
                <w:szCs w:val="24"/>
                <w:rPrChange w:id="297" w:author="Ân Duy" w:date="2024-06-17T08:17:00Z">
                  <w:rPr>
                    <w:rFonts w:ascii="Times New Roman" w:eastAsia="Times New Roman" w:hAnsi="Times New Roman" w:cs="Times New Roman"/>
                    <w:sz w:val="26"/>
                    <w:szCs w:val="26"/>
                  </w:rPr>
                </w:rPrChange>
              </w:rPr>
            </w:pPr>
          </w:p>
        </w:tc>
        <w:tc>
          <w:tcPr>
            <w:tcW w:w="1091" w:type="dxa"/>
            <w:tcBorders>
              <w:top w:val="single" w:sz="4" w:space="0" w:color="000000"/>
              <w:left w:val="single" w:sz="4" w:space="0" w:color="000000"/>
              <w:bottom w:val="single" w:sz="4" w:space="0" w:color="000000"/>
              <w:right w:val="single" w:sz="4" w:space="0" w:color="000000"/>
            </w:tcBorders>
          </w:tcPr>
          <w:p w14:paraId="27E79172" w14:textId="77777777" w:rsidR="003C7B50" w:rsidRPr="005D5B30" w:rsidRDefault="003C7B50" w:rsidP="00EC5F44">
            <w:pPr>
              <w:rPr>
                <w:rFonts w:ascii="Times New Roman" w:eastAsia="Times New Roman" w:hAnsi="Times New Roman" w:cs="Times New Roman"/>
                <w:sz w:val="24"/>
                <w:szCs w:val="24"/>
                <w:rPrChange w:id="298" w:author="Ân Duy" w:date="2024-06-17T08:17:00Z">
                  <w:rPr>
                    <w:rFonts w:ascii="Times New Roman" w:eastAsia="Times New Roman" w:hAnsi="Times New Roman" w:cs="Times New Roman"/>
                    <w:sz w:val="26"/>
                    <w:szCs w:val="26"/>
                  </w:rPr>
                </w:rPrChange>
              </w:rPr>
            </w:pPr>
          </w:p>
        </w:tc>
        <w:tc>
          <w:tcPr>
            <w:tcW w:w="1055" w:type="dxa"/>
            <w:tcBorders>
              <w:top w:val="single" w:sz="4" w:space="0" w:color="000000"/>
              <w:left w:val="single" w:sz="4" w:space="0" w:color="000000"/>
              <w:bottom w:val="single" w:sz="4" w:space="0" w:color="000000"/>
              <w:right w:val="single" w:sz="4" w:space="0" w:color="000000"/>
            </w:tcBorders>
          </w:tcPr>
          <w:p w14:paraId="79C37CDB" w14:textId="77777777" w:rsidR="003C7B50" w:rsidRPr="005D5B30" w:rsidRDefault="003C7B50" w:rsidP="00EC5F44">
            <w:pPr>
              <w:rPr>
                <w:rFonts w:ascii="Times New Roman" w:eastAsia="Times New Roman" w:hAnsi="Times New Roman" w:cs="Times New Roman"/>
                <w:sz w:val="24"/>
                <w:szCs w:val="24"/>
                <w:rPrChange w:id="299"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300" w:author="Ân Duy" w:date="2024-06-17T08:17:00Z">
                  <w:rPr>
                    <w:rFonts w:ascii="Times New Roman" w:hAnsi="Times New Roman" w:cs="Times New Roman"/>
                    <w:sz w:val="26"/>
                    <w:szCs w:val="26"/>
                  </w:rPr>
                </w:rPrChange>
              </w:rPr>
              <w:t>Bán tự động</w:t>
            </w:r>
          </w:p>
        </w:tc>
        <w:tc>
          <w:tcPr>
            <w:tcW w:w="1264" w:type="dxa"/>
            <w:tcBorders>
              <w:top w:val="single" w:sz="4" w:space="0" w:color="000000"/>
              <w:left w:val="single" w:sz="4" w:space="0" w:color="000000"/>
              <w:bottom w:val="single" w:sz="4" w:space="0" w:color="000000"/>
              <w:right w:val="single" w:sz="4" w:space="0" w:color="000000"/>
            </w:tcBorders>
          </w:tcPr>
          <w:p w14:paraId="5B99D179" w14:textId="77777777" w:rsidR="003C7B50" w:rsidRPr="005D5B30" w:rsidRDefault="003C7B50" w:rsidP="00EC5F44">
            <w:pPr>
              <w:rPr>
                <w:rFonts w:ascii="Times New Roman" w:eastAsia="Times New Roman" w:hAnsi="Times New Roman" w:cs="Times New Roman"/>
                <w:sz w:val="24"/>
                <w:szCs w:val="24"/>
                <w:rPrChange w:id="301"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302" w:author="Ân Duy" w:date="2024-06-17T08:17:00Z">
                  <w:rPr>
                    <w:rFonts w:ascii="Times New Roman" w:hAnsi="Times New Roman" w:cs="Times New Roman"/>
                    <w:sz w:val="26"/>
                    <w:szCs w:val="26"/>
                  </w:rPr>
                </w:rPrChange>
              </w:rPr>
              <w:t xml:space="preserve">Tra cứu </w:t>
            </w:r>
          </w:p>
        </w:tc>
      </w:tr>
      <w:tr w:rsidR="003C7B50" w:rsidRPr="005D5B30" w14:paraId="62391781" w14:textId="77777777" w:rsidTr="00EC5F44">
        <w:tc>
          <w:tcPr>
            <w:tcW w:w="746" w:type="dxa"/>
            <w:tcBorders>
              <w:top w:val="single" w:sz="4" w:space="0" w:color="000000"/>
              <w:left w:val="single" w:sz="4" w:space="0" w:color="000000"/>
              <w:bottom w:val="single" w:sz="4" w:space="0" w:color="000000"/>
              <w:right w:val="single" w:sz="4" w:space="0" w:color="000000"/>
            </w:tcBorders>
            <w:shd w:val="clear" w:color="auto" w:fill="FFFFFF"/>
          </w:tcPr>
          <w:p w14:paraId="78C0ABC7" w14:textId="77777777" w:rsidR="003C7B50" w:rsidRPr="005D5B30" w:rsidRDefault="003C7B50" w:rsidP="00EC5F44">
            <w:pPr>
              <w:jc w:val="right"/>
              <w:rPr>
                <w:rFonts w:ascii="Times New Roman" w:eastAsia="Times New Roman" w:hAnsi="Times New Roman" w:cs="Times New Roman"/>
                <w:sz w:val="24"/>
                <w:szCs w:val="24"/>
                <w:rPrChange w:id="303"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304" w:author="Ân Duy" w:date="2024-06-17T08:17:00Z">
                  <w:rPr>
                    <w:rFonts w:ascii="Times New Roman" w:hAnsi="Times New Roman" w:cs="Times New Roman"/>
                    <w:sz w:val="26"/>
                    <w:szCs w:val="26"/>
                  </w:rPr>
                </w:rPrChange>
              </w:rPr>
              <w:t>17</w:t>
            </w:r>
          </w:p>
        </w:tc>
        <w:tc>
          <w:tcPr>
            <w:tcW w:w="3120" w:type="dxa"/>
            <w:tcBorders>
              <w:top w:val="single" w:sz="4" w:space="0" w:color="000000"/>
              <w:left w:val="single" w:sz="4" w:space="0" w:color="000000"/>
              <w:bottom w:val="single" w:sz="4" w:space="0" w:color="000000"/>
              <w:right w:val="single" w:sz="4" w:space="0" w:color="000000"/>
            </w:tcBorders>
            <w:shd w:val="clear" w:color="auto" w:fill="FFFFFF"/>
          </w:tcPr>
          <w:p w14:paraId="128AF10C" w14:textId="77777777" w:rsidR="003C7B50" w:rsidRPr="005D5B30" w:rsidRDefault="003C7B50" w:rsidP="00EC5F44">
            <w:pPr>
              <w:rPr>
                <w:rFonts w:ascii="Times New Roman" w:eastAsia="Times New Roman" w:hAnsi="Times New Roman" w:cs="Times New Roman"/>
                <w:sz w:val="24"/>
                <w:szCs w:val="24"/>
                <w:rPrChange w:id="305"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color w:val="000000"/>
                <w:sz w:val="24"/>
                <w:szCs w:val="24"/>
                <w:rPrChange w:id="306" w:author="Ân Duy" w:date="2024-06-17T08:17:00Z">
                  <w:rPr>
                    <w:rFonts w:ascii="Times New Roman" w:hAnsi="Times New Roman" w:cs="Times New Roman"/>
                    <w:color w:val="000000"/>
                    <w:sz w:val="26"/>
                    <w:szCs w:val="26"/>
                  </w:rPr>
                </w:rPrChange>
              </w:rPr>
              <w:t xml:space="preserve">Quản lý muốn thêm sản phẩm </w:t>
            </w:r>
          </w:p>
        </w:tc>
        <w:tc>
          <w:tcPr>
            <w:tcW w:w="3151" w:type="dxa"/>
            <w:tcBorders>
              <w:top w:val="single" w:sz="4" w:space="0" w:color="000000"/>
              <w:left w:val="single" w:sz="4" w:space="0" w:color="000000"/>
              <w:bottom w:val="single" w:sz="4" w:space="0" w:color="000000"/>
              <w:right w:val="single" w:sz="4" w:space="0" w:color="000000"/>
            </w:tcBorders>
            <w:shd w:val="clear" w:color="auto" w:fill="FFFFFF"/>
          </w:tcPr>
          <w:p w14:paraId="774E27A8" w14:textId="77777777" w:rsidR="003C7B50" w:rsidRPr="005D5B30" w:rsidRDefault="003C7B50" w:rsidP="00EC5F44">
            <w:pPr>
              <w:rPr>
                <w:rFonts w:ascii="Times New Roman" w:eastAsia="Times New Roman" w:hAnsi="Times New Roman" w:cs="Times New Roman"/>
                <w:sz w:val="24"/>
                <w:szCs w:val="24"/>
                <w:rPrChange w:id="307"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308" w:author="Ân Duy" w:date="2024-06-17T08:17:00Z">
                  <w:rPr>
                    <w:rFonts w:ascii="Times New Roman" w:hAnsi="Times New Roman" w:cs="Times New Roman"/>
                    <w:sz w:val="26"/>
                    <w:szCs w:val="26"/>
                  </w:rPr>
                </w:rPrChange>
              </w:rPr>
              <w:t xml:space="preserve">Thêm sản nhập </w:t>
            </w:r>
          </w:p>
        </w:tc>
        <w:tc>
          <w:tcPr>
            <w:tcW w:w="1200" w:type="dxa"/>
            <w:tcBorders>
              <w:top w:val="single" w:sz="4" w:space="0" w:color="000000"/>
              <w:left w:val="single" w:sz="4" w:space="0" w:color="000000"/>
              <w:bottom w:val="single" w:sz="4" w:space="0" w:color="000000"/>
              <w:right w:val="single" w:sz="4" w:space="0" w:color="000000"/>
            </w:tcBorders>
            <w:shd w:val="clear" w:color="auto" w:fill="FFFFFF"/>
          </w:tcPr>
          <w:p w14:paraId="0C54511E" w14:textId="77777777" w:rsidR="003C7B50" w:rsidRPr="005D5B30" w:rsidRDefault="003C7B50" w:rsidP="00EC5F44">
            <w:pPr>
              <w:rPr>
                <w:rFonts w:ascii="Times New Roman" w:eastAsia="Times New Roman" w:hAnsi="Times New Roman" w:cs="Times New Roman"/>
                <w:sz w:val="24"/>
                <w:szCs w:val="24"/>
                <w:rPrChange w:id="309"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310" w:author="Ân Duy" w:date="2024-06-17T08:17:00Z">
                  <w:rPr>
                    <w:rFonts w:ascii="Times New Roman" w:hAnsi="Times New Roman" w:cs="Times New Roman"/>
                    <w:sz w:val="26"/>
                    <w:szCs w:val="26"/>
                  </w:rPr>
                </w:rPrChange>
              </w:rPr>
              <w:t xml:space="preserve">Quản lý sản phẩm </w:t>
            </w:r>
          </w:p>
        </w:tc>
        <w:tc>
          <w:tcPr>
            <w:tcW w:w="1232" w:type="dxa"/>
            <w:tcBorders>
              <w:top w:val="single" w:sz="4" w:space="0" w:color="000000"/>
              <w:left w:val="single" w:sz="4" w:space="0" w:color="000000"/>
              <w:bottom w:val="single" w:sz="4" w:space="0" w:color="000000"/>
              <w:right w:val="single" w:sz="4" w:space="0" w:color="000000"/>
            </w:tcBorders>
            <w:shd w:val="clear" w:color="auto" w:fill="FFFFFF"/>
          </w:tcPr>
          <w:p w14:paraId="19B8B3C2" w14:textId="77777777" w:rsidR="003C7B50" w:rsidRPr="005D5B30" w:rsidRDefault="003C7B50" w:rsidP="00EC5F44">
            <w:pPr>
              <w:rPr>
                <w:rFonts w:ascii="Times New Roman" w:eastAsia="Times New Roman" w:hAnsi="Times New Roman" w:cs="Times New Roman"/>
                <w:sz w:val="24"/>
                <w:szCs w:val="24"/>
                <w:rPrChange w:id="311"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312" w:author="Ân Duy" w:date="2024-06-17T08:17:00Z">
                  <w:rPr>
                    <w:rFonts w:ascii="Times New Roman" w:hAnsi="Times New Roman" w:cs="Times New Roman"/>
                    <w:sz w:val="26"/>
                    <w:szCs w:val="26"/>
                  </w:rPr>
                </w:rPrChange>
              </w:rPr>
              <w:t xml:space="preserve">Nhân viên </w:t>
            </w:r>
          </w:p>
        </w:tc>
        <w:tc>
          <w:tcPr>
            <w:tcW w:w="1466" w:type="dxa"/>
            <w:tcBorders>
              <w:top w:val="single" w:sz="4" w:space="0" w:color="000000"/>
              <w:left w:val="single" w:sz="4" w:space="0" w:color="000000"/>
              <w:bottom w:val="single" w:sz="4" w:space="0" w:color="000000"/>
              <w:right w:val="single" w:sz="4" w:space="0" w:color="000000"/>
            </w:tcBorders>
            <w:shd w:val="clear" w:color="auto" w:fill="FFFFFF"/>
          </w:tcPr>
          <w:p w14:paraId="5DD4D45E" w14:textId="77777777" w:rsidR="003C7B50" w:rsidRPr="005D5B30" w:rsidRDefault="003C7B50" w:rsidP="00EC5F44">
            <w:pPr>
              <w:rPr>
                <w:rFonts w:ascii="Times New Roman" w:eastAsia="Times New Roman" w:hAnsi="Times New Roman" w:cs="Times New Roman"/>
                <w:sz w:val="24"/>
                <w:szCs w:val="24"/>
                <w:rPrChange w:id="313"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314" w:author="Ân Duy" w:date="2024-06-17T08:17:00Z">
                  <w:rPr>
                    <w:rFonts w:ascii="Times New Roman" w:hAnsi="Times New Roman" w:cs="Times New Roman"/>
                    <w:sz w:val="26"/>
                    <w:szCs w:val="26"/>
                  </w:rPr>
                </w:rPrChange>
              </w:rPr>
              <w:t xml:space="preserve">Quản lý kho </w:t>
            </w:r>
          </w:p>
        </w:tc>
        <w:tc>
          <w:tcPr>
            <w:tcW w:w="1091" w:type="dxa"/>
            <w:tcBorders>
              <w:top w:val="single" w:sz="4" w:space="0" w:color="000000"/>
              <w:left w:val="single" w:sz="4" w:space="0" w:color="000000"/>
              <w:bottom w:val="single" w:sz="4" w:space="0" w:color="000000"/>
              <w:right w:val="single" w:sz="4" w:space="0" w:color="000000"/>
            </w:tcBorders>
            <w:shd w:val="clear" w:color="auto" w:fill="FFFFFF"/>
          </w:tcPr>
          <w:p w14:paraId="48E41182" w14:textId="77777777" w:rsidR="003C7B50" w:rsidRPr="005D5B30" w:rsidRDefault="003C7B50" w:rsidP="00EC5F44">
            <w:pPr>
              <w:rPr>
                <w:rFonts w:ascii="Times New Roman" w:eastAsia="Times New Roman" w:hAnsi="Times New Roman" w:cs="Times New Roman"/>
                <w:sz w:val="24"/>
                <w:szCs w:val="24"/>
                <w:rPrChange w:id="315"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316" w:author="Ân Duy" w:date="2024-06-17T08:17:00Z">
                  <w:rPr>
                    <w:rFonts w:ascii="Times New Roman" w:hAnsi="Times New Roman" w:cs="Times New Roman"/>
                    <w:sz w:val="26"/>
                    <w:szCs w:val="26"/>
                  </w:rPr>
                </w:rPrChange>
              </w:rPr>
              <w:t>Excel</w:t>
            </w:r>
          </w:p>
        </w:tc>
        <w:tc>
          <w:tcPr>
            <w:tcW w:w="1055" w:type="dxa"/>
            <w:tcBorders>
              <w:top w:val="single" w:sz="4" w:space="0" w:color="000000"/>
              <w:left w:val="single" w:sz="4" w:space="0" w:color="000000"/>
              <w:bottom w:val="single" w:sz="4" w:space="0" w:color="000000"/>
              <w:right w:val="single" w:sz="4" w:space="0" w:color="000000"/>
            </w:tcBorders>
            <w:shd w:val="clear" w:color="auto" w:fill="FFFFFF"/>
          </w:tcPr>
          <w:p w14:paraId="70808FA0" w14:textId="77777777" w:rsidR="003C7B50" w:rsidRPr="005D5B30" w:rsidRDefault="003C7B50" w:rsidP="00EC5F44">
            <w:pPr>
              <w:rPr>
                <w:rFonts w:ascii="Times New Roman" w:eastAsia="Times New Roman" w:hAnsi="Times New Roman" w:cs="Times New Roman"/>
                <w:sz w:val="24"/>
                <w:szCs w:val="24"/>
                <w:rPrChange w:id="317"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318" w:author="Ân Duy" w:date="2024-06-17T08:17:00Z">
                  <w:rPr>
                    <w:rFonts w:ascii="Times New Roman" w:hAnsi="Times New Roman" w:cs="Times New Roman"/>
                    <w:sz w:val="26"/>
                    <w:szCs w:val="26"/>
                  </w:rPr>
                </w:rPrChange>
              </w:rPr>
              <w:t xml:space="preserve">Bán tự động </w:t>
            </w:r>
          </w:p>
        </w:tc>
        <w:tc>
          <w:tcPr>
            <w:tcW w:w="1264" w:type="dxa"/>
            <w:tcBorders>
              <w:top w:val="single" w:sz="4" w:space="0" w:color="000000"/>
              <w:left w:val="single" w:sz="4" w:space="0" w:color="000000"/>
              <w:bottom w:val="single" w:sz="4" w:space="0" w:color="000000"/>
              <w:right w:val="single" w:sz="4" w:space="0" w:color="000000"/>
            </w:tcBorders>
            <w:shd w:val="clear" w:color="auto" w:fill="FFFFFF"/>
          </w:tcPr>
          <w:p w14:paraId="0F12E071" w14:textId="77777777" w:rsidR="003C7B50" w:rsidRPr="005D5B30" w:rsidRDefault="003C7B50" w:rsidP="00EC5F44">
            <w:pPr>
              <w:rPr>
                <w:rFonts w:ascii="Times New Roman" w:eastAsia="Times New Roman" w:hAnsi="Times New Roman" w:cs="Times New Roman"/>
                <w:sz w:val="24"/>
                <w:szCs w:val="24"/>
                <w:rPrChange w:id="319"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320" w:author="Ân Duy" w:date="2024-06-17T08:17:00Z">
                  <w:rPr>
                    <w:rFonts w:ascii="Times New Roman" w:hAnsi="Times New Roman" w:cs="Times New Roman"/>
                    <w:sz w:val="26"/>
                    <w:szCs w:val="26"/>
                  </w:rPr>
                </w:rPrChange>
              </w:rPr>
              <w:t xml:space="preserve">Thống kê và báo cáo </w:t>
            </w:r>
          </w:p>
        </w:tc>
      </w:tr>
      <w:tr w:rsidR="003C7B50" w:rsidRPr="005D5B30" w14:paraId="24BFB2CD" w14:textId="77777777" w:rsidTr="00EC5F44">
        <w:tc>
          <w:tcPr>
            <w:tcW w:w="746" w:type="dxa"/>
            <w:tcBorders>
              <w:top w:val="single" w:sz="4" w:space="0" w:color="000000"/>
              <w:left w:val="single" w:sz="4" w:space="0" w:color="000000"/>
              <w:bottom w:val="single" w:sz="4" w:space="0" w:color="000000"/>
              <w:right w:val="single" w:sz="4" w:space="0" w:color="000000"/>
            </w:tcBorders>
            <w:shd w:val="clear" w:color="auto" w:fill="FFFFFF"/>
          </w:tcPr>
          <w:p w14:paraId="4347A281" w14:textId="77777777" w:rsidR="003C7B50" w:rsidRPr="005D5B30" w:rsidRDefault="003C7B50" w:rsidP="00EC5F44">
            <w:pPr>
              <w:jc w:val="right"/>
              <w:rPr>
                <w:rFonts w:ascii="Times New Roman" w:eastAsia="Times New Roman" w:hAnsi="Times New Roman" w:cs="Times New Roman"/>
                <w:sz w:val="24"/>
                <w:szCs w:val="24"/>
                <w:rPrChange w:id="321"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322" w:author="Ân Duy" w:date="2024-06-17T08:17:00Z">
                  <w:rPr>
                    <w:rFonts w:ascii="Times New Roman" w:hAnsi="Times New Roman" w:cs="Times New Roman"/>
                    <w:sz w:val="26"/>
                    <w:szCs w:val="26"/>
                  </w:rPr>
                </w:rPrChange>
              </w:rPr>
              <w:t>18</w:t>
            </w:r>
          </w:p>
        </w:tc>
        <w:tc>
          <w:tcPr>
            <w:tcW w:w="3120" w:type="dxa"/>
            <w:tcBorders>
              <w:top w:val="single" w:sz="4" w:space="0" w:color="000000"/>
              <w:left w:val="single" w:sz="4" w:space="0" w:color="000000"/>
              <w:bottom w:val="single" w:sz="4" w:space="0" w:color="000000"/>
              <w:right w:val="single" w:sz="4" w:space="0" w:color="000000"/>
            </w:tcBorders>
            <w:shd w:val="clear" w:color="auto" w:fill="FFFFFF"/>
          </w:tcPr>
          <w:p w14:paraId="2E320542" w14:textId="77777777" w:rsidR="003C7B50" w:rsidRPr="005D5B30" w:rsidRDefault="003C7B50" w:rsidP="00EC5F44">
            <w:pPr>
              <w:rPr>
                <w:rFonts w:ascii="Times New Roman" w:eastAsia="Times New Roman" w:hAnsi="Times New Roman" w:cs="Times New Roman"/>
                <w:sz w:val="24"/>
                <w:szCs w:val="24"/>
                <w:rPrChange w:id="323"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color w:val="000000"/>
                <w:sz w:val="24"/>
                <w:szCs w:val="24"/>
                <w:rPrChange w:id="324" w:author="Ân Duy" w:date="2024-06-17T08:17:00Z">
                  <w:rPr>
                    <w:rFonts w:ascii="Times New Roman" w:hAnsi="Times New Roman" w:cs="Times New Roman"/>
                    <w:color w:val="000000"/>
                    <w:sz w:val="26"/>
                    <w:szCs w:val="26"/>
                  </w:rPr>
                </w:rPrChange>
              </w:rPr>
              <w:t xml:space="preserve">Quản lý muốn sửa sản phẩm </w:t>
            </w:r>
          </w:p>
        </w:tc>
        <w:tc>
          <w:tcPr>
            <w:tcW w:w="3151" w:type="dxa"/>
            <w:tcBorders>
              <w:top w:val="single" w:sz="4" w:space="0" w:color="000000"/>
              <w:left w:val="single" w:sz="4" w:space="0" w:color="000000"/>
              <w:bottom w:val="single" w:sz="4" w:space="0" w:color="000000"/>
              <w:right w:val="single" w:sz="4" w:space="0" w:color="000000"/>
            </w:tcBorders>
            <w:shd w:val="clear" w:color="auto" w:fill="FFFFFF"/>
          </w:tcPr>
          <w:p w14:paraId="50007903" w14:textId="77777777" w:rsidR="003C7B50" w:rsidRPr="005D5B30" w:rsidRDefault="003C7B50" w:rsidP="00EC5F44">
            <w:pPr>
              <w:rPr>
                <w:rFonts w:ascii="Times New Roman" w:eastAsia="Times New Roman" w:hAnsi="Times New Roman" w:cs="Times New Roman"/>
                <w:sz w:val="24"/>
                <w:szCs w:val="24"/>
                <w:rPrChange w:id="325"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326" w:author="Ân Duy" w:date="2024-06-17T08:17:00Z">
                  <w:rPr>
                    <w:rFonts w:ascii="Times New Roman" w:hAnsi="Times New Roman" w:cs="Times New Roman"/>
                    <w:sz w:val="26"/>
                    <w:szCs w:val="26"/>
                  </w:rPr>
                </w:rPrChange>
              </w:rPr>
              <w:t xml:space="preserve">Sửa sản phẩm </w:t>
            </w:r>
          </w:p>
        </w:tc>
        <w:tc>
          <w:tcPr>
            <w:tcW w:w="1200" w:type="dxa"/>
            <w:tcBorders>
              <w:top w:val="single" w:sz="4" w:space="0" w:color="000000"/>
              <w:left w:val="single" w:sz="4" w:space="0" w:color="000000"/>
              <w:bottom w:val="single" w:sz="4" w:space="0" w:color="000000"/>
              <w:right w:val="single" w:sz="4" w:space="0" w:color="000000"/>
            </w:tcBorders>
            <w:shd w:val="clear" w:color="auto" w:fill="FFFFFF"/>
          </w:tcPr>
          <w:p w14:paraId="3D2F3F3B" w14:textId="77777777" w:rsidR="003C7B50" w:rsidRPr="005D5B30" w:rsidRDefault="003C7B50" w:rsidP="00EC5F44">
            <w:pPr>
              <w:rPr>
                <w:rFonts w:ascii="Times New Roman" w:eastAsia="Times New Roman" w:hAnsi="Times New Roman" w:cs="Times New Roman"/>
                <w:sz w:val="24"/>
                <w:szCs w:val="24"/>
                <w:rPrChange w:id="327"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328" w:author="Ân Duy" w:date="2024-06-17T08:17:00Z">
                  <w:rPr>
                    <w:rFonts w:ascii="Times New Roman" w:hAnsi="Times New Roman" w:cs="Times New Roman"/>
                    <w:sz w:val="26"/>
                    <w:szCs w:val="26"/>
                  </w:rPr>
                </w:rPrChange>
              </w:rPr>
              <w:t xml:space="preserve">Quản lý sản phẩm </w:t>
            </w:r>
          </w:p>
        </w:tc>
        <w:tc>
          <w:tcPr>
            <w:tcW w:w="1232" w:type="dxa"/>
            <w:tcBorders>
              <w:top w:val="single" w:sz="4" w:space="0" w:color="000000"/>
              <w:left w:val="single" w:sz="4" w:space="0" w:color="000000"/>
              <w:bottom w:val="single" w:sz="4" w:space="0" w:color="000000"/>
              <w:right w:val="single" w:sz="4" w:space="0" w:color="000000"/>
            </w:tcBorders>
            <w:shd w:val="clear" w:color="auto" w:fill="FFFFFF"/>
          </w:tcPr>
          <w:p w14:paraId="58999DCA" w14:textId="77777777" w:rsidR="003C7B50" w:rsidRPr="005D5B30" w:rsidRDefault="003C7B50" w:rsidP="00EC5F44">
            <w:pPr>
              <w:rPr>
                <w:rFonts w:ascii="Times New Roman" w:eastAsia="Times New Roman" w:hAnsi="Times New Roman" w:cs="Times New Roman"/>
                <w:sz w:val="24"/>
                <w:szCs w:val="24"/>
                <w:rPrChange w:id="329"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330" w:author="Ân Duy" w:date="2024-06-17T08:17:00Z">
                  <w:rPr>
                    <w:rFonts w:ascii="Times New Roman" w:hAnsi="Times New Roman" w:cs="Times New Roman"/>
                    <w:sz w:val="26"/>
                    <w:szCs w:val="26"/>
                  </w:rPr>
                </w:rPrChange>
              </w:rPr>
              <w:t xml:space="preserve">Nhân viên </w:t>
            </w:r>
          </w:p>
        </w:tc>
        <w:tc>
          <w:tcPr>
            <w:tcW w:w="1466" w:type="dxa"/>
            <w:tcBorders>
              <w:top w:val="single" w:sz="4" w:space="0" w:color="000000"/>
              <w:left w:val="single" w:sz="4" w:space="0" w:color="000000"/>
              <w:bottom w:val="single" w:sz="4" w:space="0" w:color="000000"/>
              <w:right w:val="single" w:sz="4" w:space="0" w:color="000000"/>
            </w:tcBorders>
            <w:shd w:val="clear" w:color="auto" w:fill="FFFFFF"/>
          </w:tcPr>
          <w:p w14:paraId="184722AE" w14:textId="77777777" w:rsidR="003C7B50" w:rsidRPr="005D5B30" w:rsidRDefault="003C7B50" w:rsidP="00EC5F44">
            <w:pPr>
              <w:rPr>
                <w:rFonts w:ascii="Times New Roman" w:eastAsia="Times New Roman" w:hAnsi="Times New Roman" w:cs="Times New Roman"/>
                <w:sz w:val="24"/>
                <w:szCs w:val="24"/>
                <w:rPrChange w:id="331" w:author="Ân Duy" w:date="2024-06-17T08:17:00Z">
                  <w:rPr>
                    <w:rFonts w:ascii="Times New Roman" w:eastAsia="Times New Roman" w:hAnsi="Times New Roman" w:cs="Times New Roman"/>
                    <w:sz w:val="26"/>
                    <w:szCs w:val="26"/>
                  </w:rPr>
                </w:rPrChange>
              </w:rPr>
            </w:pPr>
          </w:p>
        </w:tc>
        <w:tc>
          <w:tcPr>
            <w:tcW w:w="1091" w:type="dxa"/>
            <w:tcBorders>
              <w:top w:val="single" w:sz="4" w:space="0" w:color="000000"/>
              <w:left w:val="single" w:sz="4" w:space="0" w:color="000000"/>
              <w:bottom w:val="single" w:sz="4" w:space="0" w:color="000000"/>
              <w:right w:val="single" w:sz="4" w:space="0" w:color="000000"/>
            </w:tcBorders>
            <w:shd w:val="clear" w:color="auto" w:fill="FFFFFF"/>
          </w:tcPr>
          <w:p w14:paraId="7C0A2DF2" w14:textId="77777777" w:rsidR="003C7B50" w:rsidRPr="005D5B30" w:rsidRDefault="003C7B50" w:rsidP="00EC5F44">
            <w:pPr>
              <w:rPr>
                <w:rFonts w:ascii="Times New Roman" w:eastAsia="Times New Roman" w:hAnsi="Times New Roman" w:cs="Times New Roman"/>
                <w:sz w:val="24"/>
                <w:szCs w:val="24"/>
                <w:rPrChange w:id="332"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333" w:author="Ân Duy" w:date="2024-06-17T08:17:00Z">
                  <w:rPr>
                    <w:rFonts w:ascii="Times New Roman" w:hAnsi="Times New Roman" w:cs="Times New Roman"/>
                    <w:sz w:val="26"/>
                    <w:szCs w:val="26"/>
                  </w:rPr>
                </w:rPrChange>
              </w:rPr>
              <w:t>Excel</w:t>
            </w:r>
          </w:p>
        </w:tc>
        <w:tc>
          <w:tcPr>
            <w:tcW w:w="1055" w:type="dxa"/>
            <w:tcBorders>
              <w:top w:val="single" w:sz="4" w:space="0" w:color="000000"/>
              <w:left w:val="single" w:sz="4" w:space="0" w:color="000000"/>
              <w:bottom w:val="single" w:sz="4" w:space="0" w:color="000000"/>
              <w:right w:val="single" w:sz="4" w:space="0" w:color="000000"/>
            </w:tcBorders>
            <w:shd w:val="clear" w:color="auto" w:fill="FFFFFF"/>
          </w:tcPr>
          <w:p w14:paraId="2D919AB8" w14:textId="77777777" w:rsidR="003C7B50" w:rsidRPr="005D5B30" w:rsidRDefault="003C7B50" w:rsidP="00EC5F44">
            <w:pPr>
              <w:rPr>
                <w:rFonts w:ascii="Times New Roman" w:eastAsia="Times New Roman" w:hAnsi="Times New Roman" w:cs="Times New Roman"/>
                <w:sz w:val="24"/>
                <w:szCs w:val="24"/>
                <w:rPrChange w:id="334"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335" w:author="Ân Duy" w:date="2024-06-17T08:17:00Z">
                  <w:rPr>
                    <w:rFonts w:ascii="Times New Roman" w:hAnsi="Times New Roman" w:cs="Times New Roman"/>
                    <w:sz w:val="26"/>
                    <w:szCs w:val="26"/>
                  </w:rPr>
                </w:rPrChange>
              </w:rPr>
              <w:t xml:space="preserve">Bán tự động </w:t>
            </w:r>
          </w:p>
        </w:tc>
        <w:tc>
          <w:tcPr>
            <w:tcW w:w="1264" w:type="dxa"/>
            <w:tcBorders>
              <w:top w:val="single" w:sz="4" w:space="0" w:color="000000"/>
              <w:left w:val="single" w:sz="4" w:space="0" w:color="000000"/>
              <w:bottom w:val="single" w:sz="4" w:space="0" w:color="000000"/>
              <w:right w:val="single" w:sz="4" w:space="0" w:color="000000"/>
            </w:tcBorders>
            <w:shd w:val="clear" w:color="auto" w:fill="FFFFFF"/>
          </w:tcPr>
          <w:p w14:paraId="45E95DC9" w14:textId="77777777" w:rsidR="003C7B50" w:rsidRPr="005D5B30" w:rsidRDefault="003C7B50" w:rsidP="00EC5F44">
            <w:pPr>
              <w:rPr>
                <w:rFonts w:ascii="Times New Roman" w:eastAsia="Times New Roman" w:hAnsi="Times New Roman" w:cs="Times New Roman"/>
                <w:sz w:val="24"/>
                <w:szCs w:val="24"/>
                <w:rPrChange w:id="336"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337" w:author="Ân Duy" w:date="2024-06-17T08:17:00Z">
                  <w:rPr>
                    <w:rFonts w:ascii="Times New Roman" w:hAnsi="Times New Roman" w:cs="Times New Roman"/>
                    <w:sz w:val="26"/>
                    <w:szCs w:val="26"/>
                  </w:rPr>
                </w:rPrChange>
              </w:rPr>
              <w:t xml:space="preserve">Thống kê và báo cáo </w:t>
            </w:r>
          </w:p>
        </w:tc>
      </w:tr>
      <w:tr w:rsidR="003C7B50" w:rsidRPr="005D5B30" w14:paraId="79E329B9" w14:textId="77777777" w:rsidTr="00EC5F44">
        <w:tc>
          <w:tcPr>
            <w:tcW w:w="746" w:type="dxa"/>
            <w:tcBorders>
              <w:top w:val="single" w:sz="4" w:space="0" w:color="000000"/>
              <w:left w:val="single" w:sz="4" w:space="0" w:color="000000"/>
              <w:bottom w:val="single" w:sz="4" w:space="0" w:color="000000"/>
              <w:right w:val="single" w:sz="4" w:space="0" w:color="000000"/>
            </w:tcBorders>
            <w:shd w:val="clear" w:color="auto" w:fill="FFFFFF"/>
          </w:tcPr>
          <w:p w14:paraId="693B2096" w14:textId="77777777" w:rsidR="003C7B50" w:rsidRPr="005D5B30" w:rsidRDefault="003C7B50" w:rsidP="00EC5F44">
            <w:pPr>
              <w:jc w:val="right"/>
              <w:rPr>
                <w:rFonts w:ascii="Times New Roman" w:eastAsia="Times New Roman" w:hAnsi="Times New Roman" w:cs="Times New Roman"/>
                <w:sz w:val="24"/>
                <w:szCs w:val="24"/>
                <w:rPrChange w:id="338"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339" w:author="Ân Duy" w:date="2024-06-17T08:17:00Z">
                  <w:rPr>
                    <w:rFonts w:ascii="Times New Roman" w:hAnsi="Times New Roman" w:cs="Times New Roman"/>
                    <w:sz w:val="26"/>
                    <w:szCs w:val="26"/>
                  </w:rPr>
                </w:rPrChange>
              </w:rPr>
              <w:t>19</w:t>
            </w:r>
          </w:p>
        </w:tc>
        <w:tc>
          <w:tcPr>
            <w:tcW w:w="3120" w:type="dxa"/>
            <w:tcBorders>
              <w:top w:val="single" w:sz="4" w:space="0" w:color="000000"/>
              <w:left w:val="single" w:sz="4" w:space="0" w:color="000000"/>
              <w:bottom w:val="single" w:sz="4" w:space="0" w:color="000000"/>
              <w:right w:val="single" w:sz="4" w:space="0" w:color="000000"/>
            </w:tcBorders>
            <w:shd w:val="clear" w:color="auto" w:fill="FFFFFF"/>
          </w:tcPr>
          <w:p w14:paraId="1C5E0A96" w14:textId="77777777" w:rsidR="003C7B50" w:rsidRPr="005D5B30" w:rsidRDefault="003C7B50" w:rsidP="00EC5F44">
            <w:pPr>
              <w:rPr>
                <w:rFonts w:ascii="Times New Roman" w:eastAsia="Times New Roman" w:hAnsi="Times New Roman" w:cs="Times New Roman"/>
                <w:sz w:val="24"/>
                <w:szCs w:val="24"/>
                <w:rPrChange w:id="340"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color w:val="000000"/>
                <w:sz w:val="24"/>
                <w:szCs w:val="24"/>
                <w:rPrChange w:id="341" w:author="Ân Duy" w:date="2024-06-17T08:17:00Z">
                  <w:rPr>
                    <w:rFonts w:ascii="Times New Roman" w:hAnsi="Times New Roman" w:cs="Times New Roman"/>
                    <w:color w:val="000000"/>
                    <w:sz w:val="26"/>
                    <w:szCs w:val="26"/>
                  </w:rPr>
                </w:rPrChange>
              </w:rPr>
              <w:t xml:space="preserve">Quản lý muốn xóa sản phẩm </w:t>
            </w:r>
          </w:p>
        </w:tc>
        <w:tc>
          <w:tcPr>
            <w:tcW w:w="3151" w:type="dxa"/>
            <w:tcBorders>
              <w:top w:val="single" w:sz="4" w:space="0" w:color="000000"/>
              <w:left w:val="single" w:sz="4" w:space="0" w:color="000000"/>
              <w:bottom w:val="single" w:sz="4" w:space="0" w:color="000000"/>
              <w:right w:val="single" w:sz="4" w:space="0" w:color="000000"/>
            </w:tcBorders>
            <w:shd w:val="clear" w:color="auto" w:fill="FFFFFF"/>
          </w:tcPr>
          <w:p w14:paraId="5EC8EC24" w14:textId="77777777" w:rsidR="003C7B50" w:rsidRPr="005D5B30" w:rsidRDefault="003C7B50" w:rsidP="00EC5F44">
            <w:pPr>
              <w:rPr>
                <w:rFonts w:ascii="Times New Roman" w:eastAsia="Times New Roman" w:hAnsi="Times New Roman" w:cs="Times New Roman"/>
                <w:sz w:val="24"/>
                <w:szCs w:val="24"/>
                <w:rPrChange w:id="342"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343" w:author="Ân Duy" w:date="2024-06-17T08:17:00Z">
                  <w:rPr>
                    <w:rFonts w:ascii="Times New Roman" w:hAnsi="Times New Roman" w:cs="Times New Roman"/>
                    <w:sz w:val="26"/>
                    <w:szCs w:val="26"/>
                  </w:rPr>
                </w:rPrChange>
              </w:rPr>
              <w:t xml:space="preserve">Xóa sản phẩm </w:t>
            </w:r>
          </w:p>
        </w:tc>
        <w:tc>
          <w:tcPr>
            <w:tcW w:w="1200" w:type="dxa"/>
            <w:tcBorders>
              <w:top w:val="single" w:sz="4" w:space="0" w:color="000000"/>
              <w:left w:val="single" w:sz="4" w:space="0" w:color="000000"/>
              <w:bottom w:val="single" w:sz="4" w:space="0" w:color="000000"/>
              <w:right w:val="single" w:sz="4" w:space="0" w:color="000000"/>
            </w:tcBorders>
            <w:shd w:val="clear" w:color="auto" w:fill="FFFFFF"/>
          </w:tcPr>
          <w:p w14:paraId="5D17FE23" w14:textId="77777777" w:rsidR="003C7B50" w:rsidRPr="005D5B30" w:rsidRDefault="003C7B50" w:rsidP="00EC5F44">
            <w:pPr>
              <w:rPr>
                <w:rFonts w:ascii="Times New Roman" w:eastAsia="Times New Roman" w:hAnsi="Times New Roman" w:cs="Times New Roman"/>
                <w:sz w:val="24"/>
                <w:szCs w:val="24"/>
                <w:rPrChange w:id="344"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345" w:author="Ân Duy" w:date="2024-06-17T08:17:00Z">
                  <w:rPr>
                    <w:rFonts w:ascii="Times New Roman" w:hAnsi="Times New Roman" w:cs="Times New Roman"/>
                    <w:sz w:val="26"/>
                    <w:szCs w:val="26"/>
                  </w:rPr>
                </w:rPrChange>
              </w:rPr>
              <w:t xml:space="preserve">Quản lý sản phẩm </w:t>
            </w:r>
          </w:p>
        </w:tc>
        <w:tc>
          <w:tcPr>
            <w:tcW w:w="1232" w:type="dxa"/>
            <w:tcBorders>
              <w:top w:val="single" w:sz="4" w:space="0" w:color="000000"/>
              <w:left w:val="single" w:sz="4" w:space="0" w:color="000000"/>
              <w:bottom w:val="single" w:sz="4" w:space="0" w:color="000000"/>
              <w:right w:val="single" w:sz="4" w:space="0" w:color="000000"/>
            </w:tcBorders>
            <w:shd w:val="clear" w:color="auto" w:fill="FFFFFF"/>
          </w:tcPr>
          <w:p w14:paraId="7C7D757B" w14:textId="77777777" w:rsidR="003C7B50" w:rsidRPr="005D5B30" w:rsidRDefault="003C7B50" w:rsidP="00EC5F44">
            <w:pPr>
              <w:rPr>
                <w:rFonts w:ascii="Times New Roman" w:eastAsia="Times New Roman" w:hAnsi="Times New Roman" w:cs="Times New Roman"/>
                <w:sz w:val="24"/>
                <w:szCs w:val="24"/>
                <w:rPrChange w:id="346"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347" w:author="Ân Duy" w:date="2024-06-17T08:17:00Z">
                  <w:rPr>
                    <w:rFonts w:ascii="Times New Roman" w:hAnsi="Times New Roman" w:cs="Times New Roman"/>
                    <w:sz w:val="26"/>
                    <w:szCs w:val="26"/>
                  </w:rPr>
                </w:rPrChange>
              </w:rPr>
              <w:t xml:space="preserve">Nhân viên </w:t>
            </w:r>
          </w:p>
        </w:tc>
        <w:tc>
          <w:tcPr>
            <w:tcW w:w="1466" w:type="dxa"/>
            <w:tcBorders>
              <w:top w:val="single" w:sz="4" w:space="0" w:color="000000"/>
              <w:left w:val="single" w:sz="4" w:space="0" w:color="000000"/>
              <w:bottom w:val="single" w:sz="4" w:space="0" w:color="000000"/>
              <w:right w:val="single" w:sz="4" w:space="0" w:color="000000"/>
            </w:tcBorders>
            <w:shd w:val="clear" w:color="auto" w:fill="FFFFFF"/>
          </w:tcPr>
          <w:p w14:paraId="7410D7AE" w14:textId="77777777" w:rsidR="003C7B50" w:rsidRPr="005D5B30" w:rsidRDefault="003C7B50" w:rsidP="00EC5F44">
            <w:pPr>
              <w:rPr>
                <w:rFonts w:ascii="Times New Roman" w:eastAsia="Times New Roman" w:hAnsi="Times New Roman" w:cs="Times New Roman"/>
                <w:sz w:val="24"/>
                <w:szCs w:val="24"/>
                <w:rPrChange w:id="348" w:author="Ân Duy" w:date="2024-06-17T08:17:00Z">
                  <w:rPr>
                    <w:rFonts w:ascii="Times New Roman" w:eastAsia="Times New Roman" w:hAnsi="Times New Roman" w:cs="Times New Roman"/>
                    <w:sz w:val="26"/>
                    <w:szCs w:val="26"/>
                  </w:rPr>
                </w:rPrChange>
              </w:rPr>
            </w:pPr>
          </w:p>
        </w:tc>
        <w:tc>
          <w:tcPr>
            <w:tcW w:w="1091" w:type="dxa"/>
            <w:tcBorders>
              <w:top w:val="single" w:sz="4" w:space="0" w:color="000000"/>
              <w:left w:val="single" w:sz="4" w:space="0" w:color="000000"/>
              <w:bottom w:val="single" w:sz="4" w:space="0" w:color="000000"/>
              <w:right w:val="single" w:sz="4" w:space="0" w:color="000000"/>
            </w:tcBorders>
            <w:shd w:val="clear" w:color="auto" w:fill="FFFFFF"/>
          </w:tcPr>
          <w:p w14:paraId="452F32E9" w14:textId="77777777" w:rsidR="003C7B50" w:rsidRPr="005D5B30" w:rsidRDefault="003C7B50" w:rsidP="00EC5F44">
            <w:pPr>
              <w:rPr>
                <w:rFonts w:ascii="Times New Roman" w:eastAsia="Times New Roman" w:hAnsi="Times New Roman" w:cs="Times New Roman"/>
                <w:sz w:val="24"/>
                <w:szCs w:val="24"/>
                <w:rPrChange w:id="349"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350" w:author="Ân Duy" w:date="2024-06-17T08:17:00Z">
                  <w:rPr>
                    <w:rFonts w:ascii="Times New Roman" w:hAnsi="Times New Roman" w:cs="Times New Roman"/>
                    <w:sz w:val="26"/>
                    <w:szCs w:val="26"/>
                  </w:rPr>
                </w:rPrChange>
              </w:rPr>
              <w:t>Excel</w:t>
            </w:r>
          </w:p>
        </w:tc>
        <w:tc>
          <w:tcPr>
            <w:tcW w:w="1055" w:type="dxa"/>
            <w:tcBorders>
              <w:top w:val="single" w:sz="4" w:space="0" w:color="000000"/>
              <w:left w:val="single" w:sz="4" w:space="0" w:color="000000"/>
              <w:bottom w:val="single" w:sz="4" w:space="0" w:color="000000"/>
              <w:right w:val="single" w:sz="4" w:space="0" w:color="000000"/>
            </w:tcBorders>
            <w:shd w:val="clear" w:color="auto" w:fill="FFFFFF"/>
          </w:tcPr>
          <w:p w14:paraId="3EC0E27F" w14:textId="77777777" w:rsidR="003C7B50" w:rsidRPr="005D5B30" w:rsidRDefault="003C7B50" w:rsidP="00EC5F44">
            <w:pPr>
              <w:rPr>
                <w:rFonts w:ascii="Times New Roman" w:eastAsia="Times New Roman" w:hAnsi="Times New Roman" w:cs="Times New Roman"/>
                <w:sz w:val="24"/>
                <w:szCs w:val="24"/>
                <w:rPrChange w:id="351"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352" w:author="Ân Duy" w:date="2024-06-17T08:17:00Z">
                  <w:rPr>
                    <w:rFonts w:ascii="Times New Roman" w:hAnsi="Times New Roman" w:cs="Times New Roman"/>
                    <w:sz w:val="26"/>
                    <w:szCs w:val="26"/>
                  </w:rPr>
                </w:rPrChange>
              </w:rPr>
              <w:t xml:space="preserve">Bán tự động </w:t>
            </w:r>
          </w:p>
        </w:tc>
        <w:tc>
          <w:tcPr>
            <w:tcW w:w="1264" w:type="dxa"/>
            <w:tcBorders>
              <w:top w:val="single" w:sz="4" w:space="0" w:color="000000"/>
              <w:left w:val="single" w:sz="4" w:space="0" w:color="000000"/>
              <w:bottom w:val="single" w:sz="4" w:space="0" w:color="000000"/>
              <w:right w:val="single" w:sz="4" w:space="0" w:color="000000"/>
            </w:tcBorders>
            <w:shd w:val="clear" w:color="auto" w:fill="FFFFFF"/>
          </w:tcPr>
          <w:p w14:paraId="08BDF16A" w14:textId="77777777" w:rsidR="003C7B50" w:rsidRPr="005D5B30" w:rsidRDefault="003C7B50" w:rsidP="00EC5F44">
            <w:pPr>
              <w:rPr>
                <w:rFonts w:ascii="Times New Roman" w:eastAsia="Times New Roman" w:hAnsi="Times New Roman" w:cs="Times New Roman"/>
                <w:sz w:val="24"/>
                <w:szCs w:val="24"/>
                <w:rPrChange w:id="353"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354" w:author="Ân Duy" w:date="2024-06-17T08:17:00Z">
                  <w:rPr>
                    <w:rFonts w:ascii="Times New Roman" w:hAnsi="Times New Roman" w:cs="Times New Roman"/>
                    <w:sz w:val="26"/>
                    <w:szCs w:val="26"/>
                  </w:rPr>
                </w:rPrChange>
              </w:rPr>
              <w:t xml:space="preserve">Thống kê và báo cáo </w:t>
            </w:r>
          </w:p>
        </w:tc>
      </w:tr>
      <w:tr w:rsidR="003C7B50" w:rsidRPr="005D5B30" w14:paraId="6F1565BA" w14:textId="77777777" w:rsidTr="00EC5F44">
        <w:tc>
          <w:tcPr>
            <w:tcW w:w="746" w:type="dxa"/>
            <w:tcBorders>
              <w:top w:val="single" w:sz="4" w:space="0" w:color="000000"/>
              <w:left w:val="single" w:sz="4" w:space="0" w:color="000000"/>
              <w:bottom w:val="single" w:sz="4" w:space="0" w:color="000000"/>
              <w:right w:val="single" w:sz="4" w:space="0" w:color="000000"/>
            </w:tcBorders>
          </w:tcPr>
          <w:p w14:paraId="1AC4A395" w14:textId="77777777" w:rsidR="003C7B50" w:rsidRPr="005D5B30" w:rsidRDefault="003C7B50" w:rsidP="00EC5F44">
            <w:pPr>
              <w:jc w:val="right"/>
              <w:rPr>
                <w:rFonts w:ascii="Times New Roman" w:eastAsia="Times New Roman" w:hAnsi="Times New Roman" w:cs="Times New Roman"/>
                <w:sz w:val="24"/>
                <w:szCs w:val="24"/>
                <w:rPrChange w:id="355"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356" w:author="Ân Duy" w:date="2024-06-17T08:17:00Z">
                  <w:rPr>
                    <w:rFonts w:ascii="Times New Roman" w:hAnsi="Times New Roman" w:cs="Times New Roman"/>
                    <w:sz w:val="26"/>
                    <w:szCs w:val="26"/>
                  </w:rPr>
                </w:rPrChange>
              </w:rPr>
              <w:t>20</w:t>
            </w:r>
          </w:p>
        </w:tc>
        <w:tc>
          <w:tcPr>
            <w:tcW w:w="3120" w:type="dxa"/>
            <w:tcBorders>
              <w:top w:val="single" w:sz="4" w:space="0" w:color="000000"/>
              <w:left w:val="single" w:sz="4" w:space="0" w:color="000000"/>
              <w:bottom w:val="single" w:sz="4" w:space="0" w:color="000000"/>
              <w:right w:val="single" w:sz="4" w:space="0" w:color="000000"/>
            </w:tcBorders>
            <w:shd w:val="clear" w:color="auto" w:fill="FFFFFF"/>
          </w:tcPr>
          <w:p w14:paraId="04C44AE6" w14:textId="77777777" w:rsidR="003C7B50" w:rsidRPr="005D5B30" w:rsidRDefault="003C7B50" w:rsidP="00EC5F44">
            <w:pPr>
              <w:rPr>
                <w:rFonts w:ascii="Times New Roman" w:eastAsia="Times New Roman" w:hAnsi="Times New Roman" w:cs="Times New Roman"/>
                <w:sz w:val="24"/>
                <w:szCs w:val="24"/>
                <w:rPrChange w:id="357"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color w:val="000000"/>
                <w:sz w:val="24"/>
                <w:szCs w:val="24"/>
                <w:rPrChange w:id="358" w:author="Ân Duy" w:date="2024-06-17T08:17:00Z">
                  <w:rPr>
                    <w:rFonts w:ascii="Times New Roman" w:hAnsi="Times New Roman" w:cs="Times New Roman"/>
                    <w:color w:val="000000"/>
                    <w:sz w:val="26"/>
                    <w:szCs w:val="26"/>
                  </w:rPr>
                </w:rPrChange>
              </w:rPr>
              <w:t xml:space="preserve">Quản lý muốn cập nhật giá sách </w:t>
            </w:r>
          </w:p>
        </w:tc>
        <w:tc>
          <w:tcPr>
            <w:tcW w:w="3151" w:type="dxa"/>
            <w:tcBorders>
              <w:top w:val="single" w:sz="4" w:space="0" w:color="000000"/>
              <w:left w:val="single" w:sz="4" w:space="0" w:color="000000"/>
              <w:bottom w:val="single" w:sz="4" w:space="0" w:color="000000"/>
              <w:right w:val="single" w:sz="4" w:space="0" w:color="000000"/>
            </w:tcBorders>
            <w:shd w:val="clear" w:color="auto" w:fill="FFFFFF"/>
          </w:tcPr>
          <w:p w14:paraId="7979FCC5" w14:textId="77777777" w:rsidR="003C7B50" w:rsidRPr="005D5B30" w:rsidRDefault="003C7B50" w:rsidP="00EC5F44">
            <w:pPr>
              <w:rPr>
                <w:rFonts w:ascii="Times New Roman" w:eastAsia="Times New Roman" w:hAnsi="Times New Roman" w:cs="Times New Roman"/>
                <w:sz w:val="24"/>
                <w:szCs w:val="24"/>
                <w:rPrChange w:id="359"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360" w:author="Ân Duy" w:date="2024-06-17T08:17:00Z">
                  <w:rPr>
                    <w:rFonts w:ascii="Times New Roman" w:hAnsi="Times New Roman" w:cs="Times New Roman"/>
                    <w:sz w:val="26"/>
                    <w:szCs w:val="26"/>
                  </w:rPr>
                </w:rPrChange>
              </w:rPr>
              <w:t xml:space="preserve">Cập nhật giá sách </w:t>
            </w:r>
          </w:p>
        </w:tc>
        <w:tc>
          <w:tcPr>
            <w:tcW w:w="1200" w:type="dxa"/>
            <w:tcBorders>
              <w:top w:val="single" w:sz="4" w:space="0" w:color="000000"/>
              <w:left w:val="single" w:sz="4" w:space="0" w:color="000000"/>
              <w:bottom w:val="single" w:sz="4" w:space="0" w:color="000000"/>
              <w:right w:val="single" w:sz="4" w:space="0" w:color="000000"/>
            </w:tcBorders>
            <w:shd w:val="clear" w:color="auto" w:fill="FFFFFF"/>
          </w:tcPr>
          <w:p w14:paraId="57E2F9A4" w14:textId="77777777" w:rsidR="003C7B50" w:rsidRPr="005D5B30" w:rsidRDefault="003C7B50" w:rsidP="00EC5F44">
            <w:pPr>
              <w:rPr>
                <w:rFonts w:ascii="Times New Roman" w:eastAsia="Times New Roman" w:hAnsi="Times New Roman" w:cs="Times New Roman"/>
                <w:sz w:val="24"/>
                <w:szCs w:val="24"/>
                <w:rPrChange w:id="361"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362" w:author="Ân Duy" w:date="2024-06-17T08:17:00Z">
                  <w:rPr>
                    <w:rFonts w:ascii="Times New Roman" w:hAnsi="Times New Roman" w:cs="Times New Roman"/>
                    <w:sz w:val="26"/>
                    <w:szCs w:val="26"/>
                  </w:rPr>
                </w:rPrChange>
              </w:rPr>
              <w:t xml:space="preserve">Quản lý sản phẩm </w:t>
            </w:r>
          </w:p>
        </w:tc>
        <w:tc>
          <w:tcPr>
            <w:tcW w:w="1232" w:type="dxa"/>
            <w:tcBorders>
              <w:top w:val="single" w:sz="4" w:space="0" w:color="000000"/>
              <w:left w:val="single" w:sz="4" w:space="0" w:color="000000"/>
              <w:bottom w:val="single" w:sz="4" w:space="0" w:color="000000"/>
              <w:right w:val="single" w:sz="4" w:space="0" w:color="000000"/>
            </w:tcBorders>
            <w:shd w:val="clear" w:color="auto" w:fill="FFFFFF"/>
          </w:tcPr>
          <w:p w14:paraId="398FEDF5" w14:textId="77777777" w:rsidR="003C7B50" w:rsidRPr="005D5B30" w:rsidRDefault="003C7B50" w:rsidP="00EC5F44">
            <w:pPr>
              <w:rPr>
                <w:rFonts w:ascii="Times New Roman" w:eastAsia="Times New Roman" w:hAnsi="Times New Roman" w:cs="Times New Roman"/>
                <w:sz w:val="24"/>
                <w:szCs w:val="24"/>
                <w:rPrChange w:id="363"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364" w:author="Ân Duy" w:date="2024-06-17T08:17:00Z">
                  <w:rPr>
                    <w:rFonts w:ascii="Times New Roman" w:hAnsi="Times New Roman" w:cs="Times New Roman"/>
                    <w:sz w:val="26"/>
                    <w:szCs w:val="26"/>
                  </w:rPr>
                </w:rPrChange>
              </w:rPr>
              <w:t xml:space="preserve">Nhân viên </w:t>
            </w:r>
          </w:p>
        </w:tc>
        <w:tc>
          <w:tcPr>
            <w:tcW w:w="1466" w:type="dxa"/>
            <w:tcBorders>
              <w:top w:val="single" w:sz="4" w:space="0" w:color="000000"/>
              <w:left w:val="single" w:sz="4" w:space="0" w:color="000000"/>
              <w:bottom w:val="single" w:sz="4" w:space="0" w:color="000000"/>
              <w:right w:val="single" w:sz="4" w:space="0" w:color="000000"/>
            </w:tcBorders>
            <w:shd w:val="clear" w:color="auto" w:fill="FFFFFF"/>
          </w:tcPr>
          <w:p w14:paraId="61A8A0A0" w14:textId="77777777" w:rsidR="003C7B50" w:rsidRPr="005D5B30" w:rsidRDefault="003C7B50" w:rsidP="00EC5F44">
            <w:pPr>
              <w:rPr>
                <w:rFonts w:ascii="Times New Roman" w:eastAsia="Times New Roman" w:hAnsi="Times New Roman" w:cs="Times New Roman"/>
                <w:sz w:val="24"/>
                <w:szCs w:val="24"/>
                <w:rPrChange w:id="365" w:author="Ân Duy" w:date="2024-06-17T08:17:00Z">
                  <w:rPr>
                    <w:rFonts w:ascii="Times New Roman" w:eastAsia="Times New Roman" w:hAnsi="Times New Roman" w:cs="Times New Roman"/>
                    <w:sz w:val="26"/>
                    <w:szCs w:val="26"/>
                  </w:rPr>
                </w:rPrChange>
              </w:rPr>
            </w:pPr>
          </w:p>
        </w:tc>
        <w:tc>
          <w:tcPr>
            <w:tcW w:w="1091" w:type="dxa"/>
            <w:tcBorders>
              <w:top w:val="single" w:sz="4" w:space="0" w:color="000000"/>
              <w:left w:val="single" w:sz="4" w:space="0" w:color="000000"/>
              <w:bottom w:val="single" w:sz="4" w:space="0" w:color="000000"/>
              <w:right w:val="single" w:sz="4" w:space="0" w:color="000000"/>
            </w:tcBorders>
            <w:shd w:val="clear" w:color="auto" w:fill="FFFFFF"/>
          </w:tcPr>
          <w:p w14:paraId="1D27050D" w14:textId="77777777" w:rsidR="003C7B50" w:rsidRPr="005D5B30" w:rsidRDefault="003C7B50" w:rsidP="00EC5F44">
            <w:pPr>
              <w:rPr>
                <w:rFonts w:ascii="Times New Roman" w:eastAsia="Times New Roman" w:hAnsi="Times New Roman" w:cs="Times New Roman"/>
                <w:sz w:val="24"/>
                <w:szCs w:val="24"/>
                <w:rPrChange w:id="366"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367" w:author="Ân Duy" w:date="2024-06-17T08:17:00Z">
                  <w:rPr>
                    <w:rFonts w:ascii="Times New Roman" w:hAnsi="Times New Roman" w:cs="Times New Roman"/>
                    <w:sz w:val="26"/>
                    <w:szCs w:val="26"/>
                  </w:rPr>
                </w:rPrChange>
              </w:rPr>
              <w:t>Excel</w:t>
            </w:r>
          </w:p>
        </w:tc>
        <w:tc>
          <w:tcPr>
            <w:tcW w:w="1055" w:type="dxa"/>
            <w:tcBorders>
              <w:top w:val="single" w:sz="4" w:space="0" w:color="000000"/>
              <w:left w:val="single" w:sz="4" w:space="0" w:color="000000"/>
              <w:bottom w:val="single" w:sz="4" w:space="0" w:color="000000"/>
              <w:right w:val="single" w:sz="4" w:space="0" w:color="000000"/>
            </w:tcBorders>
            <w:shd w:val="clear" w:color="auto" w:fill="FFFFFF"/>
          </w:tcPr>
          <w:p w14:paraId="7CF97EEA" w14:textId="77777777" w:rsidR="003C7B50" w:rsidRPr="005D5B30" w:rsidRDefault="003C7B50" w:rsidP="00EC5F44">
            <w:pPr>
              <w:rPr>
                <w:rFonts w:ascii="Times New Roman" w:eastAsia="Times New Roman" w:hAnsi="Times New Roman" w:cs="Times New Roman"/>
                <w:sz w:val="24"/>
                <w:szCs w:val="24"/>
                <w:rPrChange w:id="368"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369" w:author="Ân Duy" w:date="2024-06-17T08:17:00Z">
                  <w:rPr>
                    <w:rFonts w:ascii="Times New Roman" w:hAnsi="Times New Roman" w:cs="Times New Roman"/>
                    <w:sz w:val="26"/>
                    <w:szCs w:val="26"/>
                  </w:rPr>
                </w:rPrChange>
              </w:rPr>
              <w:t xml:space="preserve">Bán tự động </w:t>
            </w:r>
          </w:p>
        </w:tc>
        <w:tc>
          <w:tcPr>
            <w:tcW w:w="1264" w:type="dxa"/>
            <w:tcBorders>
              <w:top w:val="single" w:sz="4" w:space="0" w:color="000000"/>
              <w:left w:val="single" w:sz="4" w:space="0" w:color="000000"/>
              <w:bottom w:val="single" w:sz="4" w:space="0" w:color="000000"/>
              <w:right w:val="single" w:sz="4" w:space="0" w:color="000000"/>
            </w:tcBorders>
            <w:shd w:val="clear" w:color="auto" w:fill="FFFFFF"/>
          </w:tcPr>
          <w:p w14:paraId="0A86C3E2" w14:textId="77777777" w:rsidR="003C7B50" w:rsidRPr="005D5B30" w:rsidRDefault="003C7B50" w:rsidP="00EC5F44">
            <w:pPr>
              <w:rPr>
                <w:rFonts w:ascii="Times New Roman" w:eastAsia="Times New Roman" w:hAnsi="Times New Roman" w:cs="Times New Roman"/>
                <w:sz w:val="24"/>
                <w:szCs w:val="24"/>
                <w:rPrChange w:id="370"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371" w:author="Ân Duy" w:date="2024-06-17T08:17:00Z">
                  <w:rPr>
                    <w:rFonts w:ascii="Times New Roman" w:hAnsi="Times New Roman" w:cs="Times New Roman"/>
                    <w:sz w:val="26"/>
                    <w:szCs w:val="26"/>
                  </w:rPr>
                </w:rPrChange>
              </w:rPr>
              <w:t xml:space="preserve">Thống kê và báo cáo </w:t>
            </w:r>
          </w:p>
        </w:tc>
      </w:tr>
      <w:tr w:rsidR="003C7B50" w:rsidRPr="005D5B30" w14:paraId="50F3552D" w14:textId="77777777" w:rsidTr="00EC5F44">
        <w:tc>
          <w:tcPr>
            <w:tcW w:w="746" w:type="dxa"/>
            <w:tcBorders>
              <w:top w:val="single" w:sz="4" w:space="0" w:color="000000"/>
              <w:left w:val="single" w:sz="4" w:space="0" w:color="000000"/>
              <w:bottom w:val="single" w:sz="4" w:space="0" w:color="000000"/>
              <w:right w:val="single" w:sz="4" w:space="0" w:color="000000"/>
            </w:tcBorders>
          </w:tcPr>
          <w:p w14:paraId="22EC8C5B" w14:textId="77777777" w:rsidR="003C7B50" w:rsidRPr="005D5B30" w:rsidRDefault="003C7B50" w:rsidP="00EC5F44">
            <w:pPr>
              <w:jc w:val="right"/>
              <w:rPr>
                <w:rFonts w:ascii="Times New Roman" w:eastAsia="Times New Roman" w:hAnsi="Times New Roman" w:cs="Times New Roman"/>
                <w:sz w:val="24"/>
                <w:szCs w:val="24"/>
                <w:rPrChange w:id="372"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373" w:author="Ân Duy" w:date="2024-06-17T08:17:00Z">
                  <w:rPr>
                    <w:rFonts w:ascii="Times New Roman" w:hAnsi="Times New Roman" w:cs="Times New Roman"/>
                    <w:sz w:val="26"/>
                    <w:szCs w:val="26"/>
                  </w:rPr>
                </w:rPrChange>
              </w:rPr>
              <w:t>21</w:t>
            </w:r>
          </w:p>
        </w:tc>
        <w:tc>
          <w:tcPr>
            <w:tcW w:w="3120" w:type="dxa"/>
            <w:tcBorders>
              <w:top w:val="single" w:sz="4" w:space="0" w:color="000000"/>
              <w:left w:val="single" w:sz="4" w:space="0" w:color="000000"/>
              <w:bottom w:val="single" w:sz="4" w:space="0" w:color="000000"/>
              <w:right w:val="single" w:sz="4" w:space="0" w:color="000000"/>
            </w:tcBorders>
          </w:tcPr>
          <w:p w14:paraId="67D1353B" w14:textId="77777777" w:rsidR="003C7B50" w:rsidRPr="005D5B30" w:rsidRDefault="003C7B50" w:rsidP="00EC5F44">
            <w:pPr>
              <w:rPr>
                <w:rFonts w:ascii="Times New Roman" w:eastAsia="Times New Roman" w:hAnsi="Times New Roman" w:cs="Times New Roman"/>
                <w:sz w:val="24"/>
                <w:szCs w:val="24"/>
                <w:rPrChange w:id="374"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color w:val="000000"/>
                <w:sz w:val="24"/>
                <w:szCs w:val="24"/>
                <w:rPrChange w:id="375" w:author="Ân Duy" w:date="2024-06-17T08:17:00Z">
                  <w:rPr>
                    <w:rFonts w:ascii="Times New Roman" w:hAnsi="Times New Roman" w:cs="Times New Roman"/>
                    <w:color w:val="000000"/>
                    <w:sz w:val="26"/>
                    <w:szCs w:val="26"/>
                  </w:rPr>
                </w:rPrChange>
              </w:rPr>
              <w:t xml:space="preserve">Quản lý muốn theo dõi số lượng sách </w:t>
            </w:r>
          </w:p>
        </w:tc>
        <w:tc>
          <w:tcPr>
            <w:tcW w:w="3151" w:type="dxa"/>
            <w:tcBorders>
              <w:top w:val="single" w:sz="4" w:space="0" w:color="000000"/>
              <w:left w:val="single" w:sz="4" w:space="0" w:color="000000"/>
              <w:bottom w:val="single" w:sz="4" w:space="0" w:color="000000"/>
              <w:right w:val="single" w:sz="4" w:space="0" w:color="000000"/>
            </w:tcBorders>
          </w:tcPr>
          <w:p w14:paraId="5FF3FEC9" w14:textId="77777777" w:rsidR="003C7B50" w:rsidRPr="005D5B30" w:rsidRDefault="003C7B50" w:rsidP="00EC5F44">
            <w:pPr>
              <w:rPr>
                <w:rFonts w:ascii="Times New Roman" w:eastAsia="Times New Roman" w:hAnsi="Times New Roman" w:cs="Times New Roman"/>
                <w:sz w:val="24"/>
                <w:szCs w:val="24"/>
                <w:rPrChange w:id="376"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377" w:author="Ân Duy" w:date="2024-06-17T08:17:00Z">
                  <w:rPr>
                    <w:rFonts w:ascii="Times New Roman" w:hAnsi="Times New Roman" w:cs="Times New Roman"/>
                    <w:sz w:val="26"/>
                    <w:szCs w:val="26"/>
                  </w:rPr>
                </w:rPrChange>
              </w:rPr>
              <w:t xml:space="preserve">Theo dõi số lượng </w:t>
            </w:r>
          </w:p>
        </w:tc>
        <w:tc>
          <w:tcPr>
            <w:tcW w:w="1200" w:type="dxa"/>
            <w:tcBorders>
              <w:top w:val="single" w:sz="4" w:space="0" w:color="000000"/>
              <w:left w:val="single" w:sz="4" w:space="0" w:color="000000"/>
              <w:bottom w:val="single" w:sz="4" w:space="0" w:color="000000"/>
              <w:right w:val="single" w:sz="4" w:space="0" w:color="000000"/>
            </w:tcBorders>
          </w:tcPr>
          <w:p w14:paraId="2E824381" w14:textId="77777777" w:rsidR="003C7B50" w:rsidRPr="005D5B30" w:rsidRDefault="003C7B50" w:rsidP="00EC5F44">
            <w:pPr>
              <w:rPr>
                <w:rFonts w:ascii="Times New Roman" w:eastAsia="Times New Roman" w:hAnsi="Times New Roman" w:cs="Times New Roman"/>
                <w:sz w:val="24"/>
                <w:szCs w:val="24"/>
                <w:rPrChange w:id="378"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379" w:author="Ân Duy" w:date="2024-06-17T08:17:00Z">
                  <w:rPr>
                    <w:rFonts w:ascii="Times New Roman" w:hAnsi="Times New Roman" w:cs="Times New Roman"/>
                    <w:sz w:val="26"/>
                    <w:szCs w:val="26"/>
                  </w:rPr>
                </w:rPrChange>
              </w:rPr>
              <w:t xml:space="preserve">Quản lý sản phẩm </w:t>
            </w:r>
          </w:p>
        </w:tc>
        <w:tc>
          <w:tcPr>
            <w:tcW w:w="1232" w:type="dxa"/>
            <w:tcBorders>
              <w:top w:val="single" w:sz="4" w:space="0" w:color="000000"/>
              <w:left w:val="single" w:sz="4" w:space="0" w:color="000000"/>
              <w:bottom w:val="single" w:sz="4" w:space="0" w:color="000000"/>
              <w:right w:val="single" w:sz="4" w:space="0" w:color="000000"/>
            </w:tcBorders>
          </w:tcPr>
          <w:p w14:paraId="56648793" w14:textId="77777777" w:rsidR="003C7B50" w:rsidRPr="005D5B30" w:rsidRDefault="003C7B50" w:rsidP="00EC5F44">
            <w:pPr>
              <w:rPr>
                <w:rFonts w:ascii="Times New Roman" w:eastAsia="Times New Roman" w:hAnsi="Times New Roman" w:cs="Times New Roman"/>
                <w:sz w:val="24"/>
                <w:szCs w:val="24"/>
                <w:rPrChange w:id="380"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381" w:author="Ân Duy" w:date="2024-06-17T08:17:00Z">
                  <w:rPr>
                    <w:rFonts w:ascii="Times New Roman" w:hAnsi="Times New Roman" w:cs="Times New Roman"/>
                    <w:sz w:val="26"/>
                    <w:szCs w:val="26"/>
                  </w:rPr>
                </w:rPrChange>
              </w:rPr>
              <w:t xml:space="preserve">Nhân viên </w:t>
            </w:r>
          </w:p>
        </w:tc>
        <w:tc>
          <w:tcPr>
            <w:tcW w:w="1466" w:type="dxa"/>
            <w:tcBorders>
              <w:top w:val="single" w:sz="4" w:space="0" w:color="000000"/>
              <w:left w:val="single" w:sz="4" w:space="0" w:color="000000"/>
              <w:bottom w:val="single" w:sz="4" w:space="0" w:color="000000"/>
              <w:right w:val="single" w:sz="4" w:space="0" w:color="000000"/>
            </w:tcBorders>
          </w:tcPr>
          <w:p w14:paraId="69B1F8D4" w14:textId="77777777" w:rsidR="003C7B50" w:rsidRPr="005D5B30" w:rsidRDefault="003C7B50" w:rsidP="00EC5F44">
            <w:pPr>
              <w:rPr>
                <w:rFonts w:ascii="Times New Roman" w:eastAsia="Times New Roman" w:hAnsi="Times New Roman" w:cs="Times New Roman"/>
                <w:sz w:val="24"/>
                <w:szCs w:val="24"/>
                <w:rPrChange w:id="382"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383" w:author="Ân Duy" w:date="2024-06-17T08:17:00Z">
                  <w:rPr>
                    <w:rFonts w:ascii="Times New Roman" w:hAnsi="Times New Roman" w:cs="Times New Roman"/>
                    <w:sz w:val="26"/>
                    <w:szCs w:val="26"/>
                  </w:rPr>
                </w:rPrChange>
              </w:rPr>
              <w:t xml:space="preserve">Quản lý kho </w:t>
            </w:r>
          </w:p>
        </w:tc>
        <w:tc>
          <w:tcPr>
            <w:tcW w:w="1091" w:type="dxa"/>
            <w:tcBorders>
              <w:top w:val="single" w:sz="4" w:space="0" w:color="000000"/>
              <w:left w:val="single" w:sz="4" w:space="0" w:color="000000"/>
              <w:bottom w:val="single" w:sz="4" w:space="0" w:color="000000"/>
              <w:right w:val="single" w:sz="4" w:space="0" w:color="000000"/>
            </w:tcBorders>
          </w:tcPr>
          <w:p w14:paraId="6BA3C277" w14:textId="77777777" w:rsidR="003C7B50" w:rsidRPr="005D5B30" w:rsidRDefault="003C7B50" w:rsidP="00EC5F44">
            <w:pPr>
              <w:rPr>
                <w:rFonts w:ascii="Times New Roman" w:eastAsia="Times New Roman" w:hAnsi="Times New Roman" w:cs="Times New Roman"/>
                <w:sz w:val="24"/>
                <w:szCs w:val="24"/>
                <w:rPrChange w:id="384"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385" w:author="Ân Duy" w:date="2024-06-17T08:17:00Z">
                  <w:rPr>
                    <w:rFonts w:ascii="Times New Roman" w:hAnsi="Times New Roman" w:cs="Times New Roman"/>
                    <w:sz w:val="26"/>
                    <w:szCs w:val="26"/>
                  </w:rPr>
                </w:rPrChange>
              </w:rPr>
              <w:t>Excel</w:t>
            </w:r>
          </w:p>
        </w:tc>
        <w:tc>
          <w:tcPr>
            <w:tcW w:w="1055" w:type="dxa"/>
            <w:tcBorders>
              <w:top w:val="single" w:sz="4" w:space="0" w:color="000000"/>
              <w:left w:val="single" w:sz="4" w:space="0" w:color="000000"/>
              <w:bottom w:val="single" w:sz="4" w:space="0" w:color="000000"/>
              <w:right w:val="single" w:sz="4" w:space="0" w:color="000000"/>
            </w:tcBorders>
          </w:tcPr>
          <w:p w14:paraId="04684D30" w14:textId="77777777" w:rsidR="003C7B50" w:rsidRPr="005D5B30" w:rsidRDefault="003C7B50" w:rsidP="00EC5F44">
            <w:pPr>
              <w:rPr>
                <w:rFonts w:ascii="Times New Roman" w:eastAsia="Times New Roman" w:hAnsi="Times New Roman" w:cs="Times New Roman"/>
                <w:sz w:val="24"/>
                <w:szCs w:val="24"/>
                <w:rPrChange w:id="386"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387" w:author="Ân Duy" w:date="2024-06-17T08:17:00Z">
                  <w:rPr>
                    <w:rFonts w:ascii="Times New Roman" w:hAnsi="Times New Roman" w:cs="Times New Roman"/>
                    <w:sz w:val="26"/>
                    <w:szCs w:val="26"/>
                  </w:rPr>
                </w:rPrChange>
              </w:rPr>
              <w:t xml:space="preserve">Bán tự động </w:t>
            </w:r>
          </w:p>
        </w:tc>
        <w:tc>
          <w:tcPr>
            <w:tcW w:w="1264" w:type="dxa"/>
            <w:tcBorders>
              <w:top w:val="single" w:sz="4" w:space="0" w:color="000000"/>
              <w:left w:val="single" w:sz="4" w:space="0" w:color="000000"/>
              <w:bottom w:val="single" w:sz="4" w:space="0" w:color="000000"/>
              <w:right w:val="single" w:sz="4" w:space="0" w:color="000000"/>
            </w:tcBorders>
          </w:tcPr>
          <w:p w14:paraId="3065EAF4" w14:textId="77777777" w:rsidR="003C7B50" w:rsidRPr="005D5B30" w:rsidRDefault="003C7B50" w:rsidP="00EC5F44">
            <w:pPr>
              <w:rPr>
                <w:rFonts w:ascii="Times New Roman" w:eastAsia="Times New Roman" w:hAnsi="Times New Roman" w:cs="Times New Roman"/>
                <w:sz w:val="24"/>
                <w:szCs w:val="24"/>
                <w:rPrChange w:id="388"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389" w:author="Ân Duy" w:date="2024-06-17T08:17:00Z">
                  <w:rPr>
                    <w:rFonts w:ascii="Times New Roman" w:hAnsi="Times New Roman" w:cs="Times New Roman"/>
                    <w:sz w:val="26"/>
                    <w:szCs w:val="26"/>
                  </w:rPr>
                </w:rPrChange>
              </w:rPr>
              <w:t xml:space="preserve">Tra cứu </w:t>
            </w:r>
          </w:p>
        </w:tc>
      </w:tr>
      <w:tr w:rsidR="003C7B50" w:rsidRPr="005D5B30" w14:paraId="522F2988" w14:textId="77777777" w:rsidTr="00EC5F44">
        <w:tc>
          <w:tcPr>
            <w:tcW w:w="746" w:type="dxa"/>
            <w:tcBorders>
              <w:top w:val="single" w:sz="4" w:space="0" w:color="000000"/>
              <w:left w:val="single" w:sz="4" w:space="0" w:color="000000"/>
              <w:bottom w:val="single" w:sz="4" w:space="0" w:color="000000"/>
              <w:right w:val="single" w:sz="4" w:space="0" w:color="000000"/>
            </w:tcBorders>
            <w:shd w:val="clear" w:color="auto" w:fill="FFFFFF"/>
          </w:tcPr>
          <w:p w14:paraId="22178494" w14:textId="77777777" w:rsidR="003C7B50" w:rsidRPr="005D5B30" w:rsidRDefault="003C7B50" w:rsidP="00EC5F44">
            <w:pPr>
              <w:jc w:val="right"/>
              <w:rPr>
                <w:rFonts w:ascii="Times New Roman" w:eastAsia="Times New Roman" w:hAnsi="Times New Roman" w:cs="Times New Roman"/>
                <w:sz w:val="24"/>
                <w:szCs w:val="24"/>
                <w:rPrChange w:id="390"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391" w:author="Ân Duy" w:date="2024-06-17T08:17:00Z">
                  <w:rPr>
                    <w:rFonts w:ascii="Times New Roman" w:hAnsi="Times New Roman" w:cs="Times New Roman"/>
                    <w:sz w:val="26"/>
                    <w:szCs w:val="26"/>
                  </w:rPr>
                </w:rPrChange>
              </w:rPr>
              <w:lastRenderedPageBreak/>
              <w:t>22</w:t>
            </w:r>
          </w:p>
        </w:tc>
        <w:tc>
          <w:tcPr>
            <w:tcW w:w="3120" w:type="dxa"/>
            <w:tcBorders>
              <w:top w:val="single" w:sz="4" w:space="0" w:color="000000"/>
              <w:left w:val="single" w:sz="4" w:space="0" w:color="000000"/>
              <w:bottom w:val="single" w:sz="4" w:space="0" w:color="000000"/>
              <w:right w:val="single" w:sz="4" w:space="0" w:color="000000"/>
            </w:tcBorders>
            <w:shd w:val="clear" w:color="auto" w:fill="FFFFFF"/>
          </w:tcPr>
          <w:p w14:paraId="7B45E473" w14:textId="77777777" w:rsidR="003C7B50" w:rsidRPr="005D5B30" w:rsidRDefault="003C7B50" w:rsidP="00EC5F44">
            <w:pPr>
              <w:rPr>
                <w:rFonts w:ascii="Times New Roman" w:eastAsia="Times New Roman" w:hAnsi="Times New Roman" w:cs="Times New Roman"/>
                <w:sz w:val="24"/>
                <w:szCs w:val="24"/>
                <w:rPrChange w:id="392"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color w:val="000000"/>
                <w:sz w:val="24"/>
                <w:szCs w:val="24"/>
                <w:rPrChange w:id="393" w:author="Ân Duy" w:date="2024-06-17T08:17:00Z">
                  <w:rPr>
                    <w:rFonts w:ascii="Times New Roman" w:hAnsi="Times New Roman" w:cs="Times New Roman"/>
                    <w:color w:val="000000"/>
                    <w:sz w:val="26"/>
                    <w:szCs w:val="26"/>
                  </w:rPr>
                </w:rPrChange>
              </w:rPr>
              <w:t>Quản lý muốn tổng kết doanh thu</w:t>
            </w:r>
          </w:p>
        </w:tc>
        <w:tc>
          <w:tcPr>
            <w:tcW w:w="3151" w:type="dxa"/>
            <w:tcBorders>
              <w:top w:val="single" w:sz="4" w:space="0" w:color="000000"/>
              <w:left w:val="single" w:sz="4" w:space="0" w:color="000000"/>
              <w:bottom w:val="single" w:sz="4" w:space="0" w:color="000000"/>
              <w:right w:val="single" w:sz="4" w:space="0" w:color="000000"/>
            </w:tcBorders>
            <w:shd w:val="clear" w:color="auto" w:fill="FFFFFF"/>
          </w:tcPr>
          <w:p w14:paraId="435A02F1" w14:textId="77777777" w:rsidR="003C7B50" w:rsidRPr="005D5B30" w:rsidRDefault="003C7B50" w:rsidP="00EC5F44">
            <w:pPr>
              <w:rPr>
                <w:rFonts w:ascii="Times New Roman" w:eastAsia="Times New Roman" w:hAnsi="Times New Roman" w:cs="Times New Roman"/>
                <w:sz w:val="24"/>
                <w:szCs w:val="24"/>
                <w:rPrChange w:id="394"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395" w:author="Ân Duy" w:date="2024-06-17T08:17:00Z">
                  <w:rPr>
                    <w:rFonts w:ascii="Times New Roman" w:hAnsi="Times New Roman" w:cs="Times New Roman"/>
                    <w:sz w:val="26"/>
                    <w:szCs w:val="26"/>
                  </w:rPr>
                </w:rPrChange>
              </w:rPr>
              <w:t>Tổng kết doanh thu</w:t>
            </w:r>
          </w:p>
        </w:tc>
        <w:tc>
          <w:tcPr>
            <w:tcW w:w="1200" w:type="dxa"/>
            <w:tcBorders>
              <w:top w:val="single" w:sz="4" w:space="0" w:color="000000"/>
              <w:left w:val="single" w:sz="4" w:space="0" w:color="000000"/>
              <w:bottom w:val="single" w:sz="4" w:space="0" w:color="000000"/>
              <w:right w:val="single" w:sz="4" w:space="0" w:color="000000"/>
            </w:tcBorders>
            <w:shd w:val="clear" w:color="auto" w:fill="FFFFFF"/>
          </w:tcPr>
          <w:p w14:paraId="6F2FB86E" w14:textId="77777777" w:rsidR="003C7B50" w:rsidRPr="005D5B30" w:rsidRDefault="003C7B50" w:rsidP="00EC5F44">
            <w:pPr>
              <w:rPr>
                <w:rFonts w:ascii="Times New Roman" w:eastAsia="Times New Roman" w:hAnsi="Times New Roman" w:cs="Times New Roman"/>
                <w:sz w:val="24"/>
                <w:szCs w:val="24"/>
                <w:rPrChange w:id="396"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397" w:author="Ân Duy" w:date="2024-06-17T08:17:00Z">
                  <w:rPr>
                    <w:rFonts w:ascii="Times New Roman" w:hAnsi="Times New Roman" w:cs="Times New Roman"/>
                    <w:sz w:val="26"/>
                    <w:szCs w:val="26"/>
                  </w:rPr>
                </w:rPrChange>
              </w:rPr>
              <w:t xml:space="preserve">Quản lý nhân viên </w:t>
            </w:r>
          </w:p>
        </w:tc>
        <w:tc>
          <w:tcPr>
            <w:tcW w:w="1232" w:type="dxa"/>
            <w:tcBorders>
              <w:top w:val="single" w:sz="4" w:space="0" w:color="000000"/>
              <w:left w:val="single" w:sz="4" w:space="0" w:color="000000"/>
              <w:bottom w:val="single" w:sz="4" w:space="0" w:color="000000"/>
              <w:right w:val="single" w:sz="4" w:space="0" w:color="000000"/>
            </w:tcBorders>
            <w:shd w:val="clear" w:color="auto" w:fill="FFFFFF"/>
          </w:tcPr>
          <w:p w14:paraId="14C34ED9" w14:textId="77777777" w:rsidR="003C7B50" w:rsidRPr="005D5B30" w:rsidRDefault="003C7B50" w:rsidP="00EC5F44">
            <w:pPr>
              <w:rPr>
                <w:rFonts w:ascii="Times New Roman" w:eastAsia="Times New Roman" w:hAnsi="Times New Roman" w:cs="Times New Roman"/>
                <w:sz w:val="24"/>
                <w:szCs w:val="24"/>
                <w:rPrChange w:id="398"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399" w:author="Ân Duy" w:date="2024-06-17T08:17:00Z">
                  <w:rPr>
                    <w:rFonts w:ascii="Times New Roman" w:hAnsi="Times New Roman" w:cs="Times New Roman"/>
                    <w:sz w:val="26"/>
                    <w:szCs w:val="26"/>
                  </w:rPr>
                </w:rPrChange>
              </w:rPr>
              <w:t xml:space="preserve">Nhân viên </w:t>
            </w:r>
          </w:p>
        </w:tc>
        <w:tc>
          <w:tcPr>
            <w:tcW w:w="1466" w:type="dxa"/>
            <w:tcBorders>
              <w:top w:val="single" w:sz="4" w:space="0" w:color="000000"/>
              <w:left w:val="single" w:sz="4" w:space="0" w:color="000000"/>
              <w:bottom w:val="single" w:sz="4" w:space="0" w:color="000000"/>
              <w:right w:val="single" w:sz="4" w:space="0" w:color="000000"/>
            </w:tcBorders>
            <w:shd w:val="clear" w:color="auto" w:fill="FFFFFF"/>
          </w:tcPr>
          <w:p w14:paraId="23B48A1D" w14:textId="77777777" w:rsidR="003C7B50" w:rsidRPr="005D5B30" w:rsidRDefault="003C7B50" w:rsidP="00EC5F44">
            <w:pPr>
              <w:rPr>
                <w:rFonts w:ascii="Times New Roman" w:eastAsia="Times New Roman" w:hAnsi="Times New Roman" w:cs="Times New Roman"/>
                <w:sz w:val="24"/>
                <w:szCs w:val="24"/>
                <w:rPrChange w:id="400" w:author="Ân Duy" w:date="2024-06-17T08:17:00Z">
                  <w:rPr>
                    <w:rFonts w:ascii="Times New Roman" w:eastAsia="Times New Roman" w:hAnsi="Times New Roman" w:cs="Times New Roman"/>
                    <w:sz w:val="26"/>
                    <w:szCs w:val="26"/>
                  </w:rPr>
                </w:rPrChange>
              </w:rPr>
            </w:pPr>
          </w:p>
        </w:tc>
        <w:tc>
          <w:tcPr>
            <w:tcW w:w="1091" w:type="dxa"/>
            <w:tcBorders>
              <w:top w:val="single" w:sz="4" w:space="0" w:color="000000"/>
              <w:left w:val="single" w:sz="4" w:space="0" w:color="000000"/>
              <w:bottom w:val="single" w:sz="4" w:space="0" w:color="000000"/>
              <w:right w:val="single" w:sz="4" w:space="0" w:color="000000"/>
            </w:tcBorders>
            <w:shd w:val="clear" w:color="auto" w:fill="FFFFFF"/>
          </w:tcPr>
          <w:p w14:paraId="6023459D" w14:textId="77777777" w:rsidR="003C7B50" w:rsidRPr="005D5B30" w:rsidRDefault="003C7B50" w:rsidP="00EC5F44">
            <w:pPr>
              <w:rPr>
                <w:rFonts w:ascii="Times New Roman" w:eastAsia="Times New Roman" w:hAnsi="Times New Roman" w:cs="Times New Roman"/>
                <w:sz w:val="24"/>
                <w:szCs w:val="24"/>
                <w:rPrChange w:id="401"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402" w:author="Ân Duy" w:date="2024-06-17T08:17:00Z">
                  <w:rPr>
                    <w:rFonts w:ascii="Times New Roman" w:hAnsi="Times New Roman" w:cs="Times New Roman"/>
                    <w:sz w:val="26"/>
                    <w:szCs w:val="26"/>
                  </w:rPr>
                </w:rPrChange>
              </w:rPr>
              <w:t>Excel</w:t>
            </w:r>
          </w:p>
        </w:tc>
        <w:tc>
          <w:tcPr>
            <w:tcW w:w="1055" w:type="dxa"/>
            <w:tcBorders>
              <w:top w:val="single" w:sz="4" w:space="0" w:color="000000"/>
              <w:left w:val="single" w:sz="4" w:space="0" w:color="000000"/>
              <w:bottom w:val="single" w:sz="4" w:space="0" w:color="000000"/>
              <w:right w:val="single" w:sz="4" w:space="0" w:color="000000"/>
            </w:tcBorders>
            <w:shd w:val="clear" w:color="auto" w:fill="FFFFFF"/>
          </w:tcPr>
          <w:p w14:paraId="44327206" w14:textId="77777777" w:rsidR="003C7B50" w:rsidRPr="005D5B30" w:rsidRDefault="003C7B50" w:rsidP="00EC5F44">
            <w:pPr>
              <w:rPr>
                <w:rFonts w:ascii="Times New Roman" w:eastAsia="Times New Roman" w:hAnsi="Times New Roman" w:cs="Times New Roman"/>
                <w:sz w:val="24"/>
                <w:szCs w:val="24"/>
                <w:rPrChange w:id="403"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404" w:author="Ân Duy" w:date="2024-06-17T08:17:00Z">
                  <w:rPr>
                    <w:rFonts w:ascii="Times New Roman" w:hAnsi="Times New Roman" w:cs="Times New Roman"/>
                    <w:sz w:val="26"/>
                    <w:szCs w:val="26"/>
                  </w:rPr>
                </w:rPrChange>
              </w:rPr>
              <w:t xml:space="preserve">Bán tự động </w:t>
            </w:r>
          </w:p>
        </w:tc>
        <w:tc>
          <w:tcPr>
            <w:tcW w:w="1264" w:type="dxa"/>
            <w:tcBorders>
              <w:top w:val="single" w:sz="4" w:space="0" w:color="000000"/>
              <w:left w:val="single" w:sz="4" w:space="0" w:color="000000"/>
              <w:bottom w:val="single" w:sz="4" w:space="0" w:color="000000"/>
              <w:right w:val="single" w:sz="4" w:space="0" w:color="000000"/>
            </w:tcBorders>
            <w:shd w:val="clear" w:color="auto" w:fill="FFFFFF"/>
          </w:tcPr>
          <w:p w14:paraId="5E4D2FC9" w14:textId="77777777" w:rsidR="003C7B50" w:rsidRPr="005D5B30" w:rsidRDefault="003C7B50" w:rsidP="00EC5F44">
            <w:pPr>
              <w:rPr>
                <w:rFonts w:ascii="Times New Roman" w:eastAsia="Times New Roman" w:hAnsi="Times New Roman" w:cs="Times New Roman"/>
                <w:sz w:val="24"/>
                <w:szCs w:val="24"/>
                <w:rPrChange w:id="405"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406" w:author="Ân Duy" w:date="2024-06-17T08:17:00Z">
                  <w:rPr>
                    <w:rFonts w:ascii="Times New Roman" w:hAnsi="Times New Roman" w:cs="Times New Roman"/>
                    <w:sz w:val="26"/>
                    <w:szCs w:val="26"/>
                  </w:rPr>
                </w:rPrChange>
              </w:rPr>
              <w:t xml:space="preserve">Thống kê và báo cáo </w:t>
            </w:r>
          </w:p>
        </w:tc>
      </w:tr>
      <w:tr w:rsidR="003C7B50" w:rsidRPr="005D5B30" w14:paraId="7DEF2ECB" w14:textId="77777777" w:rsidTr="00EC5F44">
        <w:tc>
          <w:tcPr>
            <w:tcW w:w="746" w:type="dxa"/>
            <w:tcBorders>
              <w:top w:val="single" w:sz="4" w:space="0" w:color="000000"/>
              <w:left w:val="single" w:sz="4" w:space="0" w:color="000000"/>
              <w:bottom w:val="single" w:sz="4" w:space="0" w:color="000000"/>
              <w:right w:val="single" w:sz="4" w:space="0" w:color="000000"/>
            </w:tcBorders>
            <w:shd w:val="clear" w:color="auto" w:fill="FFFFFF"/>
          </w:tcPr>
          <w:p w14:paraId="76591561" w14:textId="77777777" w:rsidR="003C7B50" w:rsidRPr="005D5B30" w:rsidRDefault="003C7B50" w:rsidP="00EC5F44">
            <w:pPr>
              <w:jc w:val="right"/>
              <w:rPr>
                <w:rFonts w:ascii="Times New Roman" w:eastAsia="Times New Roman" w:hAnsi="Times New Roman" w:cs="Times New Roman"/>
                <w:sz w:val="24"/>
                <w:szCs w:val="24"/>
                <w:rPrChange w:id="407"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408" w:author="Ân Duy" w:date="2024-06-17T08:17:00Z">
                  <w:rPr>
                    <w:rFonts w:ascii="Times New Roman" w:hAnsi="Times New Roman" w:cs="Times New Roman"/>
                    <w:sz w:val="26"/>
                    <w:szCs w:val="26"/>
                  </w:rPr>
                </w:rPrChange>
              </w:rPr>
              <w:t>23</w:t>
            </w:r>
          </w:p>
        </w:tc>
        <w:tc>
          <w:tcPr>
            <w:tcW w:w="3120" w:type="dxa"/>
            <w:tcBorders>
              <w:top w:val="single" w:sz="4" w:space="0" w:color="000000"/>
              <w:left w:val="single" w:sz="4" w:space="0" w:color="000000"/>
              <w:bottom w:val="single" w:sz="4" w:space="0" w:color="000000"/>
              <w:right w:val="single" w:sz="4" w:space="0" w:color="000000"/>
            </w:tcBorders>
            <w:shd w:val="clear" w:color="auto" w:fill="FFFFFF"/>
          </w:tcPr>
          <w:p w14:paraId="5296154F" w14:textId="77777777" w:rsidR="003C7B50" w:rsidRPr="005D5B30" w:rsidRDefault="003C7B50" w:rsidP="00EC5F44">
            <w:pPr>
              <w:rPr>
                <w:rFonts w:ascii="Times New Roman" w:eastAsia="Times New Roman" w:hAnsi="Times New Roman" w:cs="Times New Roman"/>
                <w:sz w:val="24"/>
                <w:szCs w:val="24"/>
                <w:rPrChange w:id="409"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color w:val="000000"/>
                <w:sz w:val="24"/>
                <w:szCs w:val="24"/>
                <w:rPrChange w:id="410" w:author="Ân Duy" w:date="2024-06-17T08:17:00Z">
                  <w:rPr>
                    <w:rFonts w:ascii="Times New Roman" w:hAnsi="Times New Roman" w:cs="Times New Roman"/>
                    <w:color w:val="000000"/>
                    <w:sz w:val="26"/>
                    <w:szCs w:val="26"/>
                  </w:rPr>
                </w:rPrChange>
              </w:rPr>
              <w:t xml:space="preserve">Quản lý muốn thêm khuyến mãi </w:t>
            </w:r>
          </w:p>
        </w:tc>
        <w:tc>
          <w:tcPr>
            <w:tcW w:w="3151" w:type="dxa"/>
            <w:tcBorders>
              <w:top w:val="single" w:sz="4" w:space="0" w:color="000000"/>
              <w:left w:val="single" w:sz="4" w:space="0" w:color="000000"/>
              <w:bottom w:val="single" w:sz="4" w:space="0" w:color="000000"/>
              <w:right w:val="single" w:sz="4" w:space="0" w:color="000000"/>
            </w:tcBorders>
            <w:shd w:val="clear" w:color="auto" w:fill="FFFFFF"/>
          </w:tcPr>
          <w:p w14:paraId="62BC6744" w14:textId="77777777" w:rsidR="003C7B50" w:rsidRPr="005D5B30" w:rsidRDefault="003C7B50" w:rsidP="00EC5F44">
            <w:pPr>
              <w:rPr>
                <w:rFonts w:ascii="Times New Roman" w:eastAsia="Times New Roman" w:hAnsi="Times New Roman" w:cs="Times New Roman"/>
                <w:sz w:val="24"/>
                <w:szCs w:val="24"/>
                <w:rPrChange w:id="411"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412" w:author="Ân Duy" w:date="2024-06-17T08:17:00Z">
                  <w:rPr>
                    <w:rFonts w:ascii="Times New Roman" w:hAnsi="Times New Roman" w:cs="Times New Roman"/>
                    <w:sz w:val="26"/>
                    <w:szCs w:val="26"/>
                  </w:rPr>
                </w:rPrChange>
              </w:rPr>
              <w:t xml:space="preserve">Thêm khuyến mãi </w:t>
            </w:r>
          </w:p>
        </w:tc>
        <w:tc>
          <w:tcPr>
            <w:tcW w:w="1200" w:type="dxa"/>
            <w:tcBorders>
              <w:top w:val="single" w:sz="4" w:space="0" w:color="000000"/>
              <w:left w:val="single" w:sz="4" w:space="0" w:color="000000"/>
              <w:bottom w:val="single" w:sz="4" w:space="0" w:color="000000"/>
              <w:right w:val="single" w:sz="4" w:space="0" w:color="000000"/>
            </w:tcBorders>
            <w:shd w:val="clear" w:color="auto" w:fill="FFFFFF"/>
          </w:tcPr>
          <w:p w14:paraId="70D2874C" w14:textId="77777777" w:rsidR="003C7B50" w:rsidRPr="005D5B30" w:rsidRDefault="003C7B50" w:rsidP="00EC5F44">
            <w:pPr>
              <w:rPr>
                <w:rFonts w:ascii="Times New Roman" w:eastAsia="Times New Roman" w:hAnsi="Times New Roman" w:cs="Times New Roman"/>
                <w:sz w:val="24"/>
                <w:szCs w:val="24"/>
                <w:rPrChange w:id="413"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414" w:author="Ân Duy" w:date="2024-06-17T08:17:00Z">
                  <w:rPr>
                    <w:rFonts w:ascii="Times New Roman" w:hAnsi="Times New Roman" w:cs="Times New Roman"/>
                    <w:sz w:val="26"/>
                    <w:szCs w:val="26"/>
                  </w:rPr>
                </w:rPrChange>
              </w:rPr>
              <w:t xml:space="preserve">Quản lý sản phẩm </w:t>
            </w:r>
          </w:p>
        </w:tc>
        <w:tc>
          <w:tcPr>
            <w:tcW w:w="1232" w:type="dxa"/>
            <w:tcBorders>
              <w:top w:val="single" w:sz="4" w:space="0" w:color="000000"/>
              <w:left w:val="single" w:sz="4" w:space="0" w:color="000000"/>
              <w:bottom w:val="single" w:sz="4" w:space="0" w:color="000000"/>
              <w:right w:val="single" w:sz="4" w:space="0" w:color="000000"/>
            </w:tcBorders>
            <w:shd w:val="clear" w:color="auto" w:fill="FFFFFF"/>
          </w:tcPr>
          <w:p w14:paraId="579D6884" w14:textId="77777777" w:rsidR="003C7B50" w:rsidRPr="005D5B30" w:rsidRDefault="003C7B50" w:rsidP="00EC5F44">
            <w:pPr>
              <w:rPr>
                <w:rFonts w:ascii="Times New Roman" w:eastAsia="Times New Roman" w:hAnsi="Times New Roman" w:cs="Times New Roman"/>
                <w:sz w:val="24"/>
                <w:szCs w:val="24"/>
                <w:rPrChange w:id="415"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416" w:author="Ân Duy" w:date="2024-06-17T08:17:00Z">
                  <w:rPr>
                    <w:rFonts w:ascii="Times New Roman" w:hAnsi="Times New Roman" w:cs="Times New Roman"/>
                    <w:sz w:val="26"/>
                    <w:szCs w:val="26"/>
                  </w:rPr>
                </w:rPrChange>
              </w:rPr>
              <w:t>Nhân viên</w:t>
            </w:r>
          </w:p>
        </w:tc>
        <w:tc>
          <w:tcPr>
            <w:tcW w:w="1466" w:type="dxa"/>
            <w:tcBorders>
              <w:top w:val="single" w:sz="4" w:space="0" w:color="000000"/>
              <w:left w:val="single" w:sz="4" w:space="0" w:color="000000"/>
              <w:bottom w:val="single" w:sz="4" w:space="0" w:color="000000"/>
              <w:right w:val="single" w:sz="4" w:space="0" w:color="000000"/>
            </w:tcBorders>
            <w:shd w:val="clear" w:color="auto" w:fill="FFFFFF"/>
          </w:tcPr>
          <w:p w14:paraId="4CBF7E2C" w14:textId="77777777" w:rsidR="003C7B50" w:rsidRPr="005D5B30" w:rsidRDefault="003C7B50" w:rsidP="00EC5F44">
            <w:pPr>
              <w:rPr>
                <w:rFonts w:ascii="Times New Roman" w:eastAsia="Times New Roman" w:hAnsi="Times New Roman" w:cs="Times New Roman"/>
                <w:sz w:val="24"/>
                <w:szCs w:val="24"/>
                <w:rPrChange w:id="417" w:author="Ân Duy" w:date="2024-06-17T08:17:00Z">
                  <w:rPr>
                    <w:rFonts w:ascii="Times New Roman" w:eastAsia="Times New Roman" w:hAnsi="Times New Roman" w:cs="Times New Roman"/>
                    <w:sz w:val="26"/>
                    <w:szCs w:val="26"/>
                  </w:rPr>
                </w:rPrChange>
              </w:rPr>
            </w:pPr>
          </w:p>
        </w:tc>
        <w:tc>
          <w:tcPr>
            <w:tcW w:w="1091" w:type="dxa"/>
            <w:tcBorders>
              <w:top w:val="single" w:sz="4" w:space="0" w:color="000000"/>
              <w:left w:val="single" w:sz="4" w:space="0" w:color="000000"/>
              <w:bottom w:val="single" w:sz="4" w:space="0" w:color="000000"/>
              <w:right w:val="single" w:sz="4" w:space="0" w:color="000000"/>
            </w:tcBorders>
            <w:shd w:val="clear" w:color="auto" w:fill="FFFFFF"/>
          </w:tcPr>
          <w:p w14:paraId="69583F3D" w14:textId="77777777" w:rsidR="003C7B50" w:rsidRPr="005D5B30" w:rsidRDefault="003C7B50" w:rsidP="00EC5F44">
            <w:pPr>
              <w:rPr>
                <w:rFonts w:ascii="Times New Roman" w:eastAsia="Times New Roman" w:hAnsi="Times New Roman" w:cs="Times New Roman"/>
                <w:sz w:val="24"/>
                <w:szCs w:val="24"/>
                <w:rPrChange w:id="418" w:author="Ân Duy" w:date="2024-06-17T08:17:00Z">
                  <w:rPr>
                    <w:rFonts w:ascii="Times New Roman" w:eastAsia="Times New Roman" w:hAnsi="Times New Roman" w:cs="Times New Roman"/>
                    <w:sz w:val="26"/>
                    <w:szCs w:val="26"/>
                  </w:rPr>
                </w:rPrChange>
              </w:rPr>
            </w:pPr>
          </w:p>
        </w:tc>
        <w:tc>
          <w:tcPr>
            <w:tcW w:w="1055" w:type="dxa"/>
            <w:tcBorders>
              <w:top w:val="single" w:sz="4" w:space="0" w:color="000000"/>
              <w:left w:val="single" w:sz="4" w:space="0" w:color="000000"/>
              <w:bottom w:val="single" w:sz="4" w:space="0" w:color="000000"/>
              <w:right w:val="single" w:sz="4" w:space="0" w:color="000000"/>
            </w:tcBorders>
            <w:shd w:val="clear" w:color="auto" w:fill="FFFFFF"/>
          </w:tcPr>
          <w:p w14:paraId="797EFE85" w14:textId="77777777" w:rsidR="003C7B50" w:rsidRPr="005D5B30" w:rsidRDefault="003C7B50" w:rsidP="00EC5F44">
            <w:pPr>
              <w:rPr>
                <w:rFonts w:ascii="Times New Roman" w:eastAsia="Times New Roman" w:hAnsi="Times New Roman" w:cs="Times New Roman"/>
                <w:sz w:val="24"/>
                <w:szCs w:val="24"/>
                <w:rPrChange w:id="419"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420" w:author="Ân Duy" w:date="2024-06-17T08:17:00Z">
                  <w:rPr>
                    <w:rFonts w:ascii="Times New Roman" w:hAnsi="Times New Roman" w:cs="Times New Roman"/>
                    <w:sz w:val="26"/>
                    <w:szCs w:val="26"/>
                  </w:rPr>
                </w:rPrChange>
              </w:rPr>
              <w:t xml:space="preserve">Bán tự động </w:t>
            </w:r>
          </w:p>
        </w:tc>
        <w:tc>
          <w:tcPr>
            <w:tcW w:w="1264" w:type="dxa"/>
            <w:tcBorders>
              <w:top w:val="single" w:sz="4" w:space="0" w:color="000000"/>
              <w:left w:val="single" w:sz="4" w:space="0" w:color="000000"/>
              <w:bottom w:val="single" w:sz="4" w:space="0" w:color="000000"/>
              <w:right w:val="single" w:sz="4" w:space="0" w:color="000000"/>
            </w:tcBorders>
            <w:shd w:val="clear" w:color="auto" w:fill="FFFFFF"/>
          </w:tcPr>
          <w:p w14:paraId="17F71BB8" w14:textId="77777777" w:rsidR="003C7B50" w:rsidRPr="005D5B30" w:rsidRDefault="003C7B50" w:rsidP="00EC5F44">
            <w:pPr>
              <w:rPr>
                <w:rFonts w:ascii="Times New Roman" w:eastAsia="Times New Roman" w:hAnsi="Times New Roman" w:cs="Times New Roman"/>
                <w:sz w:val="24"/>
                <w:szCs w:val="24"/>
                <w:rPrChange w:id="421"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422" w:author="Ân Duy" w:date="2024-06-17T08:17:00Z">
                  <w:rPr>
                    <w:rFonts w:ascii="Times New Roman" w:hAnsi="Times New Roman" w:cs="Times New Roman"/>
                    <w:sz w:val="26"/>
                    <w:szCs w:val="26"/>
                  </w:rPr>
                </w:rPrChange>
              </w:rPr>
              <w:t xml:space="preserve">Lưu trữ </w:t>
            </w:r>
          </w:p>
        </w:tc>
      </w:tr>
      <w:tr w:rsidR="003C7B50" w:rsidRPr="005D5B30" w14:paraId="7C8BF825" w14:textId="77777777" w:rsidTr="00EC5F44">
        <w:tc>
          <w:tcPr>
            <w:tcW w:w="746" w:type="dxa"/>
            <w:tcBorders>
              <w:top w:val="single" w:sz="4" w:space="0" w:color="000000"/>
              <w:left w:val="single" w:sz="4" w:space="0" w:color="000000"/>
              <w:bottom w:val="single" w:sz="4" w:space="0" w:color="000000"/>
              <w:right w:val="single" w:sz="4" w:space="0" w:color="000000"/>
            </w:tcBorders>
            <w:shd w:val="clear" w:color="auto" w:fill="FFFFFF"/>
          </w:tcPr>
          <w:p w14:paraId="5BE3107D" w14:textId="77777777" w:rsidR="003C7B50" w:rsidRPr="005D5B30" w:rsidRDefault="003C7B50" w:rsidP="00EC5F44">
            <w:pPr>
              <w:jc w:val="right"/>
              <w:rPr>
                <w:rFonts w:ascii="Times New Roman" w:eastAsia="Times New Roman" w:hAnsi="Times New Roman" w:cs="Times New Roman"/>
                <w:sz w:val="24"/>
                <w:szCs w:val="24"/>
                <w:rPrChange w:id="423"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424" w:author="Ân Duy" w:date="2024-06-17T08:17:00Z">
                  <w:rPr>
                    <w:rFonts w:ascii="Times New Roman" w:hAnsi="Times New Roman" w:cs="Times New Roman"/>
                    <w:sz w:val="26"/>
                    <w:szCs w:val="26"/>
                  </w:rPr>
                </w:rPrChange>
              </w:rPr>
              <w:t>24</w:t>
            </w:r>
          </w:p>
        </w:tc>
        <w:tc>
          <w:tcPr>
            <w:tcW w:w="3120" w:type="dxa"/>
            <w:tcBorders>
              <w:top w:val="single" w:sz="4" w:space="0" w:color="000000"/>
              <w:left w:val="single" w:sz="4" w:space="0" w:color="000000"/>
              <w:bottom w:val="single" w:sz="4" w:space="0" w:color="000000"/>
              <w:right w:val="single" w:sz="4" w:space="0" w:color="000000"/>
            </w:tcBorders>
            <w:shd w:val="clear" w:color="auto" w:fill="FFFFFF"/>
          </w:tcPr>
          <w:p w14:paraId="30FC773C" w14:textId="77777777" w:rsidR="003C7B50" w:rsidRPr="005D5B30" w:rsidRDefault="003C7B50" w:rsidP="00EC5F44">
            <w:pPr>
              <w:rPr>
                <w:rFonts w:ascii="Times New Roman" w:eastAsia="Times New Roman" w:hAnsi="Times New Roman" w:cs="Times New Roman"/>
                <w:sz w:val="24"/>
                <w:szCs w:val="24"/>
                <w:rPrChange w:id="425"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color w:val="000000"/>
                <w:sz w:val="24"/>
                <w:szCs w:val="24"/>
                <w:rPrChange w:id="426" w:author="Ân Duy" w:date="2024-06-17T08:17:00Z">
                  <w:rPr>
                    <w:rFonts w:ascii="Times New Roman" w:hAnsi="Times New Roman" w:cs="Times New Roman"/>
                    <w:color w:val="000000"/>
                    <w:sz w:val="26"/>
                    <w:szCs w:val="26"/>
                  </w:rPr>
                </w:rPrChange>
              </w:rPr>
              <w:t xml:space="preserve">Quản lý muốn sửa khuyến mãi </w:t>
            </w:r>
          </w:p>
        </w:tc>
        <w:tc>
          <w:tcPr>
            <w:tcW w:w="3151" w:type="dxa"/>
            <w:tcBorders>
              <w:top w:val="single" w:sz="4" w:space="0" w:color="000000"/>
              <w:left w:val="single" w:sz="4" w:space="0" w:color="000000"/>
              <w:bottom w:val="single" w:sz="4" w:space="0" w:color="000000"/>
              <w:right w:val="single" w:sz="4" w:space="0" w:color="000000"/>
            </w:tcBorders>
            <w:shd w:val="clear" w:color="auto" w:fill="FFFFFF"/>
          </w:tcPr>
          <w:p w14:paraId="6076FAE2" w14:textId="77777777" w:rsidR="003C7B50" w:rsidRPr="005D5B30" w:rsidRDefault="003C7B50" w:rsidP="00EC5F44">
            <w:pPr>
              <w:rPr>
                <w:rFonts w:ascii="Times New Roman" w:eastAsia="Times New Roman" w:hAnsi="Times New Roman" w:cs="Times New Roman"/>
                <w:sz w:val="24"/>
                <w:szCs w:val="24"/>
                <w:rPrChange w:id="427"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428" w:author="Ân Duy" w:date="2024-06-17T08:17:00Z">
                  <w:rPr>
                    <w:rFonts w:ascii="Times New Roman" w:hAnsi="Times New Roman" w:cs="Times New Roman"/>
                    <w:sz w:val="26"/>
                    <w:szCs w:val="26"/>
                  </w:rPr>
                </w:rPrChange>
              </w:rPr>
              <w:t xml:space="preserve">Sửa khuyến mãi </w:t>
            </w:r>
          </w:p>
        </w:tc>
        <w:tc>
          <w:tcPr>
            <w:tcW w:w="1200" w:type="dxa"/>
            <w:tcBorders>
              <w:top w:val="single" w:sz="4" w:space="0" w:color="000000"/>
              <w:left w:val="single" w:sz="4" w:space="0" w:color="000000"/>
              <w:bottom w:val="single" w:sz="4" w:space="0" w:color="000000"/>
              <w:right w:val="single" w:sz="4" w:space="0" w:color="000000"/>
            </w:tcBorders>
            <w:shd w:val="clear" w:color="auto" w:fill="FFFFFF"/>
          </w:tcPr>
          <w:p w14:paraId="4F8391E2" w14:textId="77777777" w:rsidR="003C7B50" w:rsidRPr="005D5B30" w:rsidRDefault="003C7B50" w:rsidP="00EC5F44">
            <w:pPr>
              <w:rPr>
                <w:rFonts w:ascii="Times New Roman" w:eastAsia="Times New Roman" w:hAnsi="Times New Roman" w:cs="Times New Roman"/>
                <w:sz w:val="24"/>
                <w:szCs w:val="24"/>
                <w:rPrChange w:id="429"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430" w:author="Ân Duy" w:date="2024-06-17T08:17:00Z">
                  <w:rPr>
                    <w:rFonts w:ascii="Times New Roman" w:hAnsi="Times New Roman" w:cs="Times New Roman"/>
                    <w:sz w:val="26"/>
                    <w:szCs w:val="26"/>
                  </w:rPr>
                </w:rPrChange>
              </w:rPr>
              <w:t xml:space="preserve">Quản lý sản phẩm </w:t>
            </w:r>
          </w:p>
        </w:tc>
        <w:tc>
          <w:tcPr>
            <w:tcW w:w="1232" w:type="dxa"/>
            <w:tcBorders>
              <w:top w:val="single" w:sz="4" w:space="0" w:color="000000"/>
              <w:left w:val="single" w:sz="4" w:space="0" w:color="000000"/>
              <w:bottom w:val="single" w:sz="4" w:space="0" w:color="000000"/>
              <w:right w:val="single" w:sz="4" w:space="0" w:color="000000"/>
            </w:tcBorders>
            <w:shd w:val="clear" w:color="auto" w:fill="FFFFFF"/>
          </w:tcPr>
          <w:p w14:paraId="05806685" w14:textId="77777777" w:rsidR="003C7B50" w:rsidRPr="005D5B30" w:rsidRDefault="003C7B50" w:rsidP="00EC5F44">
            <w:pPr>
              <w:rPr>
                <w:rFonts w:ascii="Times New Roman" w:eastAsia="Times New Roman" w:hAnsi="Times New Roman" w:cs="Times New Roman"/>
                <w:sz w:val="24"/>
                <w:szCs w:val="24"/>
                <w:rPrChange w:id="431"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432" w:author="Ân Duy" w:date="2024-06-17T08:17:00Z">
                  <w:rPr>
                    <w:rFonts w:ascii="Times New Roman" w:hAnsi="Times New Roman" w:cs="Times New Roman"/>
                    <w:sz w:val="26"/>
                    <w:szCs w:val="26"/>
                  </w:rPr>
                </w:rPrChange>
              </w:rPr>
              <w:t>Nhân viên</w:t>
            </w:r>
          </w:p>
        </w:tc>
        <w:tc>
          <w:tcPr>
            <w:tcW w:w="1466" w:type="dxa"/>
            <w:tcBorders>
              <w:top w:val="single" w:sz="4" w:space="0" w:color="000000"/>
              <w:left w:val="single" w:sz="4" w:space="0" w:color="000000"/>
              <w:bottom w:val="single" w:sz="4" w:space="0" w:color="000000"/>
              <w:right w:val="single" w:sz="4" w:space="0" w:color="000000"/>
            </w:tcBorders>
            <w:shd w:val="clear" w:color="auto" w:fill="FFFFFF"/>
          </w:tcPr>
          <w:p w14:paraId="29E9A082" w14:textId="77777777" w:rsidR="003C7B50" w:rsidRPr="005D5B30" w:rsidRDefault="003C7B50" w:rsidP="00EC5F44">
            <w:pPr>
              <w:rPr>
                <w:rFonts w:ascii="Times New Roman" w:eastAsia="Times New Roman" w:hAnsi="Times New Roman" w:cs="Times New Roman"/>
                <w:sz w:val="24"/>
                <w:szCs w:val="24"/>
                <w:rPrChange w:id="433" w:author="Ân Duy" w:date="2024-06-17T08:17:00Z">
                  <w:rPr>
                    <w:rFonts w:ascii="Times New Roman" w:eastAsia="Times New Roman" w:hAnsi="Times New Roman" w:cs="Times New Roman"/>
                    <w:sz w:val="26"/>
                    <w:szCs w:val="26"/>
                  </w:rPr>
                </w:rPrChange>
              </w:rPr>
            </w:pPr>
          </w:p>
        </w:tc>
        <w:tc>
          <w:tcPr>
            <w:tcW w:w="1091" w:type="dxa"/>
            <w:tcBorders>
              <w:top w:val="single" w:sz="4" w:space="0" w:color="000000"/>
              <w:left w:val="single" w:sz="4" w:space="0" w:color="000000"/>
              <w:bottom w:val="single" w:sz="4" w:space="0" w:color="000000"/>
              <w:right w:val="single" w:sz="4" w:space="0" w:color="000000"/>
            </w:tcBorders>
            <w:shd w:val="clear" w:color="auto" w:fill="FFFFFF"/>
          </w:tcPr>
          <w:p w14:paraId="02BF6ACE" w14:textId="77777777" w:rsidR="003C7B50" w:rsidRPr="005D5B30" w:rsidRDefault="003C7B50" w:rsidP="00EC5F44">
            <w:pPr>
              <w:rPr>
                <w:rFonts w:ascii="Times New Roman" w:eastAsia="Times New Roman" w:hAnsi="Times New Roman" w:cs="Times New Roman"/>
                <w:sz w:val="24"/>
                <w:szCs w:val="24"/>
                <w:rPrChange w:id="434" w:author="Ân Duy" w:date="2024-06-17T08:17:00Z">
                  <w:rPr>
                    <w:rFonts w:ascii="Times New Roman" w:eastAsia="Times New Roman" w:hAnsi="Times New Roman" w:cs="Times New Roman"/>
                    <w:sz w:val="26"/>
                    <w:szCs w:val="26"/>
                  </w:rPr>
                </w:rPrChange>
              </w:rPr>
            </w:pPr>
          </w:p>
        </w:tc>
        <w:tc>
          <w:tcPr>
            <w:tcW w:w="1055" w:type="dxa"/>
            <w:tcBorders>
              <w:top w:val="single" w:sz="4" w:space="0" w:color="000000"/>
              <w:left w:val="single" w:sz="4" w:space="0" w:color="000000"/>
              <w:bottom w:val="single" w:sz="4" w:space="0" w:color="000000"/>
              <w:right w:val="single" w:sz="4" w:space="0" w:color="000000"/>
            </w:tcBorders>
            <w:shd w:val="clear" w:color="auto" w:fill="FFFFFF"/>
          </w:tcPr>
          <w:p w14:paraId="04711092" w14:textId="77777777" w:rsidR="003C7B50" w:rsidRPr="005D5B30" w:rsidRDefault="003C7B50" w:rsidP="00EC5F44">
            <w:pPr>
              <w:rPr>
                <w:rFonts w:ascii="Times New Roman" w:eastAsia="Times New Roman" w:hAnsi="Times New Roman" w:cs="Times New Roman"/>
                <w:sz w:val="24"/>
                <w:szCs w:val="24"/>
                <w:rPrChange w:id="435"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436" w:author="Ân Duy" w:date="2024-06-17T08:17:00Z">
                  <w:rPr>
                    <w:rFonts w:ascii="Times New Roman" w:hAnsi="Times New Roman" w:cs="Times New Roman"/>
                    <w:sz w:val="26"/>
                    <w:szCs w:val="26"/>
                  </w:rPr>
                </w:rPrChange>
              </w:rPr>
              <w:t xml:space="preserve">Bán tự động </w:t>
            </w:r>
          </w:p>
        </w:tc>
        <w:tc>
          <w:tcPr>
            <w:tcW w:w="1264" w:type="dxa"/>
            <w:tcBorders>
              <w:top w:val="single" w:sz="4" w:space="0" w:color="000000"/>
              <w:left w:val="single" w:sz="4" w:space="0" w:color="000000"/>
              <w:bottom w:val="single" w:sz="4" w:space="0" w:color="000000"/>
              <w:right w:val="single" w:sz="4" w:space="0" w:color="000000"/>
            </w:tcBorders>
            <w:shd w:val="clear" w:color="auto" w:fill="FFFFFF"/>
          </w:tcPr>
          <w:p w14:paraId="00955935" w14:textId="77777777" w:rsidR="003C7B50" w:rsidRPr="005D5B30" w:rsidRDefault="003C7B50" w:rsidP="00EC5F44">
            <w:pPr>
              <w:rPr>
                <w:rFonts w:ascii="Times New Roman" w:eastAsia="Times New Roman" w:hAnsi="Times New Roman" w:cs="Times New Roman"/>
                <w:sz w:val="24"/>
                <w:szCs w:val="24"/>
                <w:rPrChange w:id="437"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438" w:author="Ân Duy" w:date="2024-06-17T08:17:00Z">
                  <w:rPr>
                    <w:rFonts w:ascii="Times New Roman" w:hAnsi="Times New Roman" w:cs="Times New Roman"/>
                    <w:sz w:val="26"/>
                    <w:szCs w:val="26"/>
                  </w:rPr>
                </w:rPrChange>
              </w:rPr>
              <w:t xml:space="preserve">Lưu trữ </w:t>
            </w:r>
          </w:p>
        </w:tc>
      </w:tr>
      <w:tr w:rsidR="003C7B50" w:rsidRPr="005D5B30" w14:paraId="32F25ADF" w14:textId="77777777" w:rsidTr="00EC5F44">
        <w:tc>
          <w:tcPr>
            <w:tcW w:w="746" w:type="dxa"/>
            <w:tcBorders>
              <w:top w:val="single" w:sz="4" w:space="0" w:color="000000"/>
              <w:left w:val="single" w:sz="4" w:space="0" w:color="000000"/>
              <w:bottom w:val="single" w:sz="4" w:space="0" w:color="000000"/>
              <w:right w:val="single" w:sz="4" w:space="0" w:color="000000"/>
            </w:tcBorders>
          </w:tcPr>
          <w:p w14:paraId="20BB9357" w14:textId="77777777" w:rsidR="003C7B50" w:rsidRPr="005D5B30" w:rsidRDefault="003C7B50" w:rsidP="00EC5F44">
            <w:pPr>
              <w:jc w:val="right"/>
              <w:rPr>
                <w:rFonts w:ascii="Times New Roman" w:eastAsia="Times New Roman" w:hAnsi="Times New Roman" w:cs="Times New Roman"/>
                <w:sz w:val="24"/>
                <w:szCs w:val="24"/>
                <w:rPrChange w:id="439"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440" w:author="Ân Duy" w:date="2024-06-17T08:17:00Z">
                  <w:rPr>
                    <w:rFonts w:ascii="Times New Roman" w:hAnsi="Times New Roman" w:cs="Times New Roman"/>
                    <w:sz w:val="26"/>
                    <w:szCs w:val="26"/>
                  </w:rPr>
                </w:rPrChange>
              </w:rPr>
              <w:t>25</w:t>
            </w:r>
          </w:p>
        </w:tc>
        <w:tc>
          <w:tcPr>
            <w:tcW w:w="3120" w:type="dxa"/>
            <w:tcBorders>
              <w:top w:val="single" w:sz="4" w:space="0" w:color="000000"/>
              <w:left w:val="single" w:sz="4" w:space="0" w:color="000000"/>
              <w:bottom w:val="single" w:sz="4" w:space="0" w:color="000000"/>
              <w:right w:val="single" w:sz="4" w:space="0" w:color="000000"/>
            </w:tcBorders>
          </w:tcPr>
          <w:p w14:paraId="57103E4E" w14:textId="77777777" w:rsidR="003C7B50" w:rsidRPr="005D5B30" w:rsidRDefault="003C7B50" w:rsidP="00EC5F44">
            <w:pPr>
              <w:rPr>
                <w:rFonts w:ascii="Times New Roman" w:eastAsia="Times New Roman" w:hAnsi="Times New Roman" w:cs="Times New Roman"/>
                <w:sz w:val="24"/>
                <w:szCs w:val="24"/>
                <w:rPrChange w:id="441"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color w:val="000000"/>
                <w:sz w:val="24"/>
                <w:szCs w:val="24"/>
                <w:rPrChange w:id="442" w:author="Ân Duy" w:date="2024-06-17T08:17:00Z">
                  <w:rPr>
                    <w:rFonts w:ascii="Times New Roman" w:hAnsi="Times New Roman" w:cs="Times New Roman"/>
                    <w:color w:val="000000"/>
                    <w:sz w:val="26"/>
                    <w:szCs w:val="26"/>
                  </w:rPr>
                </w:rPrChange>
              </w:rPr>
              <w:t xml:space="preserve">Quản lý muốn xóa khuyến mãi </w:t>
            </w:r>
          </w:p>
        </w:tc>
        <w:tc>
          <w:tcPr>
            <w:tcW w:w="3151" w:type="dxa"/>
            <w:tcBorders>
              <w:top w:val="single" w:sz="4" w:space="0" w:color="000000"/>
              <w:left w:val="single" w:sz="4" w:space="0" w:color="000000"/>
              <w:bottom w:val="single" w:sz="4" w:space="0" w:color="000000"/>
              <w:right w:val="single" w:sz="4" w:space="0" w:color="000000"/>
            </w:tcBorders>
          </w:tcPr>
          <w:p w14:paraId="25331E0A" w14:textId="77777777" w:rsidR="003C7B50" w:rsidRPr="005D5B30" w:rsidRDefault="003C7B50" w:rsidP="00EC5F44">
            <w:pPr>
              <w:rPr>
                <w:rFonts w:ascii="Times New Roman" w:eastAsia="Times New Roman" w:hAnsi="Times New Roman" w:cs="Times New Roman"/>
                <w:sz w:val="24"/>
                <w:szCs w:val="24"/>
                <w:rPrChange w:id="443"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444" w:author="Ân Duy" w:date="2024-06-17T08:17:00Z">
                  <w:rPr>
                    <w:rFonts w:ascii="Times New Roman" w:hAnsi="Times New Roman" w:cs="Times New Roman"/>
                    <w:sz w:val="26"/>
                    <w:szCs w:val="26"/>
                  </w:rPr>
                </w:rPrChange>
              </w:rPr>
              <w:t xml:space="preserve">Xóa khuyến mãi </w:t>
            </w:r>
          </w:p>
        </w:tc>
        <w:tc>
          <w:tcPr>
            <w:tcW w:w="1200" w:type="dxa"/>
            <w:tcBorders>
              <w:top w:val="single" w:sz="4" w:space="0" w:color="000000"/>
              <w:left w:val="single" w:sz="4" w:space="0" w:color="000000"/>
              <w:bottom w:val="single" w:sz="4" w:space="0" w:color="000000"/>
              <w:right w:val="single" w:sz="4" w:space="0" w:color="000000"/>
            </w:tcBorders>
          </w:tcPr>
          <w:p w14:paraId="35142818" w14:textId="77777777" w:rsidR="003C7B50" w:rsidRPr="005D5B30" w:rsidRDefault="003C7B50" w:rsidP="00EC5F44">
            <w:pPr>
              <w:rPr>
                <w:rFonts w:ascii="Times New Roman" w:eastAsia="Times New Roman" w:hAnsi="Times New Roman" w:cs="Times New Roman"/>
                <w:sz w:val="24"/>
                <w:szCs w:val="24"/>
                <w:rPrChange w:id="445"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446" w:author="Ân Duy" w:date="2024-06-17T08:17:00Z">
                  <w:rPr>
                    <w:rFonts w:ascii="Times New Roman" w:hAnsi="Times New Roman" w:cs="Times New Roman"/>
                    <w:sz w:val="26"/>
                    <w:szCs w:val="26"/>
                  </w:rPr>
                </w:rPrChange>
              </w:rPr>
              <w:t xml:space="preserve">Quản lý sản phẩm </w:t>
            </w:r>
          </w:p>
        </w:tc>
        <w:tc>
          <w:tcPr>
            <w:tcW w:w="1232" w:type="dxa"/>
            <w:tcBorders>
              <w:top w:val="single" w:sz="4" w:space="0" w:color="000000"/>
              <w:left w:val="single" w:sz="4" w:space="0" w:color="000000"/>
              <w:bottom w:val="single" w:sz="4" w:space="0" w:color="000000"/>
              <w:right w:val="single" w:sz="4" w:space="0" w:color="000000"/>
            </w:tcBorders>
          </w:tcPr>
          <w:p w14:paraId="6152FEFA" w14:textId="77777777" w:rsidR="003C7B50" w:rsidRPr="005D5B30" w:rsidRDefault="003C7B50" w:rsidP="00EC5F44">
            <w:pPr>
              <w:rPr>
                <w:rFonts w:ascii="Times New Roman" w:eastAsia="Times New Roman" w:hAnsi="Times New Roman" w:cs="Times New Roman"/>
                <w:sz w:val="24"/>
                <w:szCs w:val="24"/>
                <w:rPrChange w:id="447"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448" w:author="Ân Duy" w:date="2024-06-17T08:17:00Z">
                  <w:rPr>
                    <w:rFonts w:ascii="Times New Roman" w:hAnsi="Times New Roman" w:cs="Times New Roman"/>
                    <w:sz w:val="26"/>
                    <w:szCs w:val="26"/>
                  </w:rPr>
                </w:rPrChange>
              </w:rPr>
              <w:t>Nhân viên</w:t>
            </w:r>
          </w:p>
        </w:tc>
        <w:tc>
          <w:tcPr>
            <w:tcW w:w="1466" w:type="dxa"/>
            <w:tcBorders>
              <w:top w:val="single" w:sz="4" w:space="0" w:color="000000"/>
              <w:left w:val="single" w:sz="4" w:space="0" w:color="000000"/>
              <w:bottom w:val="single" w:sz="4" w:space="0" w:color="000000"/>
              <w:right w:val="single" w:sz="4" w:space="0" w:color="000000"/>
            </w:tcBorders>
          </w:tcPr>
          <w:p w14:paraId="480CA9FE" w14:textId="77777777" w:rsidR="003C7B50" w:rsidRPr="005D5B30" w:rsidRDefault="003C7B50" w:rsidP="00EC5F44">
            <w:pPr>
              <w:rPr>
                <w:rFonts w:ascii="Times New Roman" w:eastAsia="Times New Roman" w:hAnsi="Times New Roman" w:cs="Times New Roman"/>
                <w:sz w:val="24"/>
                <w:szCs w:val="24"/>
                <w:rPrChange w:id="449" w:author="Ân Duy" w:date="2024-06-17T08:17:00Z">
                  <w:rPr>
                    <w:rFonts w:ascii="Times New Roman" w:eastAsia="Times New Roman" w:hAnsi="Times New Roman" w:cs="Times New Roman"/>
                    <w:sz w:val="26"/>
                    <w:szCs w:val="26"/>
                  </w:rPr>
                </w:rPrChange>
              </w:rPr>
            </w:pPr>
          </w:p>
        </w:tc>
        <w:tc>
          <w:tcPr>
            <w:tcW w:w="1091" w:type="dxa"/>
            <w:tcBorders>
              <w:top w:val="single" w:sz="4" w:space="0" w:color="000000"/>
              <w:left w:val="single" w:sz="4" w:space="0" w:color="000000"/>
              <w:bottom w:val="single" w:sz="4" w:space="0" w:color="000000"/>
              <w:right w:val="single" w:sz="4" w:space="0" w:color="000000"/>
            </w:tcBorders>
          </w:tcPr>
          <w:p w14:paraId="28E241B4" w14:textId="77777777" w:rsidR="003C7B50" w:rsidRPr="005D5B30" w:rsidRDefault="003C7B50" w:rsidP="00EC5F44">
            <w:pPr>
              <w:rPr>
                <w:rFonts w:ascii="Times New Roman" w:eastAsia="Times New Roman" w:hAnsi="Times New Roman" w:cs="Times New Roman"/>
                <w:sz w:val="24"/>
                <w:szCs w:val="24"/>
                <w:rPrChange w:id="450" w:author="Ân Duy" w:date="2024-06-17T08:17:00Z">
                  <w:rPr>
                    <w:rFonts w:ascii="Times New Roman" w:eastAsia="Times New Roman" w:hAnsi="Times New Roman" w:cs="Times New Roman"/>
                    <w:sz w:val="26"/>
                    <w:szCs w:val="26"/>
                  </w:rPr>
                </w:rPrChange>
              </w:rPr>
            </w:pPr>
          </w:p>
        </w:tc>
        <w:tc>
          <w:tcPr>
            <w:tcW w:w="1055" w:type="dxa"/>
            <w:tcBorders>
              <w:top w:val="single" w:sz="4" w:space="0" w:color="000000"/>
              <w:left w:val="single" w:sz="4" w:space="0" w:color="000000"/>
              <w:bottom w:val="single" w:sz="4" w:space="0" w:color="000000"/>
              <w:right w:val="single" w:sz="4" w:space="0" w:color="000000"/>
            </w:tcBorders>
          </w:tcPr>
          <w:p w14:paraId="0AFF545C" w14:textId="77777777" w:rsidR="003C7B50" w:rsidRPr="005D5B30" w:rsidRDefault="003C7B50" w:rsidP="00EC5F44">
            <w:pPr>
              <w:rPr>
                <w:rFonts w:ascii="Times New Roman" w:eastAsia="Times New Roman" w:hAnsi="Times New Roman" w:cs="Times New Roman"/>
                <w:sz w:val="24"/>
                <w:szCs w:val="24"/>
                <w:rPrChange w:id="451"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452" w:author="Ân Duy" w:date="2024-06-17T08:17:00Z">
                  <w:rPr>
                    <w:rFonts w:ascii="Times New Roman" w:hAnsi="Times New Roman" w:cs="Times New Roman"/>
                    <w:sz w:val="26"/>
                    <w:szCs w:val="26"/>
                  </w:rPr>
                </w:rPrChange>
              </w:rPr>
              <w:t xml:space="preserve">Bán tự động </w:t>
            </w:r>
          </w:p>
        </w:tc>
        <w:tc>
          <w:tcPr>
            <w:tcW w:w="1264" w:type="dxa"/>
            <w:tcBorders>
              <w:top w:val="single" w:sz="4" w:space="0" w:color="000000"/>
              <w:left w:val="single" w:sz="4" w:space="0" w:color="000000"/>
              <w:bottom w:val="single" w:sz="4" w:space="0" w:color="000000"/>
              <w:right w:val="single" w:sz="4" w:space="0" w:color="000000"/>
            </w:tcBorders>
          </w:tcPr>
          <w:p w14:paraId="00540938" w14:textId="77777777" w:rsidR="003C7B50" w:rsidRPr="005D5B30" w:rsidRDefault="003C7B50" w:rsidP="00EC5F44">
            <w:pPr>
              <w:rPr>
                <w:rFonts w:ascii="Times New Roman" w:eastAsia="Times New Roman" w:hAnsi="Times New Roman" w:cs="Times New Roman"/>
                <w:sz w:val="24"/>
                <w:szCs w:val="24"/>
                <w:rPrChange w:id="453"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454" w:author="Ân Duy" w:date="2024-06-17T08:17:00Z">
                  <w:rPr>
                    <w:rFonts w:ascii="Times New Roman" w:hAnsi="Times New Roman" w:cs="Times New Roman"/>
                    <w:sz w:val="26"/>
                    <w:szCs w:val="26"/>
                  </w:rPr>
                </w:rPrChange>
              </w:rPr>
              <w:t xml:space="preserve">Lưu trữ </w:t>
            </w:r>
          </w:p>
        </w:tc>
      </w:tr>
      <w:tr w:rsidR="003C7B50" w:rsidRPr="005D5B30" w14:paraId="354404D2" w14:textId="77777777" w:rsidTr="00EC5F44">
        <w:tc>
          <w:tcPr>
            <w:tcW w:w="746" w:type="dxa"/>
            <w:tcBorders>
              <w:top w:val="single" w:sz="4" w:space="0" w:color="000000"/>
              <w:left w:val="single" w:sz="4" w:space="0" w:color="000000"/>
              <w:bottom w:val="single" w:sz="4" w:space="0" w:color="000000"/>
              <w:right w:val="single" w:sz="4" w:space="0" w:color="000000"/>
            </w:tcBorders>
          </w:tcPr>
          <w:p w14:paraId="1694F954" w14:textId="77777777" w:rsidR="003C7B50" w:rsidRPr="005D5B30" w:rsidRDefault="003C7B50" w:rsidP="00EC5F44">
            <w:pPr>
              <w:jc w:val="right"/>
              <w:rPr>
                <w:rFonts w:ascii="Times New Roman" w:eastAsia="Times New Roman" w:hAnsi="Times New Roman" w:cs="Times New Roman"/>
                <w:sz w:val="24"/>
                <w:szCs w:val="24"/>
                <w:rPrChange w:id="455"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456" w:author="Ân Duy" w:date="2024-06-17T08:17:00Z">
                  <w:rPr>
                    <w:rFonts w:ascii="Times New Roman" w:hAnsi="Times New Roman" w:cs="Times New Roman"/>
                    <w:sz w:val="26"/>
                    <w:szCs w:val="26"/>
                  </w:rPr>
                </w:rPrChange>
              </w:rPr>
              <w:t>26</w:t>
            </w:r>
          </w:p>
        </w:tc>
        <w:tc>
          <w:tcPr>
            <w:tcW w:w="3120" w:type="dxa"/>
            <w:tcBorders>
              <w:top w:val="single" w:sz="4" w:space="0" w:color="000000"/>
              <w:left w:val="single" w:sz="4" w:space="0" w:color="000000"/>
              <w:bottom w:val="single" w:sz="4" w:space="0" w:color="000000"/>
              <w:right w:val="single" w:sz="4" w:space="0" w:color="000000"/>
            </w:tcBorders>
          </w:tcPr>
          <w:p w14:paraId="6C2DC4FC" w14:textId="77777777" w:rsidR="003C7B50" w:rsidRPr="005D5B30" w:rsidRDefault="003C7B50" w:rsidP="00EC5F44">
            <w:pPr>
              <w:rPr>
                <w:rFonts w:ascii="Times New Roman" w:eastAsia="Times New Roman" w:hAnsi="Times New Roman" w:cs="Times New Roman"/>
                <w:sz w:val="24"/>
                <w:szCs w:val="24"/>
                <w:rPrChange w:id="457"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color w:val="000000"/>
                <w:sz w:val="24"/>
                <w:szCs w:val="24"/>
                <w:rPrChange w:id="458" w:author="Ân Duy" w:date="2024-06-17T08:17:00Z">
                  <w:rPr>
                    <w:rFonts w:ascii="Times New Roman" w:hAnsi="Times New Roman" w:cs="Times New Roman"/>
                    <w:color w:val="000000"/>
                    <w:sz w:val="26"/>
                    <w:szCs w:val="26"/>
                  </w:rPr>
                </w:rPrChange>
              </w:rPr>
              <w:t xml:space="preserve">Quản lý kho muốn nhập sách </w:t>
            </w:r>
          </w:p>
        </w:tc>
        <w:tc>
          <w:tcPr>
            <w:tcW w:w="3151" w:type="dxa"/>
            <w:tcBorders>
              <w:top w:val="single" w:sz="4" w:space="0" w:color="000000"/>
              <w:left w:val="single" w:sz="4" w:space="0" w:color="000000"/>
              <w:bottom w:val="single" w:sz="4" w:space="0" w:color="000000"/>
              <w:right w:val="single" w:sz="4" w:space="0" w:color="000000"/>
            </w:tcBorders>
          </w:tcPr>
          <w:p w14:paraId="32EADD9A" w14:textId="77777777" w:rsidR="003C7B50" w:rsidRPr="005D5B30" w:rsidRDefault="003C7B50" w:rsidP="00EC5F44">
            <w:pPr>
              <w:rPr>
                <w:rFonts w:ascii="Times New Roman" w:eastAsia="Times New Roman" w:hAnsi="Times New Roman" w:cs="Times New Roman"/>
                <w:sz w:val="24"/>
                <w:szCs w:val="24"/>
                <w:rPrChange w:id="459"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460" w:author="Ân Duy" w:date="2024-06-17T08:17:00Z">
                  <w:rPr>
                    <w:rFonts w:ascii="Times New Roman" w:hAnsi="Times New Roman" w:cs="Times New Roman"/>
                    <w:sz w:val="26"/>
                    <w:szCs w:val="26"/>
                  </w:rPr>
                </w:rPrChange>
              </w:rPr>
              <w:t xml:space="preserve">Nhập sách </w:t>
            </w:r>
          </w:p>
        </w:tc>
        <w:tc>
          <w:tcPr>
            <w:tcW w:w="1200" w:type="dxa"/>
            <w:tcBorders>
              <w:top w:val="single" w:sz="4" w:space="0" w:color="000000"/>
              <w:left w:val="single" w:sz="4" w:space="0" w:color="000000"/>
              <w:bottom w:val="single" w:sz="4" w:space="0" w:color="000000"/>
              <w:right w:val="single" w:sz="4" w:space="0" w:color="000000"/>
            </w:tcBorders>
          </w:tcPr>
          <w:p w14:paraId="77441FB4" w14:textId="77777777" w:rsidR="003C7B50" w:rsidRPr="005D5B30" w:rsidRDefault="003C7B50" w:rsidP="00EC5F44">
            <w:pPr>
              <w:rPr>
                <w:rFonts w:ascii="Times New Roman" w:eastAsia="Times New Roman" w:hAnsi="Times New Roman" w:cs="Times New Roman"/>
                <w:sz w:val="24"/>
                <w:szCs w:val="24"/>
                <w:rPrChange w:id="461"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462" w:author="Ân Duy" w:date="2024-06-17T08:17:00Z">
                  <w:rPr>
                    <w:rFonts w:ascii="Times New Roman" w:hAnsi="Times New Roman" w:cs="Times New Roman"/>
                    <w:sz w:val="26"/>
                    <w:szCs w:val="26"/>
                  </w:rPr>
                </w:rPrChange>
              </w:rPr>
              <w:t xml:space="preserve">Quản lý kho </w:t>
            </w:r>
          </w:p>
        </w:tc>
        <w:tc>
          <w:tcPr>
            <w:tcW w:w="1232" w:type="dxa"/>
            <w:tcBorders>
              <w:top w:val="single" w:sz="4" w:space="0" w:color="000000"/>
              <w:left w:val="single" w:sz="4" w:space="0" w:color="000000"/>
              <w:bottom w:val="single" w:sz="4" w:space="0" w:color="000000"/>
              <w:right w:val="single" w:sz="4" w:space="0" w:color="000000"/>
            </w:tcBorders>
          </w:tcPr>
          <w:p w14:paraId="0B813687" w14:textId="77777777" w:rsidR="003C7B50" w:rsidRPr="005D5B30" w:rsidRDefault="003C7B50" w:rsidP="00EC5F44">
            <w:pPr>
              <w:rPr>
                <w:rFonts w:ascii="Times New Roman" w:eastAsia="Times New Roman" w:hAnsi="Times New Roman" w:cs="Times New Roman"/>
                <w:sz w:val="24"/>
                <w:szCs w:val="24"/>
                <w:rPrChange w:id="463"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464" w:author="Ân Duy" w:date="2024-06-17T08:17:00Z">
                  <w:rPr>
                    <w:rFonts w:ascii="Times New Roman" w:hAnsi="Times New Roman" w:cs="Times New Roman"/>
                    <w:sz w:val="26"/>
                    <w:szCs w:val="26"/>
                  </w:rPr>
                </w:rPrChange>
              </w:rPr>
              <w:t xml:space="preserve">Thủ kho </w:t>
            </w:r>
          </w:p>
        </w:tc>
        <w:tc>
          <w:tcPr>
            <w:tcW w:w="1466" w:type="dxa"/>
            <w:tcBorders>
              <w:top w:val="single" w:sz="4" w:space="0" w:color="000000"/>
              <w:left w:val="single" w:sz="4" w:space="0" w:color="000000"/>
              <w:bottom w:val="single" w:sz="4" w:space="0" w:color="000000"/>
              <w:right w:val="single" w:sz="4" w:space="0" w:color="000000"/>
            </w:tcBorders>
          </w:tcPr>
          <w:p w14:paraId="77158F83" w14:textId="77777777" w:rsidR="003C7B50" w:rsidRPr="005D5B30" w:rsidRDefault="003C7B50" w:rsidP="00EC5F44">
            <w:pPr>
              <w:rPr>
                <w:rFonts w:ascii="Times New Roman" w:eastAsia="Times New Roman" w:hAnsi="Times New Roman" w:cs="Times New Roman"/>
                <w:sz w:val="24"/>
                <w:szCs w:val="24"/>
                <w:rPrChange w:id="465" w:author="Ân Duy" w:date="2024-06-17T08:17:00Z">
                  <w:rPr>
                    <w:rFonts w:ascii="Times New Roman" w:eastAsia="Times New Roman" w:hAnsi="Times New Roman" w:cs="Times New Roman"/>
                    <w:sz w:val="26"/>
                    <w:szCs w:val="26"/>
                  </w:rPr>
                </w:rPrChange>
              </w:rPr>
            </w:pPr>
          </w:p>
        </w:tc>
        <w:tc>
          <w:tcPr>
            <w:tcW w:w="1091" w:type="dxa"/>
            <w:tcBorders>
              <w:top w:val="single" w:sz="4" w:space="0" w:color="000000"/>
              <w:left w:val="single" w:sz="4" w:space="0" w:color="000000"/>
              <w:bottom w:val="single" w:sz="4" w:space="0" w:color="000000"/>
              <w:right w:val="single" w:sz="4" w:space="0" w:color="000000"/>
            </w:tcBorders>
          </w:tcPr>
          <w:p w14:paraId="112F96D2" w14:textId="77777777" w:rsidR="003C7B50" w:rsidRPr="005D5B30" w:rsidRDefault="003C7B50" w:rsidP="00EC5F44">
            <w:pPr>
              <w:rPr>
                <w:rFonts w:ascii="Times New Roman" w:eastAsia="Times New Roman" w:hAnsi="Times New Roman" w:cs="Times New Roman"/>
                <w:sz w:val="24"/>
                <w:szCs w:val="24"/>
                <w:rPrChange w:id="466"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467" w:author="Ân Duy" w:date="2024-06-17T08:17:00Z">
                  <w:rPr>
                    <w:rFonts w:ascii="Times New Roman" w:hAnsi="Times New Roman" w:cs="Times New Roman"/>
                    <w:sz w:val="26"/>
                    <w:szCs w:val="26"/>
                  </w:rPr>
                </w:rPrChange>
              </w:rPr>
              <w:t>Excel</w:t>
            </w:r>
          </w:p>
        </w:tc>
        <w:tc>
          <w:tcPr>
            <w:tcW w:w="1055" w:type="dxa"/>
            <w:tcBorders>
              <w:top w:val="single" w:sz="4" w:space="0" w:color="000000"/>
              <w:left w:val="single" w:sz="4" w:space="0" w:color="000000"/>
              <w:bottom w:val="single" w:sz="4" w:space="0" w:color="000000"/>
              <w:right w:val="single" w:sz="4" w:space="0" w:color="000000"/>
            </w:tcBorders>
          </w:tcPr>
          <w:p w14:paraId="69B99E13" w14:textId="77777777" w:rsidR="003C7B50" w:rsidRPr="005D5B30" w:rsidRDefault="003C7B50" w:rsidP="00EC5F44">
            <w:pPr>
              <w:rPr>
                <w:rFonts w:ascii="Times New Roman" w:eastAsia="Times New Roman" w:hAnsi="Times New Roman" w:cs="Times New Roman"/>
                <w:sz w:val="24"/>
                <w:szCs w:val="24"/>
                <w:rPrChange w:id="468"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469" w:author="Ân Duy" w:date="2024-06-17T08:17:00Z">
                  <w:rPr>
                    <w:rFonts w:ascii="Times New Roman" w:hAnsi="Times New Roman" w:cs="Times New Roman"/>
                    <w:sz w:val="26"/>
                    <w:szCs w:val="26"/>
                  </w:rPr>
                </w:rPrChange>
              </w:rPr>
              <w:t xml:space="preserve">Bán tự động </w:t>
            </w:r>
          </w:p>
        </w:tc>
        <w:tc>
          <w:tcPr>
            <w:tcW w:w="1264" w:type="dxa"/>
            <w:tcBorders>
              <w:top w:val="single" w:sz="4" w:space="0" w:color="000000"/>
              <w:left w:val="single" w:sz="4" w:space="0" w:color="000000"/>
              <w:bottom w:val="single" w:sz="4" w:space="0" w:color="000000"/>
              <w:right w:val="single" w:sz="4" w:space="0" w:color="000000"/>
            </w:tcBorders>
          </w:tcPr>
          <w:p w14:paraId="10F22A0E" w14:textId="77777777" w:rsidR="003C7B50" w:rsidRPr="005D5B30" w:rsidRDefault="003C7B50" w:rsidP="00EC5F44">
            <w:pPr>
              <w:rPr>
                <w:rFonts w:ascii="Times New Roman" w:eastAsia="Times New Roman" w:hAnsi="Times New Roman" w:cs="Times New Roman"/>
                <w:sz w:val="24"/>
                <w:szCs w:val="24"/>
                <w:rPrChange w:id="470"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471" w:author="Ân Duy" w:date="2024-06-17T08:17:00Z">
                  <w:rPr>
                    <w:rFonts w:ascii="Times New Roman" w:hAnsi="Times New Roman" w:cs="Times New Roman"/>
                    <w:sz w:val="26"/>
                    <w:szCs w:val="26"/>
                  </w:rPr>
                </w:rPrChange>
              </w:rPr>
              <w:t xml:space="preserve">Thống kê và báo cáo </w:t>
            </w:r>
          </w:p>
        </w:tc>
      </w:tr>
      <w:tr w:rsidR="003C7B50" w:rsidRPr="005D5B30" w14:paraId="595C74D4" w14:textId="77777777" w:rsidTr="00EC5F44">
        <w:tc>
          <w:tcPr>
            <w:tcW w:w="746" w:type="dxa"/>
            <w:tcBorders>
              <w:top w:val="single" w:sz="4" w:space="0" w:color="000000"/>
              <w:left w:val="single" w:sz="4" w:space="0" w:color="000000"/>
              <w:bottom w:val="single" w:sz="4" w:space="0" w:color="000000"/>
              <w:right w:val="single" w:sz="4" w:space="0" w:color="000000"/>
            </w:tcBorders>
            <w:shd w:val="clear" w:color="auto" w:fill="FFFFFF"/>
          </w:tcPr>
          <w:p w14:paraId="0D79CCCD" w14:textId="77777777" w:rsidR="003C7B50" w:rsidRPr="005D5B30" w:rsidRDefault="003C7B50" w:rsidP="00EC5F44">
            <w:pPr>
              <w:jc w:val="right"/>
              <w:rPr>
                <w:rFonts w:ascii="Times New Roman" w:eastAsia="Times New Roman" w:hAnsi="Times New Roman" w:cs="Times New Roman"/>
                <w:sz w:val="24"/>
                <w:szCs w:val="24"/>
                <w:rPrChange w:id="472"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473" w:author="Ân Duy" w:date="2024-06-17T08:17:00Z">
                  <w:rPr>
                    <w:rFonts w:ascii="Times New Roman" w:hAnsi="Times New Roman" w:cs="Times New Roman"/>
                    <w:sz w:val="26"/>
                    <w:szCs w:val="26"/>
                  </w:rPr>
                </w:rPrChange>
              </w:rPr>
              <w:t>27</w:t>
            </w:r>
          </w:p>
        </w:tc>
        <w:tc>
          <w:tcPr>
            <w:tcW w:w="3120" w:type="dxa"/>
            <w:tcBorders>
              <w:top w:val="single" w:sz="4" w:space="0" w:color="000000"/>
              <w:left w:val="single" w:sz="4" w:space="0" w:color="000000"/>
              <w:bottom w:val="single" w:sz="4" w:space="0" w:color="000000"/>
              <w:right w:val="single" w:sz="4" w:space="0" w:color="000000"/>
            </w:tcBorders>
            <w:shd w:val="clear" w:color="auto" w:fill="FFFFFF"/>
          </w:tcPr>
          <w:p w14:paraId="14B28627" w14:textId="77777777" w:rsidR="003C7B50" w:rsidRPr="005D5B30" w:rsidRDefault="003C7B50" w:rsidP="00EC5F44">
            <w:pPr>
              <w:rPr>
                <w:rFonts w:ascii="Times New Roman" w:eastAsia="Times New Roman" w:hAnsi="Times New Roman" w:cs="Times New Roman"/>
                <w:sz w:val="24"/>
                <w:szCs w:val="24"/>
                <w:rPrChange w:id="474"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color w:val="000000"/>
                <w:sz w:val="24"/>
                <w:szCs w:val="24"/>
                <w:rPrChange w:id="475" w:author="Ân Duy" w:date="2024-06-17T08:17:00Z">
                  <w:rPr>
                    <w:rFonts w:ascii="Times New Roman" w:hAnsi="Times New Roman" w:cs="Times New Roman"/>
                    <w:color w:val="000000"/>
                    <w:sz w:val="26"/>
                    <w:szCs w:val="26"/>
                  </w:rPr>
                </w:rPrChange>
              </w:rPr>
              <w:t xml:space="preserve">Quản lý kho muốn xuất sách </w:t>
            </w:r>
          </w:p>
        </w:tc>
        <w:tc>
          <w:tcPr>
            <w:tcW w:w="3151" w:type="dxa"/>
            <w:tcBorders>
              <w:top w:val="single" w:sz="4" w:space="0" w:color="000000"/>
              <w:left w:val="single" w:sz="4" w:space="0" w:color="000000"/>
              <w:bottom w:val="single" w:sz="4" w:space="0" w:color="000000"/>
              <w:right w:val="single" w:sz="4" w:space="0" w:color="000000"/>
            </w:tcBorders>
            <w:shd w:val="clear" w:color="auto" w:fill="FFFFFF"/>
          </w:tcPr>
          <w:p w14:paraId="1FD14A0E" w14:textId="77777777" w:rsidR="003C7B50" w:rsidRPr="005D5B30" w:rsidRDefault="003C7B50" w:rsidP="00EC5F44">
            <w:pPr>
              <w:rPr>
                <w:rFonts w:ascii="Times New Roman" w:eastAsia="Times New Roman" w:hAnsi="Times New Roman" w:cs="Times New Roman"/>
                <w:sz w:val="24"/>
                <w:szCs w:val="24"/>
                <w:rPrChange w:id="476"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477" w:author="Ân Duy" w:date="2024-06-17T08:17:00Z">
                  <w:rPr>
                    <w:rFonts w:ascii="Times New Roman" w:hAnsi="Times New Roman" w:cs="Times New Roman"/>
                    <w:sz w:val="26"/>
                    <w:szCs w:val="26"/>
                  </w:rPr>
                </w:rPrChange>
              </w:rPr>
              <w:t xml:space="preserve">Xuất sách </w:t>
            </w:r>
          </w:p>
        </w:tc>
        <w:tc>
          <w:tcPr>
            <w:tcW w:w="1200" w:type="dxa"/>
            <w:tcBorders>
              <w:top w:val="single" w:sz="4" w:space="0" w:color="000000"/>
              <w:left w:val="single" w:sz="4" w:space="0" w:color="000000"/>
              <w:bottom w:val="single" w:sz="4" w:space="0" w:color="000000"/>
              <w:right w:val="single" w:sz="4" w:space="0" w:color="000000"/>
            </w:tcBorders>
            <w:shd w:val="clear" w:color="auto" w:fill="FFFFFF"/>
          </w:tcPr>
          <w:p w14:paraId="3B12C44B" w14:textId="77777777" w:rsidR="003C7B50" w:rsidRPr="005D5B30" w:rsidRDefault="003C7B50" w:rsidP="00EC5F44">
            <w:pPr>
              <w:rPr>
                <w:rFonts w:ascii="Times New Roman" w:eastAsia="Times New Roman" w:hAnsi="Times New Roman" w:cs="Times New Roman"/>
                <w:sz w:val="24"/>
                <w:szCs w:val="24"/>
                <w:rPrChange w:id="478"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479" w:author="Ân Duy" w:date="2024-06-17T08:17:00Z">
                  <w:rPr>
                    <w:rFonts w:ascii="Times New Roman" w:hAnsi="Times New Roman" w:cs="Times New Roman"/>
                    <w:sz w:val="26"/>
                    <w:szCs w:val="26"/>
                  </w:rPr>
                </w:rPrChange>
              </w:rPr>
              <w:t xml:space="preserve">Quản lý kho </w:t>
            </w:r>
          </w:p>
        </w:tc>
        <w:tc>
          <w:tcPr>
            <w:tcW w:w="1232" w:type="dxa"/>
            <w:tcBorders>
              <w:top w:val="single" w:sz="4" w:space="0" w:color="000000"/>
              <w:left w:val="single" w:sz="4" w:space="0" w:color="000000"/>
              <w:bottom w:val="single" w:sz="4" w:space="0" w:color="000000"/>
              <w:right w:val="single" w:sz="4" w:space="0" w:color="000000"/>
            </w:tcBorders>
            <w:shd w:val="clear" w:color="auto" w:fill="FFFFFF"/>
          </w:tcPr>
          <w:p w14:paraId="5A01367B" w14:textId="77777777" w:rsidR="003C7B50" w:rsidRPr="005D5B30" w:rsidRDefault="003C7B50" w:rsidP="00EC5F44">
            <w:pPr>
              <w:rPr>
                <w:rFonts w:ascii="Times New Roman" w:eastAsia="Times New Roman" w:hAnsi="Times New Roman" w:cs="Times New Roman"/>
                <w:sz w:val="24"/>
                <w:szCs w:val="24"/>
                <w:rPrChange w:id="480"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481" w:author="Ân Duy" w:date="2024-06-17T08:17:00Z">
                  <w:rPr>
                    <w:rFonts w:ascii="Times New Roman" w:hAnsi="Times New Roman" w:cs="Times New Roman"/>
                    <w:sz w:val="26"/>
                    <w:szCs w:val="26"/>
                  </w:rPr>
                </w:rPrChange>
              </w:rPr>
              <w:t xml:space="preserve">Thủ kho </w:t>
            </w:r>
          </w:p>
        </w:tc>
        <w:tc>
          <w:tcPr>
            <w:tcW w:w="1466" w:type="dxa"/>
            <w:tcBorders>
              <w:top w:val="single" w:sz="4" w:space="0" w:color="000000"/>
              <w:left w:val="single" w:sz="4" w:space="0" w:color="000000"/>
              <w:bottom w:val="single" w:sz="4" w:space="0" w:color="000000"/>
              <w:right w:val="single" w:sz="4" w:space="0" w:color="000000"/>
            </w:tcBorders>
            <w:shd w:val="clear" w:color="auto" w:fill="FFFFFF"/>
          </w:tcPr>
          <w:p w14:paraId="7B93E03A" w14:textId="77777777" w:rsidR="003C7B50" w:rsidRPr="005D5B30" w:rsidRDefault="003C7B50" w:rsidP="00EC5F44">
            <w:pPr>
              <w:rPr>
                <w:rFonts w:ascii="Times New Roman" w:eastAsia="Times New Roman" w:hAnsi="Times New Roman" w:cs="Times New Roman"/>
                <w:sz w:val="24"/>
                <w:szCs w:val="24"/>
                <w:rPrChange w:id="482" w:author="Ân Duy" w:date="2024-06-17T08:17:00Z">
                  <w:rPr>
                    <w:rFonts w:ascii="Times New Roman" w:eastAsia="Times New Roman" w:hAnsi="Times New Roman" w:cs="Times New Roman"/>
                    <w:sz w:val="26"/>
                    <w:szCs w:val="26"/>
                  </w:rPr>
                </w:rPrChange>
              </w:rPr>
            </w:pPr>
          </w:p>
        </w:tc>
        <w:tc>
          <w:tcPr>
            <w:tcW w:w="1091" w:type="dxa"/>
            <w:tcBorders>
              <w:top w:val="single" w:sz="4" w:space="0" w:color="000000"/>
              <w:left w:val="single" w:sz="4" w:space="0" w:color="000000"/>
              <w:bottom w:val="single" w:sz="4" w:space="0" w:color="000000"/>
              <w:right w:val="single" w:sz="4" w:space="0" w:color="000000"/>
            </w:tcBorders>
            <w:shd w:val="clear" w:color="auto" w:fill="FFFFFF"/>
          </w:tcPr>
          <w:p w14:paraId="730DFF36" w14:textId="77777777" w:rsidR="003C7B50" w:rsidRPr="005D5B30" w:rsidRDefault="003C7B50" w:rsidP="00EC5F44">
            <w:pPr>
              <w:rPr>
                <w:rFonts w:ascii="Times New Roman" w:eastAsia="Times New Roman" w:hAnsi="Times New Roman" w:cs="Times New Roman"/>
                <w:sz w:val="24"/>
                <w:szCs w:val="24"/>
                <w:rPrChange w:id="483"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484" w:author="Ân Duy" w:date="2024-06-17T08:17:00Z">
                  <w:rPr>
                    <w:rFonts w:ascii="Times New Roman" w:hAnsi="Times New Roman" w:cs="Times New Roman"/>
                    <w:sz w:val="26"/>
                    <w:szCs w:val="26"/>
                  </w:rPr>
                </w:rPrChange>
              </w:rPr>
              <w:t>Excel</w:t>
            </w:r>
          </w:p>
        </w:tc>
        <w:tc>
          <w:tcPr>
            <w:tcW w:w="1055" w:type="dxa"/>
            <w:tcBorders>
              <w:top w:val="single" w:sz="4" w:space="0" w:color="000000"/>
              <w:left w:val="single" w:sz="4" w:space="0" w:color="000000"/>
              <w:bottom w:val="single" w:sz="4" w:space="0" w:color="000000"/>
              <w:right w:val="single" w:sz="4" w:space="0" w:color="000000"/>
            </w:tcBorders>
            <w:shd w:val="clear" w:color="auto" w:fill="FFFFFF"/>
          </w:tcPr>
          <w:p w14:paraId="7B04BB6A" w14:textId="77777777" w:rsidR="003C7B50" w:rsidRPr="005D5B30" w:rsidRDefault="003C7B50" w:rsidP="00EC5F44">
            <w:pPr>
              <w:rPr>
                <w:rFonts w:ascii="Times New Roman" w:eastAsia="Times New Roman" w:hAnsi="Times New Roman" w:cs="Times New Roman"/>
                <w:sz w:val="24"/>
                <w:szCs w:val="24"/>
                <w:rPrChange w:id="485"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486" w:author="Ân Duy" w:date="2024-06-17T08:17:00Z">
                  <w:rPr>
                    <w:rFonts w:ascii="Times New Roman" w:hAnsi="Times New Roman" w:cs="Times New Roman"/>
                    <w:sz w:val="26"/>
                    <w:szCs w:val="26"/>
                  </w:rPr>
                </w:rPrChange>
              </w:rPr>
              <w:t xml:space="preserve">Bán tự động </w:t>
            </w:r>
          </w:p>
        </w:tc>
        <w:tc>
          <w:tcPr>
            <w:tcW w:w="1264" w:type="dxa"/>
            <w:tcBorders>
              <w:top w:val="single" w:sz="4" w:space="0" w:color="000000"/>
              <w:left w:val="single" w:sz="4" w:space="0" w:color="000000"/>
              <w:bottom w:val="single" w:sz="4" w:space="0" w:color="000000"/>
              <w:right w:val="single" w:sz="4" w:space="0" w:color="000000"/>
            </w:tcBorders>
            <w:shd w:val="clear" w:color="auto" w:fill="FFFFFF"/>
          </w:tcPr>
          <w:p w14:paraId="7F96DAFF" w14:textId="77777777" w:rsidR="003C7B50" w:rsidRPr="005D5B30" w:rsidRDefault="003C7B50" w:rsidP="00EC5F44">
            <w:pPr>
              <w:rPr>
                <w:rFonts w:ascii="Times New Roman" w:eastAsia="Times New Roman" w:hAnsi="Times New Roman" w:cs="Times New Roman"/>
                <w:sz w:val="24"/>
                <w:szCs w:val="24"/>
                <w:rPrChange w:id="487"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488" w:author="Ân Duy" w:date="2024-06-17T08:17:00Z">
                  <w:rPr>
                    <w:rFonts w:ascii="Times New Roman" w:hAnsi="Times New Roman" w:cs="Times New Roman"/>
                    <w:sz w:val="26"/>
                    <w:szCs w:val="26"/>
                  </w:rPr>
                </w:rPrChange>
              </w:rPr>
              <w:t xml:space="preserve">Thống kê và báo cáo </w:t>
            </w:r>
          </w:p>
        </w:tc>
      </w:tr>
      <w:tr w:rsidR="003C7B50" w:rsidRPr="005D5B30" w14:paraId="3DF3173D" w14:textId="77777777" w:rsidTr="00EC5F44">
        <w:tc>
          <w:tcPr>
            <w:tcW w:w="746" w:type="dxa"/>
            <w:tcBorders>
              <w:top w:val="single" w:sz="4" w:space="0" w:color="000000"/>
              <w:left w:val="single" w:sz="4" w:space="0" w:color="000000"/>
              <w:bottom w:val="single" w:sz="4" w:space="0" w:color="000000"/>
              <w:right w:val="single" w:sz="4" w:space="0" w:color="000000"/>
            </w:tcBorders>
          </w:tcPr>
          <w:p w14:paraId="4AFABD29" w14:textId="77777777" w:rsidR="003C7B50" w:rsidRPr="005D5B30" w:rsidRDefault="003C7B50" w:rsidP="00EC5F44">
            <w:pPr>
              <w:jc w:val="right"/>
              <w:rPr>
                <w:rFonts w:ascii="Times New Roman" w:eastAsia="Times New Roman" w:hAnsi="Times New Roman" w:cs="Times New Roman"/>
                <w:sz w:val="24"/>
                <w:szCs w:val="24"/>
                <w:rPrChange w:id="489"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490" w:author="Ân Duy" w:date="2024-06-17T08:17:00Z">
                  <w:rPr>
                    <w:rFonts w:ascii="Times New Roman" w:hAnsi="Times New Roman" w:cs="Times New Roman"/>
                    <w:sz w:val="26"/>
                    <w:szCs w:val="26"/>
                  </w:rPr>
                </w:rPrChange>
              </w:rPr>
              <w:t>28</w:t>
            </w:r>
          </w:p>
        </w:tc>
        <w:tc>
          <w:tcPr>
            <w:tcW w:w="3120" w:type="dxa"/>
            <w:tcBorders>
              <w:top w:val="single" w:sz="4" w:space="0" w:color="000000"/>
              <w:left w:val="single" w:sz="4" w:space="0" w:color="000000"/>
              <w:bottom w:val="single" w:sz="4" w:space="0" w:color="000000"/>
              <w:right w:val="single" w:sz="4" w:space="0" w:color="000000"/>
            </w:tcBorders>
          </w:tcPr>
          <w:p w14:paraId="1037A710" w14:textId="77777777" w:rsidR="003C7B50" w:rsidRPr="005D5B30" w:rsidRDefault="003C7B50" w:rsidP="00EC5F44">
            <w:pPr>
              <w:rPr>
                <w:rFonts w:ascii="Times New Roman" w:eastAsia="Times New Roman" w:hAnsi="Times New Roman" w:cs="Times New Roman"/>
                <w:sz w:val="24"/>
                <w:szCs w:val="24"/>
                <w:rPrChange w:id="491"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492" w:author="Ân Duy" w:date="2024-06-17T08:17:00Z">
                  <w:rPr>
                    <w:rFonts w:ascii="Times New Roman" w:hAnsi="Times New Roman" w:cs="Times New Roman"/>
                    <w:sz w:val="26"/>
                    <w:szCs w:val="26"/>
                  </w:rPr>
                </w:rPrChange>
              </w:rPr>
              <w:t xml:space="preserve">Quản lý kho cập nhật số lượng sách tồn kho </w:t>
            </w:r>
          </w:p>
        </w:tc>
        <w:tc>
          <w:tcPr>
            <w:tcW w:w="3151" w:type="dxa"/>
            <w:tcBorders>
              <w:top w:val="single" w:sz="4" w:space="0" w:color="000000"/>
              <w:left w:val="single" w:sz="4" w:space="0" w:color="000000"/>
              <w:bottom w:val="single" w:sz="4" w:space="0" w:color="000000"/>
              <w:right w:val="single" w:sz="4" w:space="0" w:color="000000"/>
            </w:tcBorders>
          </w:tcPr>
          <w:p w14:paraId="4210CA22" w14:textId="77777777" w:rsidR="003C7B50" w:rsidRPr="005D5B30" w:rsidRDefault="003C7B50" w:rsidP="00EC5F44">
            <w:pPr>
              <w:rPr>
                <w:rFonts w:ascii="Times New Roman" w:eastAsia="Times New Roman" w:hAnsi="Times New Roman" w:cs="Times New Roman"/>
                <w:sz w:val="24"/>
                <w:szCs w:val="24"/>
                <w:rPrChange w:id="493"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494" w:author="Ân Duy" w:date="2024-06-17T08:17:00Z">
                  <w:rPr>
                    <w:rFonts w:ascii="Times New Roman" w:hAnsi="Times New Roman" w:cs="Times New Roman"/>
                    <w:sz w:val="26"/>
                    <w:szCs w:val="26"/>
                  </w:rPr>
                </w:rPrChange>
              </w:rPr>
              <w:t xml:space="preserve">Cập nhật số lượng tồn kho </w:t>
            </w:r>
          </w:p>
        </w:tc>
        <w:tc>
          <w:tcPr>
            <w:tcW w:w="1200" w:type="dxa"/>
            <w:tcBorders>
              <w:top w:val="single" w:sz="4" w:space="0" w:color="000000"/>
              <w:left w:val="single" w:sz="4" w:space="0" w:color="000000"/>
              <w:bottom w:val="single" w:sz="4" w:space="0" w:color="000000"/>
              <w:right w:val="single" w:sz="4" w:space="0" w:color="000000"/>
            </w:tcBorders>
          </w:tcPr>
          <w:p w14:paraId="19275278" w14:textId="77777777" w:rsidR="003C7B50" w:rsidRPr="005D5B30" w:rsidRDefault="003C7B50" w:rsidP="00EC5F44">
            <w:pPr>
              <w:rPr>
                <w:rFonts w:ascii="Times New Roman" w:eastAsia="Times New Roman" w:hAnsi="Times New Roman" w:cs="Times New Roman"/>
                <w:sz w:val="24"/>
                <w:szCs w:val="24"/>
                <w:rPrChange w:id="495"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496" w:author="Ân Duy" w:date="2024-06-17T08:17:00Z">
                  <w:rPr>
                    <w:rFonts w:ascii="Times New Roman" w:hAnsi="Times New Roman" w:cs="Times New Roman"/>
                    <w:sz w:val="26"/>
                    <w:szCs w:val="26"/>
                  </w:rPr>
                </w:rPrChange>
              </w:rPr>
              <w:t xml:space="preserve">Quản lý kho </w:t>
            </w:r>
          </w:p>
        </w:tc>
        <w:tc>
          <w:tcPr>
            <w:tcW w:w="1232" w:type="dxa"/>
            <w:tcBorders>
              <w:top w:val="single" w:sz="4" w:space="0" w:color="000000"/>
              <w:left w:val="single" w:sz="4" w:space="0" w:color="000000"/>
              <w:bottom w:val="single" w:sz="4" w:space="0" w:color="000000"/>
              <w:right w:val="single" w:sz="4" w:space="0" w:color="000000"/>
            </w:tcBorders>
          </w:tcPr>
          <w:p w14:paraId="14939073" w14:textId="77777777" w:rsidR="003C7B50" w:rsidRPr="005D5B30" w:rsidRDefault="003C7B50" w:rsidP="00EC5F44">
            <w:pPr>
              <w:rPr>
                <w:rFonts w:ascii="Times New Roman" w:eastAsia="Times New Roman" w:hAnsi="Times New Roman" w:cs="Times New Roman"/>
                <w:sz w:val="24"/>
                <w:szCs w:val="24"/>
                <w:rPrChange w:id="497"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498" w:author="Ân Duy" w:date="2024-06-17T08:17:00Z">
                  <w:rPr>
                    <w:rFonts w:ascii="Times New Roman" w:hAnsi="Times New Roman" w:cs="Times New Roman"/>
                    <w:sz w:val="26"/>
                    <w:szCs w:val="26"/>
                  </w:rPr>
                </w:rPrChange>
              </w:rPr>
              <w:t xml:space="preserve">Thủ kho </w:t>
            </w:r>
          </w:p>
        </w:tc>
        <w:tc>
          <w:tcPr>
            <w:tcW w:w="1466" w:type="dxa"/>
            <w:tcBorders>
              <w:top w:val="single" w:sz="4" w:space="0" w:color="000000"/>
              <w:left w:val="single" w:sz="4" w:space="0" w:color="000000"/>
              <w:bottom w:val="single" w:sz="4" w:space="0" w:color="000000"/>
              <w:right w:val="single" w:sz="4" w:space="0" w:color="000000"/>
            </w:tcBorders>
          </w:tcPr>
          <w:p w14:paraId="7C1950DC" w14:textId="77777777" w:rsidR="003C7B50" w:rsidRPr="005D5B30" w:rsidRDefault="003C7B50" w:rsidP="00EC5F44">
            <w:pPr>
              <w:rPr>
                <w:rFonts w:ascii="Times New Roman" w:eastAsia="Times New Roman" w:hAnsi="Times New Roman" w:cs="Times New Roman"/>
                <w:sz w:val="24"/>
                <w:szCs w:val="24"/>
                <w:rPrChange w:id="499" w:author="Ân Duy" w:date="2024-06-17T08:17:00Z">
                  <w:rPr>
                    <w:rFonts w:ascii="Times New Roman" w:eastAsia="Times New Roman" w:hAnsi="Times New Roman" w:cs="Times New Roman"/>
                    <w:sz w:val="26"/>
                    <w:szCs w:val="26"/>
                  </w:rPr>
                </w:rPrChange>
              </w:rPr>
            </w:pPr>
          </w:p>
        </w:tc>
        <w:tc>
          <w:tcPr>
            <w:tcW w:w="1091" w:type="dxa"/>
            <w:tcBorders>
              <w:top w:val="single" w:sz="4" w:space="0" w:color="000000"/>
              <w:left w:val="single" w:sz="4" w:space="0" w:color="000000"/>
              <w:bottom w:val="single" w:sz="4" w:space="0" w:color="000000"/>
              <w:right w:val="single" w:sz="4" w:space="0" w:color="000000"/>
            </w:tcBorders>
          </w:tcPr>
          <w:p w14:paraId="723FF3E4" w14:textId="77777777" w:rsidR="003C7B50" w:rsidRPr="005D5B30" w:rsidRDefault="003C7B50" w:rsidP="00EC5F44">
            <w:pPr>
              <w:rPr>
                <w:rFonts w:ascii="Times New Roman" w:eastAsia="Times New Roman" w:hAnsi="Times New Roman" w:cs="Times New Roman"/>
                <w:sz w:val="24"/>
                <w:szCs w:val="24"/>
                <w:rPrChange w:id="500"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501" w:author="Ân Duy" w:date="2024-06-17T08:17:00Z">
                  <w:rPr>
                    <w:rFonts w:ascii="Times New Roman" w:hAnsi="Times New Roman" w:cs="Times New Roman"/>
                    <w:sz w:val="26"/>
                    <w:szCs w:val="26"/>
                  </w:rPr>
                </w:rPrChange>
              </w:rPr>
              <w:t>Excel</w:t>
            </w:r>
          </w:p>
        </w:tc>
        <w:tc>
          <w:tcPr>
            <w:tcW w:w="1055" w:type="dxa"/>
            <w:tcBorders>
              <w:top w:val="single" w:sz="4" w:space="0" w:color="000000"/>
              <w:left w:val="single" w:sz="4" w:space="0" w:color="000000"/>
              <w:bottom w:val="single" w:sz="4" w:space="0" w:color="000000"/>
              <w:right w:val="single" w:sz="4" w:space="0" w:color="000000"/>
            </w:tcBorders>
          </w:tcPr>
          <w:p w14:paraId="1A7C684B" w14:textId="77777777" w:rsidR="003C7B50" w:rsidRPr="005D5B30" w:rsidRDefault="003C7B50" w:rsidP="00EC5F44">
            <w:pPr>
              <w:rPr>
                <w:rFonts w:ascii="Times New Roman" w:eastAsia="Times New Roman" w:hAnsi="Times New Roman" w:cs="Times New Roman"/>
                <w:sz w:val="24"/>
                <w:szCs w:val="24"/>
                <w:rPrChange w:id="502"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503" w:author="Ân Duy" w:date="2024-06-17T08:17:00Z">
                  <w:rPr>
                    <w:rFonts w:ascii="Times New Roman" w:hAnsi="Times New Roman" w:cs="Times New Roman"/>
                    <w:sz w:val="26"/>
                    <w:szCs w:val="26"/>
                  </w:rPr>
                </w:rPrChange>
              </w:rPr>
              <w:t xml:space="preserve">Bán tự động </w:t>
            </w:r>
          </w:p>
        </w:tc>
        <w:tc>
          <w:tcPr>
            <w:tcW w:w="1264" w:type="dxa"/>
            <w:tcBorders>
              <w:top w:val="single" w:sz="4" w:space="0" w:color="000000"/>
              <w:left w:val="single" w:sz="4" w:space="0" w:color="000000"/>
              <w:bottom w:val="single" w:sz="4" w:space="0" w:color="000000"/>
              <w:right w:val="single" w:sz="4" w:space="0" w:color="000000"/>
            </w:tcBorders>
          </w:tcPr>
          <w:p w14:paraId="31B9BF77" w14:textId="77777777" w:rsidR="003C7B50" w:rsidRPr="005D5B30" w:rsidRDefault="003C7B50" w:rsidP="00EC5F44">
            <w:pPr>
              <w:rPr>
                <w:rFonts w:ascii="Times New Roman" w:eastAsia="Times New Roman" w:hAnsi="Times New Roman" w:cs="Times New Roman"/>
                <w:sz w:val="24"/>
                <w:szCs w:val="24"/>
                <w:rPrChange w:id="504"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505" w:author="Ân Duy" w:date="2024-06-17T08:17:00Z">
                  <w:rPr>
                    <w:rFonts w:ascii="Times New Roman" w:hAnsi="Times New Roman" w:cs="Times New Roman"/>
                    <w:sz w:val="26"/>
                    <w:szCs w:val="26"/>
                  </w:rPr>
                </w:rPrChange>
              </w:rPr>
              <w:t xml:space="preserve">Thống kê và báo cáo </w:t>
            </w:r>
          </w:p>
        </w:tc>
      </w:tr>
      <w:tr w:rsidR="003C7B50" w:rsidRPr="005D5B30" w14:paraId="241887CD" w14:textId="77777777" w:rsidTr="00EC5F44">
        <w:tc>
          <w:tcPr>
            <w:tcW w:w="746" w:type="dxa"/>
            <w:tcBorders>
              <w:top w:val="single" w:sz="4" w:space="0" w:color="000000"/>
              <w:left w:val="single" w:sz="4" w:space="0" w:color="000000"/>
              <w:bottom w:val="single" w:sz="4" w:space="0" w:color="000000"/>
              <w:right w:val="single" w:sz="4" w:space="0" w:color="000000"/>
            </w:tcBorders>
          </w:tcPr>
          <w:p w14:paraId="31CF654A" w14:textId="77777777" w:rsidR="003C7B50" w:rsidRPr="005D5B30" w:rsidRDefault="003C7B50" w:rsidP="00EC5F44">
            <w:pPr>
              <w:jc w:val="right"/>
              <w:rPr>
                <w:rFonts w:ascii="Times New Roman" w:eastAsia="Times New Roman" w:hAnsi="Times New Roman" w:cs="Times New Roman"/>
                <w:sz w:val="24"/>
                <w:szCs w:val="24"/>
                <w:rPrChange w:id="506"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507" w:author="Ân Duy" w:date="2024-06-17T08:17:00Z">
                  <w:rPr>
                    <w:rFonts w:ascii="Times New Roman" w:hAnsi="Times New Roman" w:cs="Times New Roman"/>
                    <w:sz w:val="26"/>
                    <w:szCs w:val="26"/>
                  </w:rPr>
                </w:rPrChange>
              </w:rPr>
              <w:t>29</w:t>
            </w:r>
          </w:p>
        </w:tc>
        <w:tc>
          <w:tcPr>
            <w:tcW w:w="3120" w:type="dxa"/>
            <w:tcBorders>
              <w:top w:val="single" w:sz="4" w:space="0" w:color="000000"/>
              <w:left w:val="single" w:sz="4" w:space="0" w:color="000000"/>
              <w:bottom w:val="single" w:sz="4" w:space="0" w:color="000000"/>
              <w:right w:val="single" w:sz="4" w:space="0" w:color="000000"/>
            </w:tcBorders>
          </w:tcPr>
          <w:p w14:paraId="7C6D9176" w14:textId="77777777" w:rsidR="003C7B50" w:rsidRPr="005D5B30" w:rsidRDefault="003C7B50" w:rsidP="00EC5F44">
            <w:pPr>
              <w:rPr>
                <w:rFonts w:ascii="Times New Roman" w:eastAsia="Times New Roman" w:hAnsi="Times New Roman" w:cs="Times New Roman"/>
                <w:sz w:val="24"/>
                <w:szCs w:val="24"/>
                <w:rPrChange w:id="508"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509" w:author="Ân Duy" w:date="2024-06-17T08:17:00Z">
                  <w:rPr>
                    <w:rFonts w:ascii="Times New Roman" w:hAnsi="Times New Roman" w:cs="Times New Roman"/>
                    <w:sz w:val="26"/>
                    <w:szCs w:val="26"/>
                  </w:rPr>
                </w:rPrChange>
              </w:rPr>
              <w:t xml:space="preserve">Quản lý cập nhật thông tin sách </w:t>
            </w:r>
          </w:p>
        </w:tc>
        <w:tc>
          <w:tcPr>
            <w:tcW w:w="3151" w:type="dxa"/>
            <w:tcBorders>
              <w:top w:val="single" w:sz="4" w:space="0" w:color="000000"/>
              <w:left w:val="single" w:sz="4" w:space="0" w:color="000000"/>
              <w:bottom w:val="single" w:sz="4" w:space="0" w:color="000000"/>
              <w:right w:val="single" w:sz="4" w:space="0" w:color="000000"/>
            </w:tcBorders>
          </w:tcPr>
          <w:p w14:paraId="127243F2" w14:textId="77777777" w:rsidR="003C7B50" w:rsidRPr="005D5B30" w:rsidRDefault="003C7B50" w:rsidP="00EC5F44">
            <w:pPr>
              <w:rPr>
                <w:rFonts w:ascii="Times New Roman" w:eastAsia="Times New Roman" w:hAnsi="Times New Roman" w:cs="Times New Roman"/>
                <w:sz w:val="24"/>
                <w:szCs w:val="24"/>
                <w:rPrChange w:id="510"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511" w:author="Ân Duy" w:date="2024-06-17T08:17:00Z">
                  <w:rPr>
                    <w:rFonts w:ascii="Times New Roman" w:hAnsi="Times New Roman" w:cs="Times New Roman"/>
                    <w:sz w:val="26"/>
                    <w:szCs w:val="26"/>
                  </w:rPr>
                </w:rPrChange>
              </w:rPr>
              <w:t xml:space="preserve">Cập nhật thông tin sách </w:t>
            </w:r>
          </w:p>
        </w:tc>
        <w:tc>
          <w:tcPr>
            <w:tcW w:w="1200" w:type="dxa"/>
            <w:tcBorders>
              <w:top w:val="single" w:sz="4" w:space="0" w:color="000000"/>
              <w:left w:val="single" w:sz="4" w:space="0" w:color="000000"/>
              <w:bottom w:val="single" w:sz="4" w:space="0" w:color="000000"/>
              <w:right w:val="single" w:sz="4" w:space="0" w:color="000000"/>
            </w:tcBorders>
          </w:tcPr>
          <w:p w14:paraId="44A559EE" w14:textId="77777777" w:rsidR="003C7B50" w:rsidRPr="005D5B30" w:rsidRDefault="003C7B50" w:rsidP="00EC5F44">
            <w:pPr>
              <w:rPr>
                <w:rFonts w:ascii="Times New Roman" w:eastAsia="Times New Roman" w:hAnsi="Times New Roman" w:cs="Times New Roman"/>
                <w:sz w:val="24"/>
                <w:szCs w:val="24"/>
                <w:rPrChange w:id="512"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513" w:author="Ân Duy" w:date="2024-06-17T08:17:00Z">
                  <w:rPr>
                    <w:rFonts w:ascii="Times New Roman" w:hAnsi="Times New Roman" w:cs="Times New Roman"/>
                    <w:sz w:val="26"/>
                    <w:szCs w:val="26"/>
                  </w:rPr>
                </w:rPrChange>
              </w:rPr>
              <w:t xml:space="preserve">Quản lý sản phẩm </w:t>
            </w:r>
          </w:p>
        </w:tc>
        <w:tc>
          <w:tcPr>
            <w:tcW w:w="1232" w:type="dxa"/>
            <w:tcBorders>
              <w:top w:val="single" w:sz="4" w:space="0" w:color="000000"/>
              <w:left w:val="single" w:sz="4" w:space="0" w:color="000000"/>
              <w:bottom w:val="single" w:sz="4" w:space="0" w:color="000000"/>
              <w:right w:val="single" w:sz="4" w:space="0" w:color="000000"/>
            </w:tcBorders>
          </w:tcPr>
          <w:p w14:paraId="1677D016" w14:textId="77777777" w:rsidR="003C7B50" w:rsidRPr="005D5B30" w:rsidRDefault="003C7B50" w:rsidP="00EC5F44">
            <w:pPr>
              <w:rPr>
                <w:rFonts w:ascii="Times New Roman" w:eastAsia="Times New Roman" w:hAnsi="Times New Roman" w:cs="Times New Roman"/>
                <w:sz w:val="24"/>
                <w:szCs w:val="24"/>
                <w:rPrChange w:id="514"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515" w:author="Ân Duy" w:date="2024-06-17T08:17:00Z">
                  <w:rPr>
                    <w:rFonts w:ascii="Times New Roman" w:hAnsi="Times New Roman" w:cs="Times New Roman"/>
                    <w:sz w:val="26"/>
                    <w:szCs w:val="26"/>
                  </w:rPr>
                </w:rPrChange>
              </w:rPr>
              <w:t xml:space="preserve">Nhân viên </w:t>
            </w:r>
          </w:p>
        </w:tc>
        <w:tc>
          <w:tcPr>
            <w:tcW w:w="1466" w:type="dxa"/>
            <w:tcBorders>
              <w:top w:val="single" w:sz="4" w:space="0" w:color="000000"/>
              <w:left w:val="single" w:sz="4" w:space="0" w:color="000000"/>
              <w:bottom w:val="single" w:sz="4" w:space="0" w:color="000000"/>
              <w:right w:val="single" w:sz="4" w:space="0" w:color="000000"/>
            </w:tcBorders>
          </w:tcPr>
          <w:p w14:paraId="0D76A08E" w14:textId="77777777" w:rsidR="003C7B50" w:rsidRPr="005D5B30" w:rsidRDefault="003C7B50" w:rsidP="00EC5F44">
            <w:pPr>
              <w:rPr>
                <w:rFonts w:ascii="Times New Roman" w:eastAsia="Times New Roman" w:hAnsi="Times New Roman" w:cs="Times New Roman"/>
                <w:sz w:val="24"/>
                <w:szCs w:val="24"/>
                <w:rPrChange w:id="516" w:author="Ân Duy" w:date="2024-06-17T08:17:00Z">
                  <w:rPr>
                    <w:rFonts w:ascii="Times New Roman" w:eastAsia="Times New Roman" w:hAnsi="Times New Roman" w:cs="Times New Roman"/>
                    <w:sz w:val="26"/>
                    <w:szCs w:val="26"/>
                  </w:rPr>
                </w:rPrChange>
              </w:rPr>
            </w:pPr>
          </w:p>
        </w:tc>
        <w:tc>
          <w:tcPr>
            <w:tcW w:w="1091" w:type="dxa"/>
            <w:tcBorders>
              <w:top w:val="single" w:sz="4" w:space="0" w:color="000000"/>
              <w:left w:val="single" w:sz="4" w:space="0" w:color="000000"/>
              <w:bottom w:val="single" w:sz="4" w:space="0" w:color="000000"/>
              <w:right w:val="single" w:sz="4" w:space="0" w:color="000000"/>
            </w:tcBorders>
          </w:tcPr>
          <w:p w14:paraId="1AFA22C8" w14:textId="77777777" w:rsidR="003C7B50" w:rsidRPr="005D5B30" w:rsidRDefault="003C7B50" w:rsidP="00EC5F44">
            <w:pPr>
              <w:rPr>
                <w:rFonts w:ascii="Times New Roman" w:eastAsia="Times New Roman" w:hAnsi="Times New Roman" w:cs="Times New Roman"/>
                <w:sz w:val="24"/>
                <w:szCs w:val="24"/>
                <w:rPrChange w:id="517"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518" w:author="Ân Duy" w:date="2024-06-17T08:17:00Z">
                  <w:rPr>
                    <w:rFonts w:ascii="Times New Roman" w:hAnsi="Times New Roman" w:cs="Times New Roman"/>
                    <w:sz w:val="26"/>
                    <w:szCs w:val="26"/>
                  </w:rPr>
                </w:rPrChange>
              </w:rPr>
              <w:t>Excel</w:t>
            </w:r>
          </w:p>
        </w:tc>
        <w:tc>
          <w:tcPr>
            <w:tcW w:w="1055" w:type="dxa"/>
            <w:tcBorders>
              <w:top w:val="single" w:sz="4" w:space="0" w:color="000000"/>
              <w:left w:val="single" w:sz="4" w:space="0" w:color="000000"/>
              <w:bottom w:val="single" w:sz="4" w:space="0" w:color="000000"/>
              <w:right w:val="single" w:sz="4" w:space="0" w:color="000000"/>
            </w:tcBorders>
          </w:tcPr>
          <w:p w14:paraId="0915192B" w14:textId="77777777" w:rsidR="003C7B50" w:rsidRPr="005D5B30" w:rsidRDefault="003C7B50" w:rsidP="00EC5F44">
            <w:pPr>
              <w:rPr>
                <w:rFonts w:ascii="Times New Roman" w:eastAsia="Times New Roman" w:hAnsi="Times New Roman" w:cs="Times New Roman"/>
                <w:sz w:val="24"/>
                <w:szCs w:val="24"/>
                <w:rPrChange w:id="519"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520" w:author="Ân Duy" w:date="2024-06-17T08:17:00Z">
                  <w:rPr>
                    <w:rFonts w:ascii="Times New Roman" w:hAnsi="Times New Roman" w:cs="Times New Roman"/>
                    <w:sz w:val="26"/>
                    <w:szCs w:val="26"/>
                  </w:rPr>
                </w:rPrChange>
              </w:rPr>
              <w:t xml:space="preserve">Bán tự động </w:t>
            </w:r>
          </w:p>
        </w:tc>
        <w:tc>
          <w:tcPr>
            <w:tcW w:w="1264" w:type="dxa"/>
            <w:tcBorders>
              <w:top w:val="single" w:sz="4" w:space="0" w:color="000000"/>
              <w:left w:val="single" w:sz="4" w:space="0" w:color="000000"/>
              <w:bottom w:val="single" w:sz="4" w:space="0" w:color="000000"/>
              <w:right w:val="single" w:sz="4" w:space="0" w:color="000000"/>
            </w:tcBorders>
          </w:tcPr>
          <w:p w14:paraId="0973372E" w14:textId="77777777" w:rsidR="003C7B50" w:rsidRPr="005D5B30" w:rsidRDefault="003C7B50" w:rsidP="00EC5F44">
            <w:pPr>
              <w:rPr>
                <w:rFonts w:ascii="Times New Roman" w:eastAsia="Times New Roman" w:hAnsi="Times New Roman" w:cs="Times New Roman"/>
                <w:sz w:val="24"/>
                <w:szCs w:val="24"/>
                <w:rPrChange w:id="521"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522" w:author="Ân Duy" w:date="2024-06-17T08:17:00Z">
                  <w:rPr>
                    <w:rFonts w:ascii="Times New Roman" w:hAnsi="Times New Roman" w:cs="Times New Roman"/>
                    <w:sz w:val="26"/>
                    <w:szCs w:val="26"/>
                  </w:rPr>
                </w:rPrChange>
              </w:rPr>
              <w:t>Lưu trữ</w:t>
            </w:r>
          </w:p>
        </w:tc>
      </w:tr>
      <w:tr w:rsidR="003C7B50" w:rsidRPr="005D5B30" w14:paraId="54936111" w14:textId="77777777" w:rsidTr="00EC5F44">
        <w:tc>
          <w:tcPr>
            <w:tcW w:w="746" w:type="dxa"/>
            <w:tcBorders>
              <w:top w:val="single" w:sz="4" w:space="0" w:color="000000"/>
              <w:left w:val="single" w:sz="4" w:space="0" w:color="000000"/>
              <w:bottom w:val="single" w:sz="4" w:space="0" w:color="000000"/>
              <w:right w:val="single" w:sz="4" w:space="0" w:color="000000"/>
            </w:tcBorders>
          </w:tcPr>
          <w:p w14:paraId="5C1E7DC4" w14:textId="77777777" w:rsidR="003C7B50" w:rsidRPr="005D5B30" w:rsidRDefault="003C7B50" w:rsidP="00EC5F44">
            <w:pPr>
              <w:jc w:val="right"/>
              <w:rPr>
                <w:rFonts w:ascii="Times New Roman" w:eastAsia="Times New Roman" w:hAnsi="Times New Roman" w:cs="Times New Roman"/>
                <w:sz w:val="24"/>
                <w:szCs w:val="24"/>
                <w:rPrChange w:id="523"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524" w:author="Ân Duy" w:date="2024-06-17T08:17:00Z">
                  <w:rPr>
                    <w:rFonts w:ascii="Times New Roman" w:hAnsi="Times New Roman" w:cs="Times New Roman"/>
                    <w:sz w:val="26"/>
                    <w:szCs w:val="26"/>
                  </w:rPr>
                </w:rPrChange>
              </w:rPr>
              <w:t>30</w:t>
            </w:r>
          </w:p>
        </w:tc>
        <w:tc>
          <w:tcPr>
            <w:tcW w:w="3120" w:type="dxa"/>
            <w:tcBorders>
              <w:top w:val="single" w:sz="4" w:space="0" w:color="000000"/>
              <w:left w:val="single" w:sz="4" w:space="0" w:color="000000"/>
              <w:bottom w:val="single" w:sz="4" w:space="0" w:color="000000"/>
              <w:right w:val="single" w:sz="4" w:space="0" w:color="000000"/>
            </w:tcBorders>
          </w:tcPr>
          <w:p w14:paraId="18CBAE2F" w14:textId="77777777" w:rsidR="003C7B50" w:rsidRPr="005D5B30" w:rsidRDefault="003C7B50" w:rsidP="00EC5F44">
            <w:pPr>
              <w:rPr>
                <w:rFonts w:ascii="Times New Roman" w:eastAsia="Times New Roman" w:hAnsi="Times New Roman" w:cs="Times New Roman"/>
                <w:sz w:val="24"/>
                <w:szCs w:val="24"/>
                <w:rPrChange w:id="525"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526" w:author="Ân Duy" w:date="2024-06-17T08:17:00Z">
                  <w:rPr>
                    <w:rFonts w:ascii="Times New Roman" w:hAnsi="Times New Roman" w:cs="Times New Roman"/>
                    <w:sz w:val="26"/>
                    <w:szCs w:val="26"/>
                  </w:rPr>
                </w:rPrChange>
              </w:rPr>
              <w:t xml:space="preserve">Quản lý muốn cập nhật phương thức thanh toán </w:t>
            </w:r>
          </w:p>
        </w:tc>
        <w:tc>
          <w:tcPr>
            <w:tcW w:w="3151" w:type="dxa"/>
            <w:tcBorders>
              <w:top w:val="single" w:sz="4" w:space="0" w:color="000000"/>
              <w:left w:val="single" w:sz="4" w:space="0" w:color="000000"/>
              <w:bottom w:val="single" w:sz="4" w:space="0" w:color="000000"/>
              <w:right w:val="single" w:sz="4" w:space="0" w:color="000000"/>
            </w:tcBorders>
          </w:tcPr>
          <w:p w14:paraId="58E5FCB7" w14:textId="77777777" w:rsidR="003C7B50" w:rsidRPr="005D5B30" w:rsidRDefault="003C7B50" w:rsidP="00EC5F44">
            <w:pPr>
              <w:rPr>
                <w:rFonts w:ascii="Times New Roman" w:eastAsia="Times New Roman" w:hAnsi="Times New Roman" w:cs="Times New Roman"/>
                <w:sz w:val="24"/>
                <w:szCs w:val="24"/>
                <w:rPrChange w:id="527"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528" w:author="Ân Duy" w:date="2024-06-17T08:17:00Z">
                  <w:rPr>
                    <w:rFonts w:ascii="Times New Roman" w:hAnsi="Times New Roman" w:cs="Times New Roman"/>
                    <w:sz w:val="26"/>
                    <w:szCs w:val="26"/>
                  </w:rPr>
                </w:rPrChange>
              </w:rPr>
              <w:t xml:space="preserve">Cập nhật phương thức thanh toán </w:t>
            </w:r>
          </w:p>
        </w:tc>
        <w:tc>
          <w:tcPr>
            <w:tcW w:w="1200" w:type="dxa"/>
            <w:tcBorders>
              <w:top w:val="single" w:sz="4" w:space="0" w:color="000000"/>
              <w:left w:val="single" w:sz="4" w:space="0" w:color="000000"/>
              <w:bottom w:val="single" w:sz="4" w:space="0" w:color="000000"/>
              <w:right w:val="single" w:sz="4" w:space="0" w:color="000000"/>
            </w:tcBorders>
          </w:tcPr>
          <w:p w14:paraId="0A1CE8CD" w14:textId="77777777" w:rsidR="003C7B50" w:rsidRPr="005D5B30" w:rsidRDefault="003C7B50" w:rsidP="00EC5F44">
            <w:pPr>
              <w:rPr>
                <w:rFonts w:ascii="Times New Roman" w:eastAsia="Times New Roman" w:hAnsi="Times New Roman" w:cs="Times New Roman"/>
                <w:sz w:val="24"/>
                <w:szCs w:val="24"/>
                <w:rPrChange w:id="529"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530" w:author="Ân Duy" w:date="2024-06-17T08:17:00Z">
                  <w:rPr>
                    <w:rFonts w:ascii="Times New Roman" w:hAnsi="Times New Roman" w:cs="Times New Roman"/>
                    <w:sz w:val="26"/>
                    <w:szCs w:val="26"/>
                  </w:rPr>
                </w:rPrChange>
              </w:rPr>
              <w:t xml:space="preserve">Quản lý nhân viên </w:t>
            </w:r>
          </w:p>
        </w:tc>
        <w:tc>
          <w:tcPr>
            <w:tcW w:w="1232" w:type="dxa"/>
            <w:tcBorders>
              <w:top w:val="single" w:sz="4" w:space="0" w:color="000000"/>
              <w:left w:val="single" w:sz="4" w:space="0" w:color="000000"/>
              <w:bottom w:val="single" w:sz="4" w:space="0" w:color="000000"/>
              <w:right w:val="single" w:sz="4" w:space="0" w:color="000000"/>
            </w:tcBorders>
          </w:tcPr>
          <w:p w14:paraId="121BBEAB" w14:textId="77777777" w:rsidR="003C7B50" w:rsidRPr="005D5B30" w:rsidRDefault="003C7B50" w:rsidP="00EC5F44">
            <w:pPr>
              <w:rPr>
                <w:rFonts w:ascii="Times New Roman" w:eastAsia="Times New Roman" w:hAnsi="Times New Roman" w:cs="Times New Roman"/>
                <w:sz w:val="24"/>
                <w:szCs w:val="24"/>
                <w:rPrChange w:id="531"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532" w:author="Ân Duy" w:date="2024-06-17T08:17:00Z">
                  <w:rPr>
                    <w:rFonts w:ascii="Times New Roman" w:hAnsi="Times New Roman" w:cs="Times New Roman"/>
                    <w:sz w:val="26"/>
                    <w:szCs w:val="26"/>
                  </w:rPr>
                </w:rPrChange>
              </w:rPr>
              <w:t xml:space="preserve">Nhân viên </w:t>
            </w:r>
          </w:p>
        </w:tc>
        <w:tc>
          <w:tcPr>
            <w:tcW w:w="1466" w:type="dxa"/>
            <w:tcBorders>
              <w:top w:val="single" w:sz="4" w:space="0" w:color="000000"/>
              <w:left w:val="single" w:sz="4" w:space="0" w:color="000000"/>
              <w:bottom w:val="single" w:sz="4" w:space="0" w:color="000000"/>
              <w:right w:val="single" w:sz="4" w:space="0" w:color="000000"/>
            </w:tcBorders>
          </w:tcPr>
          <w:p w14:paraId="4D6E5075" w14:textId="77777777" w:rsidR="003C7B50" w:rsidRPr="005D5B30" w:rsidRDefault="003C7B50" w:rsidP="00EC5F44">
            <w:pPr>
              <w:rPr>
                <w:rFonts w:ascii="Times New Roman" w:eastAsia="Times New Roman" w:hAnsi="Times New Roman" w:cs="Times New Roman"/>
                <w:sz w:val="24"/>
                <w:szCs w:val="24"/>
                <w:rPrChange w:id="533" w:author="Ân Duy" w:date="2024-06-17T08:17:00Z">
                  <w:rPr>
                    <w:rFonts w:ascii="Times New Roman" w:eastAsia="Times New Roman" w:hAnsi="Times New Roman" w:cs="Times New Roman"/>
                    <w:sz w:val="26"/>
                    <w:szCs w:val="26"/>
                  </w:rPr>
                </w:rPrChange>
              </w:rPr>
            </w:pPr>
          </w:p>
        </w:tc>
        <w:tc>
          <w:tcPr>
            <w:tcW w:w="1091" w:type="dxa"/>
            <w:tcBorders>
              <w:top w:val="single" w:sz="4" w:space="0" w:color="000000"/>
              <w:left w:val="single" w:sz="4" w:space="0" w:color="000000"/>
              <w:bottom w:val="single" w:sz="4" w:space="0" w:color="000000"/>
              <w:right w:val="single" w:sz="4" w:space="0" w:color="000000"/>
            </w:tcBorders>
          </w:tcPr>
          <w:p w14:paraId="1C116409" w14:textId="77777777" w:rsidR="003C7B50" w:rsidRPr="005D5B30" w:rsidRDefault="003C7B50" w:rsidP="00EC5F44">
            <w:pPr>
              <w:rPr>
                <w:rFonts w:ascii="Times New Roman" w:hAnsi="Times New Roman" w:cs="Times New Roman"/>
                <w:sz w:val="24"/>
                <w:szCs w:val="24"/>
                <w:rPrChange w:id="534" w:author="Ân Duy" w:date="2024-06-17T08:17:00Z">
                  <w:rPr>
                    <w:rFonts w:ascii="Times New Roman" w:hAnsi="Times New Roman" w:cs="Times New Roman"/>
                    <w:sz w:val="26"/>
                    <w:szCs w:val="26"/>
                  </w:rPr>
                </w:rPrChange>
              </w:rPr>
            </w:pPr>
            <w:r w:rsidRPr="005D5B30">
              <w:rPr>
                <w:rFonts w:ascii="Times New Roman" w:hAnsi="Times New Roman" w:cs="Times New Roman"/>
                <w:sz w:val="24"/>
                <w:szCs w:val="24"/>
                <w:rPrChange w:id="535" w:author="Ân Duy" w:date="2024-06-17T08:17:00Z">
                  <w:rPr>
                    <w:rFonts w:ascii="Times New Roman" w:hAnsi="Times New Roman" w:cs="Times New Roman"/>
                    <w:sz w:val="26"/>
                    <w:szCs w:val="26"/>
                  </w:rPr>
                </w:rPrChange>
              </w:rPr>
              <w:t>Momo,</w:t>
            </w:r>
          </w:p>
          <w:p w14:paraId="62376457" w14:textId="77777777" w:rsidR="003C7B50" w:rsidRPr="005D5B30" w:rsidRDefault="003C7B50" w:rsidP="00EC5F44">
            <w:pPr>
              <w:rPr>
                <w:rFonts w:ascii="Times New Roman" w:eastAsia="Times New Roman" w:hAnsi="Times New Roman" w:cs="Times New Roman"/>
                <w:sz w:val="24"/>
                <w:szCs w:val="24"/>
                <w:rPrChange w:id="536"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537" w:author="Ân Duy" w:date="2024-06-17T08:17:00Z">
                  <w:rPr>
                    <w:rFonts w:ascii="Times New Roman" w:hAnsi="Times New Roman" w:cs="Times New Roman"/>
                    <w:sz w:val="26"/>
                    <w:szCs w:val="26"/>
                  </w:rPr>
                </w:rPrChange>
              </w:rPr>
              <w:t>VNPAY,…</w:t>
            </w:r>
          </w:p>
        </w:tc>
        <w:tc>
          <w:tcPr>
            <w:tcW w:w="1055" w:type="dxa"/>
            <w:tcBorders>
              <w:top w:val="single" w:sz="4" w:space="0" w:color="000000"/>
              <w:left w:val="single" w:sz="4" w:space="0" w:color="000000"/>
              <w:bottom w:val="single" w:sz="4" w:space="0" w:color="000000"/>
              <w:right w:val="single" w:sz="4" w:space="0" w:color="000000"/>
            </w:tcBorders>
          </w:tcPr>
          <w:p w14:paraId="02114ADB" w14:textId="77777777" w:rsidR="003C7B50" w:rsidRPr="005D5B30" w:rsidRDefault="003C7B50" w:rsidP="00EC5F44">
            <w:pPr>
              <w:rPr>
                <w:rFonts w:ascii="Times New Roman" w:eastAsia="Times New Roman" w:hAnsi="Times New Roman" w:cs="Times New Roman"/>
                <w:sz w:val="24"/>
                <w:szCs w:val="24"/>
                <w:rPrChange w:id="538"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539" w:author="Ân Duy" w:date="2024-06-17T08:17:00Z">
                  <w:rPr>
                    <w:rFonts w:ascii="Times New Roman" w:hAnsi="Times New Roman" w:cs="Times New Roman"/>
                    <w:sz w:val="26"/>
                    <w:szCs w:val="26"/>
                  </w:rPr>
                </w:rPrChange>
              </w:rPr>
              <w:t xml:space="preserve">Bán tự động </w:t>
            </w:r>
          </w:p>
        </w:tc>
        <w:tc>
          <w:tcPr>
            <w:tcW w:w="1264" w:type="dxa"/>
            <w:tcBorders>
              <w:top w:val="single" w:sz="4" w:space="0" w:color="000000"/>
              <w:left w:val="single" w:sz="4" w:space="0" w:color="000000"/>
              <w:bottom w:val="single" w:sz="4" w:space="0" w:color="000000"/>
              <w:right w:val="single" w:sz="4" w:space="0" w:color="000000"/>
            </w:tcBorders>
          </w:tcPr>
          <w:p w14:paraId="6C716097" w14:textId="77777777" w:rsidR="003C7B50" w:rsidRPr="005D5B30" w:rsidRDefault="003C7B50" w:rsidP="00EC5F44">
            <w:pPr>
              <w:rPr>
                <w:rFonts w:ascii="Times New Roman" w:eastAsia="Times New Roman" w:hAnsi="Times New Roman" w:cs="Times New Roman"/>
                <w:sz w:val="24"/>
                <w:szCs w:val="24"/>
                <w:rPrChange w:id="540"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541" w:author="Ân Duy" w:date="2024-06-17T08:17:00Z">
                  <w:rPr>
                    <w:rFonts w:ascii="Times New Roman" w:hAnsi="Times New Roman" w:cs="Times New Roman"/>
                    <w:sz w:val="26"/>
                    <w:szCs w:val="26"/>
                  </w:rPr>
                </w:rPrChange>
              </w:rPr>
              <w:t xml:space="preserve">Xử lý thanh toán </w:t>
            </w:r>
          </w:p>
        </w:tc>
      </w:tr>
      <w:tr w:rsidR="003C7B50" w:rsidRPr="005D5B30" w14:paraId="24F4F2D1" w14:textId="77777777" w:rsidTr="00EC5F44">
        <w:tc>
          <w:tcPr>
            <w:tcW w:w="746" w:type="dxa"/>
            <w:tcBorders>
              <w:top w:val="single" w:sz="4" w:space="0" w:color="000000"/>
              <w:left w:val="single" w:sz="4" w:space="0" w:color="000000"/>
              <w:bottom w:val="single" w:sz="4" w:space="0" w:color="000000"/>
              <w:right w:val="single" w:sz="4" w:space="0" w:color="000000"/>
            </w:tcBorders>
          </w:tcPr>
          <w:p w14:paraId="34FF9C6C" w14:textId="77777777" w:rsidR="003C7B50" w:rsidRPr="005D5B30" w:rsidRDefault="003C7B50" w:rsidP="00EC5F44">
            <w:pPr>
              <w:jc w:val="right"/>
              <w:rPr>
                <w:rFonts w:ascii="Times New Roman" w:eastAsia="Times New Roman" w:hAnsi="Times New Roman" w:cs="Times New Roman"/>
                <w:sz w:val="24"/>
                <w:szCs w:val="24"/>
                <w:rPrChange w:id="542"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543" w:author="Ân Duy" w:date="2024-06-17T08:17:00Z">
                  <w:rPr>
                    <w:rFonts w:ascii="Times New Roman" w:hAnsi="Times New Roman" w:cs="Times New Roman"/>
                    <w:sz w:val="26"/>
                    <w:szCs w:val="26"/>
                  </w:rPr>
                </w:rPrChange>
              </w:rPr>
              <w:t>31</w:t>
            </w:r>
          </w:p>
        </w:tc>
        <w:tc>
          <w:tcPr>
            <w:tcW w:w="3120" w:type="dxa"/>
            <w:tcBorders>
              <w:top w:val="single" w:sz="4" w:space="0" w:color="000000"/>
              <w:left w:val="single" w:sz="4" w:space="0" w:color="000000"/>
              <w:bottom w:val="single" w:sz="4" w:space="0" w:color="000000"/>
              <w:right w:val="single" w:sz="4" w:space="0" w:color="000000"/>
            </w:tcBorders>
          </w:tcPr>
          <w:p w14:paraId="4D20AD81" w14:textId="77777777" w:rsidR="003C7B50" w:rsidRPr="005D5B30" w:rsidRDefault="003C7B50" w:rsidP="00EC5F44">
            <w:pPr>
              <w:rPr>
                <w:rFonts w:ascii="Times New Roman" w:eastAsia="Times New Roman" w:hAnsi="Times New Roman" w:cs="Times New Roman"/>
                <w:sz w:val="24"/>
                <w:szCs w:val="24"/>
                <w:rPrChange w:id="544"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545" w:author="Ân Duy" w:date="2024-06-17T08:17:00Z">
                  <w:rPr>
                    <w:rFonts w:ascii="Times New Roman" w:hAnsi="Times New Roman" w:cs="Times New Roman"/>
                    <w:sz w:val="26"/>
                    <w:szCs w:val="26"/>
                  </w:rPr>
                </w:rPrChange>
              </w:rPr>
              <w:t xml:space="preserve">Quản lý kiểm tra đơn hàng </w:t>
            </w:r>
          </w:p>
        </w:tc>
        <w:tc>
          <w:tcPr>
            <w:tcW w:w="3151" w:type="dxa"/>
            <w:tcBorders>
              <w:top w:val="single" w:sz="4" w:space="0" w:color="000000"/>
              <w:left w:val="single" w:sz="4" w:space="0" w:color="000000"/>
              <w:bottom w:val="single" w:sz="4" w:space="0" w:color="000000"/>
              <w:right w:val="single" w:sz="4" w:space="0" w:color="000000"/>
            </w:tcBorders>
          </w:tcPr>
          <w:p w14:paraId="79AD18A2" w14:textId="77777777" w:rsidR="003C7B50" w:rsidRPr="005D5B30" w:rsidRDefault="003C7B50" w:rsidP="00EC5F44">
            <w:pPr>
              <w:rPr>
                <w:rFonts w:ascii="Times New Roman" w:eastAsia="Times New Roman" w:hAnsi="Times New Roman" w:cs="Times New Roman"/>
                <w:sz w:val="24"/>
                <w:szCs w:val="24"/>
                <w:rPrChange w:id="546"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547" w:author="Ân Duy" w:date="2024-06-17T08:17:00Z">
                  <w:rPr>
                    <w:rFonts w:ascii="Times New Roman" w:hAnsi="Times New Roman" w:cs="Times New Roman"/>
                    <w:sz w:val="26"/>
                    <w:szCs w:val="26"/>
                  </w:rPr>
                </w:rPrChange>
              </w:rPr>
              <w:t xml:space="preserve">Kiểm tra đơn hàng </w:t>
            </w:r>
          </w:p>
        </w:tc>
        <w:tc>
          <w:tcPr>
            <w:tcW w:w="1200" w:type="dxa"/>
            <w:tcBorders>
              <w:top w:val="single" w:sz="4" w:space="0" w:color="000000"/>
              <w:left w:val="single" w:sz="4" w:space="0" w:color="000000"/>
              <w:bottom w:val="single" w:sz="4" w:space="0" w:color="000000"/>
              <w:right w:val="single" w:sz="4" w:space="0" w:color="000000"/>
            </w:tcBorders>
          </w:tcPr>
          <w:p w14:paraId="0096F8D7" w14:textId="77777777" w:rsidR="003C7B50" w:rsidRPr="005D5B30" w:rsidRDefault="003C7B50" w:rsidP="00EC5F44">
            <w:pPr>
              <w:rPr>
                <w:rFonts w:ascii="Times New Roman" w:eastAsia="Times New Roman" w:hAnsi="Times New Roman" w:cs="Times New Roman"/>
                <w:sz w:val="24"/>
                <w:szCs w:val="24"/>
                <w:rPrChange w:id="548"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549" w:author="Ân Duy" w:date="2024-06-17T08:17:00Z">
                  <w:rPr>
                    <w:rFonts w:ascii="Times New Roman" w:hAnsi="Times New Roman" w:cs="Times New Roman"/>
                    <w:sz w:val="26"/>
                    <w:szCs w:val="26"/>
                  </w:rPr>
                </w:rPrChange>
              </w:rPr>
              <w:t xml:space="preserve">Quản lý sản phẩm </w:t>
            </w:r>
          </w:p>
        </w:tc>
        <w:tc>
          <w:tcPr>
            <w:tcW w:w="1232" w:type="dxa"/>
            <w:tcBorders>
              <w:top w:val="single" w:sz="4" w:space="0" w:color="000000"/>
              <w:left w:val="single" w:sz="4" w:space="0" w:color="000000"/>
              <w:bottom w:val="single" w:sz="4" w:space="0" w:color="000000"/>
              <w:right w:val="single" w:sz="4" w:space="0" w:color="000000"/>
            </w:tcBorders>
          </w:tcPr>
          <w:p w14:paraId="3AD4F87E" w14:textId="77777777" w:rsidR="003C7B50" w:rsidRPr="005D5B30" w:rsidRDefault="003C7B50" w:rsidP="00EC5F44">
            <w:pPr>
              <w:rPr>
                <w:rFonts w:ascii="Times New Roman" w:eastAsia="Times New Roman" w:hAnsi="Times New Roman" w:cs="Times New Roman"/>
                <w:sz w:val="24"/>
                <w:szCs w:val="24"/>
                <w:rPrChange w:id="550"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551" w:author="Ân Duy" w:date="2024-06-17T08:17:00Z">
                  <w:rPr>
                    <w:rFonts w:ascii="Times New Roman" w:hAnsi="Times New Roman" w:cs="Times New Roman"/>
                    <w:sz w:val="26"/>
                    <w:szCs w:val="26"/>
                  </w:rPr>
                </w:rPrChange>
              </w:rPr>
              <w:t xml:space="preserve">Nhân viên </w:t>
            </w:r>
          </w:p>
        </w:tc>
        <w:tc>
          <w:tcPr>
            <w:tcW w:w="1466" w:type="dxa"/>
            <w:tcBorders>
              <w:top w:val="single" w:sz="4" w:space="0" w:color="000000"/>
              <w:left w:val="single" w:sz="4" w:space="0" w:color="000000"/>
              <w:bottom w:val="single" w:sz="4" w:space="0" w:color="000000"/>
              <w:right w:val="single" w:sz="4" w:space="0" w:color="000000"/>
            </w:tcBorders>
          </w:tcPr>
          <w:p w14:paraId="174DCFF2" w14:textId="77777777" w:rsidR="003C7B50" w:rsidRPr="005D5B30" w:rsidRDefault="003C7B50" w:rsidP="00EC5F44">
            <w:pPr>
              <w:rPr>
                <w:rFonts w:ascii="Times New Roman" w:eastAsia="Times New Roman" w:hAnsi="Times New Roman" w:cs="Times New Roman"/>
                <w:sz w:val="24"/>
                <w:szCs w:val="24"/>
                <w:rPrChange w:id="552"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553" w:author="Ân Duy" w:date="2024-06-17T08:17:00Z">
                  <w:rPr>
                    <w:rFonts w:ascii="Times New Roman" w:hAnsi="Times New Roman" w:cs="Times New Roman"/>
                    <w:sz w:val="26"/>
                    <w:szCs w:val="26"/>
                  </w:rPr>
                </w:rPrChange>
              </w:rPr>
              <w:t xml:space="preserve">Quản lý khách hàng </w:t>
            </w:r>
          </w:p>
        </w:tc>
        <w:tc>
          <w:tcPr>
            <w:tcW w:w="1091" w:type="dxa"/>
            <w:tcBorders>
              <w:top w:val="single" w:sz="4" w:space="0" w:color="000000"/>
              <w:left w:val="single" w:sz="4" w:space="0" w:color="000000"/>
              <w:bottom w:val="single" w:sz="4" w:space="0" w:color="000000"/>
              <w:right w:val="single" w:sz="4" w:space="0" w:color="000000"/>
            </w:tcBorders>
          </w:tcPr>
          <w:p w14:paraId="1F2F3183" w14:textId="77777777" w:rsidR="003C7B50" w:rsidRPr="005D5B30" w:rsidRDefault="003C7B50" w:rsidP="00EC5F44">
            <w:pPr>
              <w:rPr>
                <w:rFonts w:ascii="Times New Roman" w:eastAsia="Times New Roman" w:hAnsi="Times New Roman" w:cs="Times New Roman"/>
                <w:sz w:val="24"/>
                <w:szCs w:val="24"/>
                <w:rPrChange w:id="554" w:author="Ân Duy" w:date="2024-06-17T08:17:00Z">
                  <w:rPr>
                    <w:rFonts w:ascii="Times New Roman" w:eastAsia="Times New Roman" w:hAnsi="Times New Roman" w:cs="Times New Roman"/>
                    <w:sz w:val="26"/>
                    <w:szCs w:val="26"/>
                  </w:rPr>
                </w:rPrChange>
              </w:rPr>
            </w:pPr>
          </w:p>
        </w:tc>
        <w:tc>
          <w:tcPr>
            <w:tcW w:w="1055" w:type="dxa"/>
            <w:tcBorders>
              <w:top w:val="single" w:sz="4" w:space="0" w:color="000000"/>
              <w:left w:val="single" w:sz="4" w:space="0" w:color="000000"/>
              <w:bottom w:val="single" w:sz="4" w:space="0" w:color="000000"/>
              <w:right w:val="single" w:sz="4" w:space="0" w:color="000000"/>
            </w:tcBorders>
          </w:tcPr>
          <w:p w14:paraId="708B23B6" w14:textId="77777777" w:rsidR="003C7B50" w:rsidRPr="005D5B30" w:rsidRDefault="003C7B50" w:rsidP="00EC5F44">
            <w:pPr>
              <w:rPr>
                <w:rFonts w:ascii="Times New Roman" w:eastAsia="Times New Roman" w:hAnsi="Times New Roman" w:cs="Times New Roman"/>
                <w:sz w:val="24"/>
                <w:szCs w:val="24"/>
                <w:rPrChange w:id="555"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556" w:author="Ân Duy" w:date="2024-06-17T08:17:00Z">
                  <w:rPr>
                    <w:rFonts w:ascii="Times New Roman" w:hAnsi="Times New Roman" w:cs="Times New Roman"/>
                    <w:sz w:val="26"/>
                    <w:szCs w:val="26"/>
                  </w:rPr>
                </w:rPrChange>
              </w:rPr>
              <w:t xml:space="preserve">Bán tự động </w:t>
            </w:r>
          </w:p>
        </w:tc>
        <w:tc>
          <w:tcPr>
            <w:tcW w:w="1264" w:type="dxa"/>
            <w:tcBorders>
              <w:top w:val="single" w:sz="4" w:space="0" w:color="000000"/>
              <w:left w:val="single" w:sz="4" w:space="0" w:color="000000"/>
              <w:bottom w:val="single" w:sz="4" w:space="0" w:color="000000"/>
              <w:right w:val="single" w:sz="4" w:space="0" w:color="000000"/>
            </w:tcBorders>
          </w:tcPr>
          <w:p w14:paraId="24E5F501" w14:textId="77777777" w:rsidR="003C7B50" w:rsidRPr="005D5B30" w:rsidRDefault="003C7B50" w:rsidP="00EC5F44">
            <w:pPr>
              <w:rPr>
                <w:rFonts w:ascii="Times New Roman" w:eastAsia="Times New Roman" w:hAnsi="Times New Roman" w:cs="Times New Roman"/>
                <w:sz w:val="24"/>
                <w:szCs w:val="24"/>
                <w:rPrChange w:id="557"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558" w:author="Ân Duy" w:date="2024-06-17T08:17:00Z">
                  <w:rPr>
                    <w:rFonts w:ascii="Times New Roman" w:hAnsi="Times New Roman" w:cs="Times New Roman"/>
                    <w:sz w:val="26"/>
                    <w:szCs w:val="26"/>
                  </w:rPr>
                </w:rPrChange>
              </w:rPr>
              <w:t xml:space="preserve">Tra cứu </w:t>
            </w:r>
          </w:p>
        </w:tc>
      </w:tr>
      <w:tr w:rsidR="003C7B50" w:rsidRPr="005D5B30" w14:paraId="18F75F1C" w14:textId="77777777" w:rsidTr="00EC5F44">
        <w:tc>
          <w:tcPr>
            <w:tcW w:w="746" w:type="dxa"/>
            <w:tcBorders>
              <w:top w:val="single" w:sz="4" w:space="0" w:color="000000"/>
              <w:left w:val="single" w:sz="4" w:space="0" w:color="000000"/>
              <w:bottom w:val="single" w:sz="4" w:space="0" w:color="000000"/>
              <w:right w:val="single" w:sz="4" w:space="0" w:color="000000"/>
            </w:tcBorders>
          </w:tcPr>
          <w:p w14:paraId="64141264" w14:textId="77777777" w:rsidR="003C7B50" w:rsidRPr="005D5B30" w:rsidRDefault="003C7B50" w:rsidP="00EC5F44">
            <w:pPr>
              <w:jc w:val="right"/>
              <w:rPr>
                <w:rFonts w:ascii="Times New Roman" w:eastAsia="Times New Roman" w:hAnsi="Times New Roman" w:cs="Times New Roman"/>
                <w:sz w:val="24"/>
                <w:szCs w:val="24"/>
                <w:rPrChange w:id="559"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560" w:author="Ân Duy" w:date="2024-06-17T08:17:00Z">
                  <w:rPr>
                    <w:rFonts w:ascii="Times New Roman" w:hAnsi="Times New Roman" w:cs="Times New Roman"/>
                    <w:sz w:val="26"/>
                    <w:szCs w:val="26"/>
                  </w:rPr>
                </w:rPrChange>
              </w:rPr>
              <w:lastRenderedPageBreak/>
              <w:t>32</w:t>
            </w:r>
          </w:p>
        </w:tc>
        <w:tc>
          <w:tcPr>
            <w:tcW w:w="3120" w:type="dxa"/>
            <w:tcBorders>
              <w:top w:val="single" w:sz="4" w:space="0" w:color="000000"/>
              <w:left w:val="single" w:sz="4" w:space="0" w:color="000000"/>
              <w:bottom w:val="single" w:sz="4" w:space="0" w:color="000000"/>
              <w:right w:val="single" w:sz="4" w:space="0" w:color="000000"/>
            </w:tcBorders>
          </w:tcPr>
          <w:p w14:paraId="711277B1" w14:textId="77777777" w:rsidR="003C7B50" w:rsidRPr="005D5B30" w:rsidRDefault="003C7B50" w:rsidP="00EC5F44">
            <w:pPr>
              <w:rPr>
                <w:rFonts w:ascii="Times New Roman" w:eastAsia="Times New Roman" w:hAnsi="Times New Roman" w:cs="Times New Roman"/>
                <w:sz w:val="24"/>
                <w:szCs w:val="24"/>
                <w:rPrChange w:id="561"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562" w:author="Ân Duy" w:date="2024-06-17T08:17:00Z">
                  <w:rPr>
                    <w:rFonts w:ascii="Times New Roman" w:hAnsi="Times New Roman" w:cs="Times New Roman"/>
                    <w:sz w:val="26"/>
                    <w:szCs w:val="26"/>
                  </w:rPr>
                </w:rPrChange>
              </w:rPr>
              <w:t xml:space="preserve">Quản lý theo dõi trạng thái giao hàng </w:t>
            </w:r>
          </w:p>
        </w:tc>
        <w:tc>
          <w:tcPr>
            <w:tcW w:w="3151" w:type="dxa"/>
            <w:tcBorders>
              <w:top w:val="single" w:sz="4" w:space="0" w:color="000000"/>
              <w:left w:val="single" w:sz="4" w:space="0" w:color="000000"/>
              <w:bottom w:val="single" w:sz="4" w:space="0" w:color="000000"/>
              <w:right w:val="single" w:sz="4" w:space="0" w:color="000000"/>
            </w:tcBorders>
          </w:tcPr>
          <w:p w14:paraId="6C86BAAF" w14:textId="77777777" w:rsidR="003C7B50" w:rsidRPr="005D5B30" w:rsidRDefault="003C7B50" w:rsidP="00EC5F44">
            <w:pPr>
              <w:rPr>
                <w:rFonts w:ascii="Times New Roman" w:eastAsia="Times New Roman" w:hAnsi="Times New Roman" w:cs="Times New Roman"/>
                <w:sz w:val="24"/>
                <w:szCs w:val="24"/>
                <w:rPrChange w:id="563"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564" w:author="Ân Duy" w:date="2024-06-17T08:17:00Z">
                  <w:rPr>
                    <w:rFonts w:ascii="Times New Roman" w:hAnsi="Times New Roman" w:cs="Times New Roman"/>
                    <w:sz w:val="26"/>
                    <w:szCs w:val="26"/>
                  </w:rPr>
                </w:rPrChange>
              </w:rPr>
              <w:t>Theo dõi trạng thái giao hàng</w:t>
            </w:r>
          </w:p>
        </w:tc>
        <w:tc>
          <w:tcPr>
            <w:tcW w:w="1200" w:type="dxa"/>
            <w:tcBorders>
              <w:top w:val="single" w:sz="4" w:space="0" w:color="000000"/>
              <w:left w:val="single" w:sz="4" w:space="0" w:color="000000"/>
              <w:bottom w:val="single" w:sz="4" w:space="0" w:color="000000"/>
              <w:right w:val="single" w:sz="4" w:space="0" w:color="000000"/>
            </w:tcBorders>
          </w:tcPr>
          <w:p w14:paraId="07B4AF4F" w14:textId="77777777" w:rsidR="003C7B50" w:rsidRPr="005D5B30" w:rsidRDefault="003C7B50" w:rsidP="00EC5F44">
            <w:pPr>
              <w:rPr>
                <w:rFonts w:ascii="Times New Roman" w:eastAsia="Times New Roman" w:hAnsi="Times New Roman" w:cs="Times New Roman"/>
                <w:sz w:val="24"/>
                <w:szCs w:val="24"/>
                <w:rPrChange w:id="565"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566" w:author="Ân Duy" w:date="2024-06-17T08:17:00Z">
                  <w:rPr>
                    <w:rFonts w:ascii="Times New Roman" w:hAnsi="Times New Roman" w:cs="Times New Roman"/>
                    <w:sz w:val="26"/>
                    <w:szCs w:val="26"/>
                  </w:rPr>
                </w:rPrChange>
              </w:rPr>
              <w:t xml:space="preserve">Quản lý sản phẩm </w:t>
            </w:r>
          </w:p>
        </w:tc>
        <w:tc>
          <w:tcPr>
            <w:tcW w:w="1232" w:type="dxa"/>
            <w:tcBorders>
              <w:top w:val="single" w:sz="4" w:space="0" w:color="000000"/>
              <w:left w:val="single" w:sz="4" w:space="0" w:color="000000"/>
              <w:bottom w:val="single" w:sz="4" w:space="0" w:color="000000"/>
              <w:right w:val="single" w:sz="4" w:space="0" w:color="000000"/>
            </w:tcBorders>
          </w:tcPr>
          <w:p w14:paraId="39B6142F" w14:textId="77777777" w:rsidR="003C7B50" w:rsidRPr="005D5B30" w:rsidRDefault="003C7B50" w:rsidP="00EC5F44">
            <w:pPr>
              <w:rPr>
                <w:rFonts w:ascii="Times New Roman" w:eastAsia="Times New Roman" w:hAnsi="Times New Roman" w:cs="Times New Roman"/>
                <w:sz w:val="24"/>
                <w:szCs w:val="24"/>
                <w:rPrChange w:id="567"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568" w:author="Ân Duy" w:date="2024-06-17T08:17:00Z">
                  <w:rPr>
                    <w:rFonts w:ascii="Times New Roman" w:hAnsi="Times New Roman" w:cs="Times New Roman"/>
                    <w:sz w:val="26"/>
                    <w:szCs w:val="26"/>
                  </w:rPr>
                </w:rPrChange>
              </w:rPr>
              <w:t xml:space="preserve">Nhân viên </w:t>
            </w:r>
          </w:p>
        </w:tc>
        <w:tc>
          <w:tcPr>
            <w:tcW w:w="1466" w:type="dxa"/>
            <w:tcBorders>
              <w:top w:val="single" w:sz="4" w:space="0" w:color="000000"/>
              <w:left w:val="single" w:sz="4" w:space="0" w:color="000000"/>
              <w:bottom w:val="single" w:sz="4" w:space="0" w:color="000000"/>
              <w:right w:val="single" w:sz="4" w:space="0" w:color="000000"/>
            </w:tcBorders>
          </w:tcPr>
          <w:p w14:paraId="1931288B" w14:textId="77777777" w:rsidR="003C7B50" w:rsidRPr="005D5B30" w:rsidRDefault="003C7B50" w:rsidP="00EC5F44">
            <w:pPr>
              <w:rPr>
                <w:rFonts w:ascii="Times New Roman" w:eastAsia="Times New Roman" w:hAnsi="Times New Roman" w:cs="Times New Roman"/>
                <w:sz w:val="24"/>
                <w:szCs w:val="24"/>
                <w:rPrChange w:id="569" w:author="Ân Duy" w:date="2024-06-17T08:17:00Z">
                  <w:rPr>
                    <w:rFonts w:ascii="Times New Roman" w:eastAsia="Times New Roman" w:hAnsi="Times New Roman" w:cs="Times New Roman"/>
                    <w:sz w:val="26"/>
                    <w:szCs w:val="26"/>
                  </w:rPr>
                </w:rPrChange>
              </w:rPr>
            </w:pPr>
          </w:p>
        </w:tc>
        <w:tc>
          <w:tcPr>
            <w:tcW w:w="1091" w:type="dxa"/>
            <w:tcBorders>
              <w:top w:val="single" w:sz="4" w:space="0" w:color="000000"/>
              <w:left w:val="single" w:sz="4" w:space="0" w:color="000000"/>
              <w:bottom w:val="single" w:sz="4" w:space="0" w:color="000000"/>
              <w:right w:val="single" w:sz="4" w:space="0" w:color="000000"/>
            </w:tcBorders>
          </w:tcPr>
          <w:p w14:paraId="0DED0B54" w14:textId="77777777" w:rsidR="003C7B50" w:rsidRPr="005D5B30" w:rsidRDefault="003C7B50" w:rsidP="00EC5F44">
            <w:pPr>
              <w:rPr>
                <w:rFonts w:ascii="Times New Roman" w:hAnsi="Times New Roman" w:cs="Times New Roman"/>
                <w:sz w:val="24"/>
                <w:szCs w:val="24"/>
                <w:rPrChange w:id="570" w:author="Ân Duy" w:date="2024-06-17T08:17:00Z">
                  <w:rPr>
                    <w:rFonts w:ascii="Times New Roman" w:hAnsi="Times New Roman" w:cs="Times New Roman"/>
                    <w:sz w:val="26"/>
                    <w:szCs w:val="26"/>
                  </w:rPr>
                </w:rPrChange>
              </w:rPr>
            </w:pPr>
            <w:r w:rsidRPr="005D5B30">
              <w:rPr>
                <w:rFonts w:ascii="Times New Roman" w:hAnsi="Times New Roman" w:cs="Times New Roman"/>
                <w:sz w:val="24"/>
                <w:szCs w:val="24"/>
                <w:rPrChange w:id="571" w:author="Ân Duy" w:date="2024-06-17T08:17:00Z">
                  <w:rPr>
                    <w:rFonts w:ascii="Times New Roman" w:hAnsi="Times New Roman" w:cs="Times New Roman"/>
                    <w:sz w:val="26"/>
                    <w:szCs w:val="26"/>
                  </w:rPr>
                </w:rPrChange>
              </w:rPr>
              <w:t>GHTK,</w:t>
            </w:r>
          </w:p>
          <w:p w14:paraId="59D85D25" w14:textId="77777777" w:rsidR="003C7B50" w:rsidRPr="005D5B30" w:rsidRDefault="003C7B50" w:rsidP="00EC5F44">
            <w:pPr>
              <w:rPr>
                <w:rFonts w:ascii="Times New Roman" w:eastAsia="Times New Roman" w:hAnsi="Times New Roman" w:cs="Times New Roman"/>
                <w:sz w:val="24"/>
                <w:szCs w:val="24"/>
                <w:rPrChange w:id="572"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573" w:author="Ân Duy" w:date="2024-06-17T08:17:00Z">
                  <w:rPr>
                    <w:rFonts w:ascii="Times New Roman" w:hAnsi="Times New Roman" w:cs="Times New Roman"/>
                    <w:sz w:val="26"/>
                    <w:szCs w:val="26"/>
                  </w:rPr>
                </w:rPrChange>
              </w:rPr>
              <w:t>J&amp;T,…</w:t>
            </w:r>
          </w:p>
        </w:tc>
        <w:tc>
          <w:tcPr>
            <w:tcW w:w="1055" w:type="dxa"/>
            <w:tcBorders>
              <w:top w:val="single" w:sz="4" w:space="0" w:color="000000"/>
              <w:left w:val="single" w:sz="4" w:space="0" w:color="000000"/>
              <w:bottom w:val="single" w:sz="4" w:space="0" w:color="000000"/>
              <w:right w:val="single" w:sz="4" w:space="0" w:color="000000"/>
            </w:tcBorders>
          </w:tcPr>
          <w:p w14:paraId="5C7A4728" w14:textId="77777777" w:rsidR="003C7B50" w:rsidRPr="005D5B30" w:rsidRDefault="003C7B50" w:rsidP="00EC5F44">
            <w:pPr>
              <w:rPr>
                <w:rFonts w:ascii="Times New Roman" w:eastAsia="Times New Roman" w:hAnsi="Times New Roman" w:cs="Times New Roman"/>
                <w:sz w:val="24"/>
                <w:szCs w:val="24"/>
                <w:rPrChange w:id="574"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575" w:author="Ân Duy" w:date="2024-06-17T08:17:00Z">
                  <w:rPr>
                    <w:rFonts w:ascii="Times New Roman" w:hAnsi="Times New Roman" w:cs="Times New Roman"/>
                    <w:sz w:val="26"/>
                    <w:szCs w:val="26"/>
                  </w:rPr>
                </w:rPrChange>
              </w:rPr>
              <w:t xml:space="preserve">Bán tự động </w:t>
            </w:r>
          </w:p>
        </w:tc>
        <w:tc>
          <w:tcPr>
            <w:tcW w:w="1264" w:type="dxa"/>
            <w:tcBorders>
              <w:top w:val="single" w:sz="4" w:space="0" w:color="000000"/>
              <w:left w:val="single" w:sz="4" w:space="0" w:color="000000"/>
              <w:bottom w:val="single" w:sz="4" w:space="0" w:color="000000"/>
              <w:right w:val="single" w:sz="4" w:space="0" w:color="000000"/>
            </w:tcBorders>
          </w:tcPr>
          <w:p w14:paraId="5A08A6E4" w14:textId="77777777" w:rsidR="003C7B50" w:rsidRPr="005D5B30" w:rsidRDefault="003C7B50" w:rsidP="00EC5F44">
            <w:pPr>
              <w:rPr>
                <w:rFonts w:ascii="Times New Roman" w:eastAsia="Times New Roman" w:hAnsi="Times New Roman" w:cs="Times New Roman"/>
                <w:sz w:val="24"/>
                <w:szCs w:val="24"/>
                <w:rPrChange w:id="576"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577" w:author="Ân Duy" w:date="2024-06-17T08:17:00Z">
                  <w:rPr>
                    <w:rFonts w:ascii="Times New Roman" w:hAnsi="Times New Roman" w:cs="Times New Roman"/>
                    <w:sz w:val="26"/>
                    <w:szCs w:val="26"/>
                  </w:rPr>
                </w:rPrChange>
              </w:rPr>
              <w:t xml:space="preserve">Tra cứu </w:t>
            </w:r>
          </w:p>
        </w:tc>
      </w:tr>
      <w:tr w:rsidR="003C7B50" w:rsidRPr="005D5B30" w14:paraId="1B603AFF" w14:textId="77777777" w:rsidTr="00EC5F44">
        <w:tc>
          <w:tcPr>
            <w:tcW w:w="746" w:type="dxa"/>
            <w:tcBorders>
              <w:top w:val="single" w:sz="4" w:space="0" w:color="000000"/>
              <w:left w:val="single" w:sz="4" w:space="0" w:color="000000"/>
              <w:bottom w:val="single" w:sz="4" w:space="0" w:color="000000"/>
              <w:right w:val="single" w:sz="4" w:space="0" w:color="000000"/>
            </w:tcBorders>
          </w:tcPr>
          <w:p w14:paraId="65086653" w14:textId="77777777" w:rsidR="003C7B50" w:rsidRPr="005D5B30" w:rsidRDefault="003C7B50" w:rsidP="00EC5F44">
            <w:pPr>
              <w:jc w:val="right"/>
              <w:rPr>
                <w:rFonts w:ascii="Times New Roman" w:eastAsia="Times New Roman" w:hAnsi="Times New Roman" w:cs="Times New Roman"/>
                <w:sz w:val="24"/>
                <w:szCs w:val="24"/>
                <w:rPrChange w:id="578"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579" w:author="Ân Duy" w:date="2024-06-17T08:17:00Z">
                  <w:rPr>
                    <w:rFonts w:ascii="Times New Roman" w:hAnsi="Times New Roman" w:cs="Times New Roman"/>
                    <w:sz w:val="26"/>
                    <w:szCs w:val="26"/>
                  </w:rPr>
                </w:rPrChange>
              </w:rPr>
              <w:t>33</w:t>
            </w:r>
          </w:p>
        </w:tc>
        <w:tc>
          <w:tcPr>
            <w:tcW w:w="3120" w:type="dxa"/>
            <w:tcBorders>
              <w:top w:val="single" w:sz="4" w:space="0" w:color="000000"/>
              <w:left w:val="single" w:sz="4" w:space="0" w:color="000000"/>
              <w:bottom w:val="single" w:sz="4" w:space="0" w:color="000000"/>
              <w:right w:val="single" w:sz="4" w:space="0" w:color="000000"/>
            </w:tcBorders>
          </w:tcPr>
          <w:p w14:paraId="0E4A5DFD" w14:textId="77777777" w:rsidR="003C7B50" w:rsidRPr="005D5B30" w:rsidRDefault="003C7B50" w:rsidP="00EC5F44">
            <w:pPr>
              <w:rPr>
                <w:rFonts w:ascii="Times New Roman" w:eastAsia="Times New Roman" w:hAnsi="Times New Roman" w:cs="Times New Roman"/>
                <w:sz w:val="24"/>
                <w:szCs w:val="24"/>
                <w:rPrChange w:id="580"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581" w:author="Ân Duy" w:date="2024-06-17T08:17:00Z">
                  <w:rPr>
                    <w:rFonts w:ascii="Times New Roman" w:hAnsi="Times New Roman" w:cs="Times New Roman"/>
                    <w:sz w:val="26"/>
                    <w:szCs w:val="26"/>
                  </w:rPr>
                </w:rPrChange>
              </w:rPr>
              <w:t xml:space="preserve">Quản lý xác nhận đơn hàng </w:t>
            </w:r>
          </w:p>
        </w:tc>
        <w:tc>
          <w:tcPr>
            <w:tcW w:w="3151" w:type="dxa"/>
            <w:tcBorders>
              <w:top w:val="single" w:sz="4" w:space="0" w:color="000000"/>
              <w:left w:val="single" w:sz="4" w:space="0" w:color="000000"/>
              <w:bottom w:val="single" w:sz="4" w:space="0" w:color="000000"/>
              <w:right w:val="single" w:sz="4" w:space="0" w:color="000000"/>
            </w:tcBorders>
          </w:tcPr>
          <w:p w14:paraId="56047299" w14:textId="77777777" w:rsidR="003C7B50" w:rsidRPr="005D5B30" w:rsidRDefault="003C7B50" w:rsidP="00EC5F44">
            <w:pPr>
              <w:rPr>
                <w:rFonts w:ascii="Times New Roman" w:eastAsia="Times New Roman" w:hAnsi="Times New Roman" w:cs="Times New Roman"/>
                <w:sz w:val="24"/>
                <w:szCs w:val="24"/>
                <w:rPrChange w:id="582"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583" w:author="Ân Duy" w:date="2024-06-17T08:17:00Z">
                  <w:rPr>
                    <w:rFonts w:ascii="Times New Roman" w:hAnsi="Times New Roman" w:cs="Times New Roman"/>
                    <w:sz w:val="26"/>
                    <w:szCs w:val="26"/>
                  </w:rPr>
                </w:rPrChange>
              </w:rPr>
              <w:t xml:space="preserve">Xác nhận đơn hàng </w:t>
            </w:r>
          </w:p>
        </w:tc>
        <w:tc>
          <w:tcPr>
            <w:tcW w:w="1200" w:type="dxa"/>
            <w:tcBorders>
              <w:top w:val="single" w:sz="4" w:space="0" w:color="000000"/>
              <w:left w:val="single" w:sz="4" w:space="0" w:color="000000"/>
              <w:bottom w:val="single" w:sz="4" w:space="0" w:color="000000"/>
              <w:right w:val="single" w:sz="4" w:space="0" w:color="000000"/>
            </w:tcBorders>
          </w:tcPr>
          <w:p w14:paraId="03AD4090" w14:textId="77777777" w:rsidR="003C7B50" w:rsidRPr="005D5B30" w:rsidRDefault="003C7B50" w:rsidP="00EC5F44">
            <w:pPr>
              <w:rPr>
                <w:rFonts w:ascii="Times New Roman" w:eastAsia="Times New Roman" w:hAnsi="Times New Roman" w:cs="Times New Roman"/>
                <w:sz w:val="24"/>
                <w:szCs w:val="24"/>
                <w:rPrChange w:id="584"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585" w:author="Ân Duy" w:date="2024-06-17T08:17:00Z">
                  <w:rPr>
                    <w:rFonts w:ascii="Times New Roman" w:hAnsi="Times New Roman" w:cs="Times New Roman"/>
                    <w:sz w:val="26"/>
                    <w:szCs w:val="26"/>
                  </w:rPr>
                </w:rPrChange>
              </w:rPr>
              <w:t xml:space="preserve">Quản lý sản phẩm </w:t>
            </w:r>
          </w:p>
        </w:tc>
        <w:tc>
          <w:tcPr>
            <w:tcW w:w="1232" w:type="dxa"/>
            <w:tcBorders>
              <w:top w:val="single" w:sz="4" w:space="0" w:color="000000"/>
              <w:left w:val="single" w:sz="4" w:space="0" w:color="000000"/>
              <w:bottom w:val="single" w:sz="4" w:space="0" w:color="000000"/>
              <w:right w:val="single" w:sz="4" w:space="0" w:color="000000"/>
            </w:tcBorders>
          </w:tcPr>
          <w:p w14:paraId="289273C9" w14:textId="77777777" w:rsidR="003C7B50" w:rsidRPr="005D5B30" w:rsidRDefault="003C7B50" w:rsidP="00EC5F44">
            <w:pPr>
              <w:rPr>
                <w:rFonts w:ascii="Times New Roman" w:eastAsia="Times New Roman" w:hAnsi="Times New Roman" w:cs="Times New Roman"/>
                <w:sz w:val="24"/>
                <w:szCs w:val="24"/>
                <w:rPrChange w:id="586"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587" w:author="Ân Duy" w:date="2024-06-17T08:17:00Z">
                  <w:rPr>
                    <w:rFonts w:ascii="Times New Roman" w:hAnsi="Times New Roman" w:cs="Times New Roman"/>
                    <w:sz w:val="26"/>
                    <w:szCs w:val="26"/>
                  </w:rPr>
                </w:rPrChange>
              </w:rPr>
              <w:t xml:space="preserve">Nhân viên </w:t>
            </w:r>
          </w:p>
        </w:tc>
        <w:tc>
          <w:tcPr>
            <w:tcW w:w="1466" w:type="dxa"/>
            <w:tcBorders>
              <w:top w:val="single" w:sz="4" w:space="0" w:color="000000"/>
              <w:left w:val="single" w:sz="4" w:space="0" w:color="000000"/>
              <w:bottom w:val="single" w:sz="4" w:space="0" w:color="000000"/>
              <w:right w:val="single" w:sz="4" w:space="0" w:color="000000"/>
            </w:tcBorders>
          </w:tcPr>
          <w:p w14:paraId="1570A496" w14:textId="77777777" w:rsidR="003C7B50" w:rsidRPr="005D5B30" w:rsidRDefault="003C7B50" w:rsidP="00EC5F44">
            <w:pPr>
              <w:rPr>
                <w:rFonts w:ascii="Times New Roman" w:eastAsia="Times New Roman" w:hAnsi="Times New Roman" w:cs="Times New Roman"/>
                <w:sz w:val="24"/>
                <w:szCs w:val="24"/>
                <w:rPrChange w:id="588" w:author="Ân Duy" w:date="2024-06-17T08:17:00Z">
                  <w:rPr>
                    <w:rFonts w:ascii="Times New Roman" w:eastAsia="Times New Roman" w:hAnsi="Times New Roman" w:cs="Times New Roman"/>
                    <w:sz w:val="26"/>
                    <w:szCs w:val="26"/>
                  </w:rPr>
                </w:rPrChange>
              </w:rPr>
            </w:pPr>
          </w:p>
        </w:tc>
        <w:tc>
          <w:tcPr>
            <w:tcW w:w="1091" w:type="dxa"/>
            <w:tcBorders>
              <w:top w:val="single" w:sz="4" w:space="0" w:color="000000"/>
              <w:left w:val="single" w:sz="4" w:space="0" w:color="000000"/>
              <w:bottom w:val="single" w:sz="4" w:space="0" w:color="000000"/>
              <w:right w:val="single" w:sz="4" w:space="0" w:color="000000"/>
            </w:tcBorders>
          </w:tcPr>
          <w:p w14:paraId="1D66DBAC" w14:textId="77777777" w:rsidR="003C7B50" w:rsidRPr="005D5B30" w:rsidRDefault="003C7B50" w:rsidP="00EC5F44">
            <w:pPr>
              <w:rPr>
                <w:rFonts w:ascii="Times New Roman" w:eastAsia="Times New Roman" w:hAnsi="Times New Roman" w:cs="Times New Roman"/>
                <w:sz w:val="24"/>
                <w:szCs w:val="24"/>
                <w:rPrChange w:id="589" w:author="Ân Duy" w:date="2024-06-17T08:17:00Z">
                  <w:rPr>
                    <w:rFonts w:ascii="Times New Roman" w:eastAsia="Times New Roman" w:hAnsi="Times New Roman" w:cs="Times New Roman"/>
                    <w:sz w:val="26"/>
                    <w:szCs w:val="26"/>
                  </w:rPr>
                </w:rPrChange>
              </w:rPr>
            </w:pPr>
          </w:p>
        </w:tc>
        <w:tc>
          <w:tcPr>
            <w:tcW w:w="1055" w:type="dxa"/>
            <w:tcBorders>
              <w:top w:val="single" w:sz="4" w:space="0" w:color="000000"/>
              <w:left w:val="single" w:sz="4" w:space="0" w:color="000000"/>
              <w:bottom w:val="single" w:sz="4" w:space="0" w:color="000000"/>
              <w:right w:val="single" w:sz="4" w:space="0" w:color="000000"/>
            </w:tcBorders>
          </w:tcPr>
          <w:p w14:paraId="0E060C69" w14:textId="77777777" w:rsidR="003C7B50" w:rsidRPr="005D5B30" w:rsidRDefault="003C7B50" w:rsidP="00EC5F44">
            <w:pPr>
              <w:rPr>
                <w:rFonts w:ascii="Times New Roman" w:eastAsia="Times New Roman" w:hAnsi="Times New Roman" w:cs="Times New Roman"/>
                <w:sz w:val="24"/>
                <w:szCs w:val="24"/>
                <w:rPrChange w:id="590"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591" w:author="Ân Duy" w:date="2024-06-17T08:17:00Z">
                  <w:rPr>
                    <w:rFonts w:ascii="Times New Roman" w:hAnsi="Times New Roman" w:cs="Times New Roman"/>
                    <w:sz w:val="26"/>
                    <w:szCs w:val="26"/>
                  </w:rPr>
                </w:rPrChange>
              </w:rPr>
              <w:t xml:space="preserve">Bán tự động </w:t>
            </w:r>
          </w:p>
        </w:tc>
        <w:tc>
          <w:tcPr>
            <w:tcW w:w="1264" w:type="dxa"/>
            <w:tcBorders>
              <w:top w:val="single" w:sz="4" w:space="0" w:color="000000"/>
              <w:left w:val="single" w:sz="4" w:space="0" w:color="000000"/>
              <w:bottom w:val="single" w:sz="4" w:space="0" w:color="000000"/>
              <w:right w:val="single" w:sz="4" w:space="0" w:color="000000"/>
            </w:tcBorders>
          </w:tcPr>
          <w:p w14:paraId="1916D118" w14:textId="77777777" w:rsidR="003C7B50" w:rsidRPr="005D5B30" w:rsidRDefault="003C7B50" w:rsidP="00EC5F44">
            <w:pPr>
              <w:rPr>
                <w:rFonts w:ascii="Times New Roman" w:eastAsia="Times New Roman" w:hAnsi="Times New Roman" w:cs="Times New Roman"/>
                <w:sz w:val="24"/>
                <w:szCs w:val="24"/>
                <w:rPrChange w:id="592"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593" w:author="Ân Duy" w:date="2024-06-17T08:17:00Z">
                  <w:rPr>
                    <w:rFonts w:ascii="Times New Roman" w:hAnsi="Times New Roman" w:cs="Times New Roman"/>
                    <w:sz w:val="26"/>
                    <w:szCs w:val="26"/>
                  </w:rPr>
                </w:rPrChange>
              </w:rPr>
              <w:t>Lưu trữ</w:t>
            </w:r>
          </w:p>
        </w:tc>
      </w:tr>
      <w:tr w:rsidR="003C7B50" w:rsidRPr="005D5B30" w14:paraId="4DE86E5D" w14:textId="77777777" w:rsidTr="00EC5F44">
        <w:tc>
          <w:tcPr>
            <w:tcW w:w="746" w:type="dxa"/>
            <w:tcBorders>
              <w:top w:val="single" w:sz="4" w:space="0" w:color="000000"/>
              <w:left w:val="single" w:sz="4" w:space="0" w:color="000000"/>
              <w:bottom w:val="single" w:sz="4" w:space="0" w:color="000000"/>
              <w:right w:val="single" w:sz="4" w:space="0" w:color="000000"/>
            </w:tcBorders>
          </w:tcPr>
          <w:p w14:paraId="55C401BB" w14:textId="77777777" w:rsidR="003C7B50" w:rsidRPr="005D5B30" w:rsidRDefault="003C7B50" w:rsidP="00EC5F44">
            <w:pPr>
              <w:jc w:val="right"/>
              <w:rPr>
                <w:rFonts w:ascii="Times New Roman" w:eastAsia="Times New Roman" w:hAnsi="Times New Roman" w:cs="Times New Roman"/>
                <w:sz w:val="24"/>
                <w:szCs w:val="24"/>
                <w:rPrChange w:id="594"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595" w:author="Ân Duy" w:date="2024-06-17T08:17:00Z">
                  <w:rPr>
                    <w:rFonts w:ascii="Times New Roman" w:hAnsi="Times New Roman" w:cs="Times New Roman"/>
                    <w:sz w:val="26"/>
                    <w:szCs w:val="26"/>
                  </w:rPr>
                </w:rPrChange>
              </w:rPr>
              <w:t>34</w:t>
            </w:r>
          </w:p>
        </w:tc>
        <w:tc>
          <w:tcPr>
            <w:tcW w:w="3120" w:type="dxa"/>
            <w:tcBorders>
              <w:top w:val="single" w:sz="4" w:space="0" w:color="000000"/>
              <w:left w:val="single" w:sz="4" w:space="0" w:color="000000"/>
              <w:bottom w:val="single" w:sz="4" w:space="0" w:color="000000"/>
              <w:right w:val="single" w:sz="4" w:space="0" w:color="000000"/>
            </w:tcBorders>
          </w:tcPr>
          <w:p w14:paraId="5B834C82" w14:textId="77777777" w:rsidR="003C7B50" w:rsidRPr="005D5B30" w:rsidRDefault="003C7B50" w:rsidP="00EC5F44">
            <w:pPr>
              <w:rPr>
                <w:rFonts w:ascii="Times New Roman" w:eastAsia="Times New Roman" w:hAnsi="Times New Roman" w:cs="Times New Roman"/>
                <w:sz w:val="24"/>
                <w:szCs w:val="24"/>
                <w:rPrChange w:id="596"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597" w:author="Ân Duy" w:date="2024-06-17T08:17:00Z">
                  <w:rPr>
                    <w:rFonts w:ascii="Times New Roman" w:hAnsi="Times New Roman" w:cs="Times New Roman"/>
                    <w:sz w:val="26"/>
                    <w:szCs w:val="26"/>
                  </w:rPr>
                </w:rPrChange>
              </w:rPr>
              <w:t xml:space="preserve">Hệ thống cập nhật số lượng khuyến mãi đã sử dụng </w:t>
            </w:r>
          </w:p>
        </w:tc>
        <w:tc>
          <w:tcPr>
            <w:tcW w:w="3151" w:type="dxa"/>
            <w:tcBorders>
              <w:top w:val="single" w:sz="4" w:space="0" w:color="000000"/>
              <w:left w:val="single" w:sz="4" w:space="0" w:color="000000"/>
              <w:bottom w:val="single" w:sz="4" w:space="0" w:color="000000"/>
              <w:right w:val="single" w:sz="4" w:space="0" w:color="000000"/>
            </w:tcBorders>
          </w:tcPr>
          <w:p w14:paraId="571AEE71" w14:textId="77777777" w:rsidR="003C7B50" w:rsidRPr="005D5B30" w:rsidRDefault="003C7B50" w:rsidP="00EC5F44">
            <w:pPr>
              <w:rPr>
                <w:rFonts w:ascii="Times New Roman" w:eastAsia="Times New Roman" w:hAnsi="Times New Roman" w:cs="Times New Roman"/>
                <w:sz w:val="24"/>
                <w:szCs w:val="24"/>
                <w:rPrChange w:id="598"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599" w:author="Ân Duy" w:date="2024-06-17T08:17:00Z">
                  <w:rPr>
                    <w:rFonts w:ascii="Times New Roman" w:hAnsi="Times New Roman" w:cs="Times New Roman"/>
                    <w:sz w:val="26"/>
                    <w:szCs w:val="26"/>
                  </w:rPr>
                </w:rPrChange>
              </w:rPr>
              <w:t xml:space="preserve">Cập nhật số lượng khuyến mãi đã sử dụng </w:t>
            </w:r>
          </w:p>
        </w:tc>
        <w:tc>
          <w:tcPr>
            <w:tcW w:w="1200" w:type="dxa"/>
            <w:tcBorders>
              <w:top w:val="single" w:sz="4" w:space="0" w:color="000000"/>
              <w:left w:val="single" w:sz="4" w:space="0" w:color="000000"/>
              <w:bottom w:val="single" w:sz="4" w:space="0" w:color="000000"/>
              <w:right w:val="single" w:sz="4" w:space="0" w:color="000000"/>
            </w:tcBorders>
          </w:tcPr>
          <w:p w14:paraId="3F3A4F60" w14:textId="77777777" w:rsidR="003C7B50" w:rsidRPr="005D5B30" w:rsidRDefault="003C7B50" w:rsidP="00EC5F44">
            <w:pPr>
              <w:rPr>
                <w:rFonts w:ascii="Times New Roman" w:eastAsia="Times New Roman" w:hAnsi="Times New Roman" w:cs="Times New Roman"/>
                <w:sz w:val="24"/>
                <w:szCs w:val="24"/>
                <w:rPrChange w:id="600"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601" w:author="Ân Duy" w:date="2024-06-17T08:17:00Z">
                  <w:rPr>
                    <w:rFonts w:ascii="Times New Roman" w:hAnsi="Times New Roman" w:cs="Times New Roman"/>
                    <w:sz w:val="26"/>
                    <w:szCs w:val="26"/>
                  </w:rPr>
                </w:rPrChange>
              </w:rPr>
              <w:t xml:space="preserve">Hệ thống </w:t>
            </w:r>
          </w:p>
        </w:tc>
        <w:tc>
          <w:tcPr>
            <w:tcW w:w="1232" w:type="dxa"/>
            <w:tcBorders>
              <w:top w:val="single" w:sz="4" w:space="0" w:color="000000"/>
              <w:left w:val="single" w:sz="4" w:space="0" w:color="000000"/>
              <w:bottom w:val="single" w:sz="4" w:space="0" w:color="000000"/>
              <w:right w:val="single" w:sz="4" w:space="0" w:color="000000"/>
            </w:tcBorders>
          </w:tcPr>
          <w:p w14:paraId="3B03E60D" w14:textId="77777777" w:rsidR="003C7B50" w:rsidRPr="005D5B30" w:rsidRDefault="003C7B50" w:rsidP="00EC5F44">
            <w:pPr>
              <w:rPr>
                <w:rFonts w:ascii="Times New Roman" w:eastAsia="Times New Roman" w:hAnsi="Times New Roman" w:cs="Times New Roman"/>
                <w:sz w:val="24"/>
                <w:szCs w:val="24"/>
                <w:rPrChange w:id="602"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603" w:author="Ân Duy" w:date="2024-06-17T08:17:00Z">
                  <w:rPr>
                    <w:rFonts w:ascii="Times New Roman" w:hAnsi="Times New Roman" w:cs="Times New Roman"/>
                    <w:sz w:val="26"/>
                    <w:szCs w:val="26"/>
                  </w:rPr>
                </w:rPrChange>
              </w:rPr>
              <w:t xml:space="preserve">Hệ thống </w:t>
            </w:r>
          </w:p>
        </w:tc>
        <w:tc>
          <w:tcPr>
            <w:tcW w:w="1466" w:type="dxa"/>
            <w:tcBorders>
              <w:top w:val="single" w:sz="4" w:space="0" w:color="000000"/>
              <w:left w:val="single" w:sz="4" w:space="0" w:color="000000"/>
              <w:bottom w:val="single" w:sz="4" w:space="0" w:color="000000"/>
              <w:right w:val="single" w:sz="4" w:space="0" w:color="000000"/>
            </w:tcBorders>
          </w:tcPr>
          <w:p w14:paraId="1F9D41D6" w14:textId="77777777" w:rsidR="003C7B50" w:rsidRPr="005D5B30" w:rsidRDefault="003C7B50" w:rsidP="00EC5F44">
            <w:pPr>
              <w:rPr>
                <w:rFonts w:ascii="Times New Roman" w:eastAsia="Times New Roman" w:hAnsi="Times New Roman" w:cs="Times New Roman"/>
                <w:sz w:val="24"/>
                <w:szCs w:val="24"/>
                <w:rPrChange w:id="604" w:author="Ân Duy" w:date="2024-06-17T08:17:00Z">
                  <w:rPr>
                    <w:rFonts w:ascii="Times New Roman" w:eastAsia="Times New Roman" w:hAnsi="Times New Roman" w:cs="Times New Roman"/>
                    <w:sz w:val="26"/>
                    <w:szCs w:val="26"/>
                  </w:rPr>
                </w:rPrChange>
              </w:rPr>
            </w:pPr>
          </w:p>
        </w:tc>
        <w:tc>
          <w:tcPr>
            <w:tcW w:w="1091" w:type="dxa"/>
            <w:tcBorders>
              <w:top w:val="single" w:sz="4" w:space="0" w:color="000000"/>
              <w:left w:val="single" w:sz="4" w:space="0" w:color="000000"/>
              <w:bottom w:val="single" w:sz="4" w:space="0" w:color="000000"/>
              <w:right w:val="single" w:sz="4" w:space="0" w:color="000000"/>
            </w:tcBorders>
          </w:tcPr>
          <w:p w14:paraId="6EF382A9" w14:textId="77777777" w:rsidR="003C7B50" w:rsidRPr="005D5B30" w:rsidRDefault="003C7B50" w:rsidP="00EC5F44">
            <w:pPr>
              <w:rPr>
                <w:rFonts w:ascii="Times New Roman" w:eastAsia="Times New Roman" w:hAnsi="Times New Roman" w:cs="Times New Roman"/>
                <w:sz w:val="24"/>
                <w:szCs w:val="24"/>
                <w:rPrChange w:id="605" w:author="Ân Duy" w:date="2024-06-17T08:17:00Z">
                  <w:rPr>
                    <w:rFonts w:ascii="Times New Roman" w:eastAsia="Times New Roman" w:hAnsi="Times New Roman" w:cs="Times New Roman"/>
                    <w:sz w:val="26"/>
                    <w:szCs w:val="26"/>
                  </w:rPr>
                </w:rPrChange>
              </w:rPr>
            </w:pPr>
          </w:p>
        </w:tc>
        <w:tc>
          <w:tcPr>
            <w:tcW w:w="1055" w:type="dxa"/>
            <w:tcBorders>
              <w:top w:val="single" w:sz="4" w:space="0" w:color="000000"/>
              <w:left w:val="single" w:sz="4" w:space="0" w:color="000000"/>
              <w:bottom w:val="single" w:sz="4" w:space="0" w:color="000000"/>
              <w:right w:val="single" w:sz="4" w:space="0" w:color="000000"/>
            </w:tcBorders>
          </w:tcPr>
          <w:p w14:paraId="0EE87805" w14:textId="77777777" w:rsidR="003C7B50" w:rsidRPr="005D5B30" w:rsidRDefault="003C7B50" w:rsidP="00EC5F44">
            <w:pPr>
              <w:rPr>
                <w:rFonts w:ascii="Times New Roman" w:eastAsia="Times New Roman" w:hAnsi="Times New Roman" w:cs="Times New Roman"/>
                <w:sz w:val="24"/>
                <w:szCs w:val="24"/>
                <w:rPrChange w:id="606"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607" w:author="Ân Duy" w:date="2024-06-17T08:17:00Z">
                  <w:rPr>
                    <w:rFonts w:ascii="Times New Roman" w:hAnsi="Times New Roman" w:cs="Times New Roman"/>
                    <w:sz w:val="26"/>
                    <w:szCs w:val="26"/>
                  </w:rPr>
                </w:rPrChange>
              </w:rPr>
              <w:t xml:space="preserve">Tự động </w:t>
            </w:r>
          </w:p>
        </w:tc>
        <w:tc>
          <w:tcPr>
            <w:tcW w:w="1264" w:type="dxa"/>
            <w:tcBorders>
              <w:top w:val="single" w:sz="4" w:space="0" w:color="000000"/>
              <w:left w:val="single" w:sz="4" w:space="0" w:color="000000"/>
              <w:bottom w:val="single" w:sz="4" w:space="0" w:color="000000"/>
              <w:right w:val="single" w:sz="4" w:space="0" w:color="000000"/>
            </w:tcBorders>
          </w:tcPr>
          <w:p w14:paraId="07511D94" w14:textId="77777777" w:rsidR="003C7B50" w:rsidRPr="005D5B30" w:rsidRDefault="003C7B50" w:rsidP="00EC5F44">
            <w:pPr>
              <w:rPr>
                <w:rFonts w:ascii="Times New Roman" w:eastAsia="Times New Roman" w:hAnsi="Times New Roman" w:cs="Times New Roman"/>
                <w:sz w:val="24"/>
                <w:szCs w:val="24"/>
                <w:rPrChange w:id="608"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609" w:author="Ân Duy" w:date="2024-06-17T08:17:00Z">
                  <w:rPr>
                    <w:rFonts w:ascii="Times New Roman" w:hAnsi="Times New Roman" w:cs="Times New Roman"/>
                    <w:sz w:val="26"/>
                    <w:szCs w:val="26"/>
                  </w:rPr>
                </w:rPrChange>
              </w:rPr>
              <w:t xml:space="preserve">Thống kê và báo cáo </w:t>
            </w:r>
          </w:p>
        </w:tc>
      </w:tr>
      <w:tr w:rsidR="003C7B50" w:rsidRPr="005D5B30" w14:paraId="40A7D79B" w14:textId="77777777" w:rsidTr="00EC5F44">
        <w:tc>
          <w:tcPr>
            <w:tcW w:w="746" w:type="dxa"/>
            <w:tcBorders>
              <w:top w:val="single" w:sz="4" w:space="0" w:color="000000"/>
              <w:left w:val="single" w:sz="4" w:space="0" w:color="000000"/>
              <w:bottom w:val="single" w:sz="4" w:space="0" w:color="000000"/>
              <w:right w:val="single" w:sz="4" w:space="0" w:color="000000"/>
            </w:tcBorders>
          </w:tcPr>
          <w:p w14:paraId="68DEB715" w14:textId="77777777" w:rsidR="003C7B50" w:rsidRPr="005D5B30" w:rsidRDefault="003C7B50" w:rsidP="00EC5F44">
            <w:pPr>
              <w:jc w:val="right"/>
              <w:rPr>
                <w:rFonts w:ascii="Times New Roman" w:eastAsia="Times New Roman" w:hAnsi="Times New Roman" w:cs="Times New Roman"/>
                <w:sz w:val="24"/>
                <w:szCs w:val="24"/>
                <w:rPrChange w:id="610"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611" w:author="Ân Duy" w:date="2024-06-17T08:17:00Z">
                  <w:rPr>
                    <w:rFonts w:ascii="Times New Roman" w:hAnsi="Times New Roman" w:cs="Times New Roman"/>
                    <w:sz w:val="26"/>
                    <w:szCs w:val="26"/>
                  </w:rPr>
                </w:rPrChange>
              </w:rPr>
              <w:t>35</w:t>
            </w:r>
          </w:p>
        </w:tc>
        <w:tc>
          <w:tcPr>
            <w:tcW w:w="3120" w:type="dxa"/>
            <w:tcBorders>
              <w:top w:val="single" w:sz="4" w:space="0" w:color="000000"/>
              <w:left w:val="single" w:sz="4" w:space="0" w:color="000000"/>
              <w:bottom w:val="single" w:sz="4" w:space="0" w:color="000000"/>
              <w:right w:val="single" w:sz="4" w:space="0" w:color="000000"/>
            </w:tcBorders>
          </w:tcPr>
          <w:p w14:paraId="43227D8A" w14:textId="77777777" w:rsidR="003C7B50" w:rsidRPr="005D5B30" w:rsidRDefault="003C7B50" w:rsidP="00EC5F44">
            <w:pPr>
              <w:rPr>
                <w:rFonts w:ascii="Times New Roman" w:eastAsia="Times New Roman" w:hAnsi="Times New Roman" w:cs="Times New Roman"/>
                <w:sz w:val="24"/>
                <w:szCs w:val="24"/>
                <w:rPrChange w:id="612"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613" w:author="Ân Duy" w:date="2024-06-17T08:17:00Z">
                  <w:rPr>
                    <w:rFonts w:ascii="Times New Roman" w:hAnsi="Times New Roman" w:cs="Times New Roman"/>
                    <w:sz w:val="26"/>
                    <w:szCs w:val="26"/>
                  </w:rPr>
                </w:rPrChange>
              </w:rPr>
              <w:t>Hệ thống gửi mail xác nhận đơn đặt hàng</w:t>
            </w:r>
          </w:p>
        </w:tc>
        <w:tc>
          <w:tcPr>
            <w:tcW w:w="3151" w:type="dxa"/>
            <w:tcBorders>
              <w:top w:val="single" w:sz="4" w:space="0" w:color="000000"/>
              <w:left w:val="single" w:sz="4" w:space="0" w:color="000000"/>
              <w:bottom w:val="single" w:sz="4" w:space="0" w:color="000000"/>
              <w:right w:val="single" w:sz="4" w:space="0" w:color="000000"/>
            </w:tcBorders>
          </w:tcPr>
          <w:p w14:paraId="1D36F9F7" w14:textId="77777777" w:rsidR="003C7B50" w:rsidRPr="005D5B30" w:rsidRDefault="003C7B50" w:rsidP="00EC5F44">
            <w:pPr>
              <w:rPr>
                <w:rFonts w:ascii="Times New Roman" w:eastAsia="Times New Roman" w:hAnsi="Times New Roman" w:cs="Times New Roman"/>
                <w:sz w:val="24"/>
                <w:szCs w:val="24"/>
                <w:rPrChange w:id="614"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615" w:author="Ân Duy" w:date="2024-06-17T08:17:00Z">
                  <w:rPr>
                    <w:rFonts w:ascii="Times New Roman" w:hAnsi="Times New Roman" w:cs="Times New Roman"/>
                    <w:sz w:val="26"/>
                    <w:szCs w:val="26"/>
                  </w:rPr>
                </w:rPrChange>
              </w:rPr>
              <w:t xml:space="preserve">Gửi mail xác nhận đơn hàng </w:t>
            </w:r>
          </w:p>
        </w:tc>
        <w:tc>
          <w:tcPr>
            <w:tcW w:w="1200" w:type="dxa"/>
            <w:tcBorders>
              <w:top w:val="single" w:sz="4" w:space="0" w:color="000000"/>
              <w:left w:val="single" w:sz="4" w:space="0" w:color="000000"/>
              <w:bottom w:val="single" w:sz="4" w:space="0" w:color="000000"/>
              <w:right w:val="single" w:sz="4" w:space="0" w:color="000000"/>
            </w:tcBorders>
          </w:tcPr>
          <w:p w14:paraId="6120429C" w14:textId="77777777" w:rsidR="003C7B50" w:rsidRPr="005D5B30" w:rsidRDefault="003C7B50" w:rsidP="00EC5F44">
            <w:pPr>
              <w:rPr>
                <w:rFonts w:ascii="Times New Roman" w:eastAsia="Times New Roman" w:hAnsi="Times New Roman" w:cs="Times New Roman"/>
                <w:sz w:val="24"/>
                <w:szCs w:val="24"/>
                <w:rPrChange w:id="616"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617" w:author="Ân Duy" w:date="2024-06-17T08:17:00Z">
                  <w:rPr>
                    <w:rFonts w:ascii="Times New Roman" w:hAnsi="Times New Roman" w:cs="Times New Roman"/>
                    <w:sz w:val="26"/>
                    <w:szCs w:val="26"/>
                  </w:rPr>
                </w:rPrChange>
              </w:rPr>
              <w:t xml:space="preserve">Hệ thống </w:t>
            </w:r>
          </w:p>
        </w:tc>
        <w:tc>
          <w:tcPr>
            <w:tcW w:w="1232" w:type="dxa"/>
            <w:tcBorders>
              <w:top w:val="single" w:sz="4" w:space="0" w:color="000000"/>
              <w:left w:val="single" w:sz="4" w:space="0" w:color="000000"/>
              <w:bottom w:val="single" w:sz="4" w:space="0" w:color="000000"/>
              <w:right w:val="single" w:sz="4" w:space="0" w:color="000000"/>
            </w:tcBorders>
          </w:tcPr>
          <w:p w14:paraId="2DA83842" w14:textId="77777777" w:rsidR="003C7B50" w:rsidRPr="005D5B30" w:rsidRDefault="003C7B50" w:rsidP="00EC5F44">
            <w:pPr>
              <w:rPr>
                <w:rFonts w:ascii="Times New Roman" w:eastAsia="Times New Roman" w:hAnsi="Times New Roman" w:cs="Times New Roman"/>
                <w:sz w:val="24"/>
                <w:szCs w:val="24"/>
                <w:rPrChange w:id="618"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619" w:author="Ân Duy" w:date="2024-06-17T08:17:00Z">
                  <w:rPr>
                    <w:rFonts w:ascii="Times New Roman" w:hAnsi="Times New Roman" w:cs="Times New Roman"/>
                    <w:sz w:val="26"/>
                    <w:szCs w:val="26"/>
                  </w:rPr>
                </w:rPrChange>
              </w:rPr>
              <w:t xml:space="preserve">Hệ thống </w:t>
            </w:r>
          </w:p>
        </w:tc>
        <w:tc>
          <w:tcPr>
            <w:tcW w:w="1466" w:type="dxa"/>
            <w:tcBorders>
              <w:top w:val="single" w:sz="4" w:space="0" w:color="000000"/>
              <w:left w:val="single" w:sz="4" w:space="0" w:color="000000"/>
              <w:bottom w:val="single" w:sz="4" w:space="0" w:color="000000"/>
              <w:right w:val="single" w:sz="4" w:space="0" w:color="000000"/>
            </w:tcBorders>
          </w:tcPr>
          <w:p w14:paraId="298310CC" w14:textId="77777777" w:rsidR="003C7B50" w:rsidRPr="005D5B30" w:rsidRDefault="003C7B50" w:rsidP="00EC5F44">
            <w:pPr>
              <w:rPr>
                <w:rFonts w:ascii="Times New Roman" w:eastAsia="Times New Roman" w:hAnsi="Times New Roman" w:cs="Times New Roman"/>
                <w:sz w:val="24"/>
                <w:szCs w:val="24"/>
                <w:rPrChange w:id="620" w:author="Ân Duy" w:date="2024-06-17T08:17:00Z">
                  <w:rPr>
                    <w:rFonts w:ascii="Times New Roman" w:eastAsia="Times New Roman" w:hAnsi="Times New Roman" w:cs="Times New Roman"/>
                    <w:sz w:val="26"/>
                    <w:szCs w:val="26"/>
                  </w:rPr>
                </w:rPrChange>
              </w:rPr>
            </w:pPr>
          </w:p>
        </w:tc>
        <w:tc>
          <w:tcPr>
            <w:tcW w:w="1091" w:type="dxa"/>
            <w:tcBorders>
              <w:top w:val="single" w:sz="4" w:space="0" w:color="000000"/>
              <w:left w:val="single" w:sz="4" w:space="0" w:color="000000"/>
              <w:bottom w:val="single" w:sz="4" w:space="0" w:color="000000"/>
              <w:right w:val="single" w:sz="4" w:space="0" w:color="000000"/>
            </w:tcBorders>
          </w:tcPr>
          <w:p w14:paraId="24282D44" w14:textId="77777777" w:rsidR="003C7B50" w:rsidRPr="005D5B30" w:rsidRDefault="003C7B50" w:rsidP="00EC5F44">
            <w:pPr>
              <w:rPr>
                <w:rFonts w:ascii="Times New Roman" w:eastAsia="Times New Roman" w:hAnsi="Times New Roman" w:cs="Times New Roman"/>
                <w:sz w:val="24"/>
                <w:szCs w:val="24"/>
                <w:rPrChange w:id="621" w:author="Ân Duy" w:date="2024-06-17T08:17:00Z">
                  <w:rPr>
                    <w:rFonts w:ascii="Times New Roman" w:eastAsia="Times New Roman" w:hAnsi="Times New Roman" w:cs="Times New Roman"/>
                    <w:sz w:val="26"/>
                    <w:szCs w:val="26"/>
                  </w:rPr>
                </w:rPrChange>
              </w:rPr>
            </w:pPr>
          </w:p>
        </w:tc>
        <w:tc>
          <w:tcPr>
            <w:tcW w:w="1055" w:type="dxa"/>
            <w:tcBorders>
              <w:top w:val="single" w:sz="4" w:space="0" w:color="000000"/>
              <w:left w:val="single" w:sz="4" w:space="0" w:color="000000"/>
              <w:bottom w:val="single" w:sz="4" w:space="0" w:color="000000"/>
              <w:right w:val="single" w:sz="4" w:space="0" w:color="000000"/>
            </w:tcBorders>
          </w:tcPr>
          <w:p w14:paraId="345D444C" w14:textId="77777777" w:rsidR="003C7B50" w:rsidRPr="005D5B30" w:rsidRDefault="003C7B50" w:rsidP="00EC5F44">
            <w:pPr>
              <w:rPr>
                <w:rFonts w:ascii="Times New Roman" w:eastAsia="Times New Roman" w:hAnsi="Times New Roman" w:cs="Times New Roman"/>
                <w:sz w:val="24"/>
                <w:szCs w:val="24"/>
                <w:rPrChange w:id="622"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623" w:author="Ân Duy" w:date="2024-06-17T08:17:00Z">
                  <w:rPr>
                    <w:rFonts w:ascii="Times New Roman" w:hAnsi="Times New Roman" w:cs="Times New Roman"/>
                    <w:sz w:val="26"/>
                    <w:szCs w:val="26"/>
                  </w:rPr>
                </w:rPrChange>
              </w:rPr>
              <w:t xml:space="preserve">Tự động </w:t>
            </w:r>
          </w:p>
        </w:tc>
        <w:tc>
          <w:tcPr>
            <w:tcW w:w="1264" w:type="dxa"/>
            <w:tcBorders>
              <w:top w:val="single" w:sz="4" w:space="0" w:color="000000"/>
              <w:left w:val="single" w:sz="4" w:space="0" w:color="000000"/>
              <w:bottom w:val="single" w:sz="4" w:space="0" w:color="000000"/>
              <w:right w:val="single" w:sz="4" w:space="0" w:color="000000"/>
            </w:tcBorders>
          </w:tcPr>
          <w:p w14:paraId="7911F318" w14:textId="77777777" w:rsidR="003C7B50" w:rsidRPr="005D5B30" w:rsidRDefault="003C7B50" w:rsidP="00EC5F44">
            <w:pPr>
              <w:rPr>
                <w:rFonts w:ascii="Times New Roman" w:eastAsia="Times New Roman" w:hAnsi="Times New Roman" w:cs="Times New Roman"/>
                <w:sz w:val="24"/>
                <w:szCs w:val="24"/>
                <w:rPrChange w:id="624"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625" w:author="Ân Duy" w:date="2024-06-17T08:17:00Z">
                  <w:rPr>
                    <w:rFonts w:ascii="Times New Roman" w:hAnsi="Times New Roman" w:cs="Times New Roman"/>
                    <w:sz w:val="26"/>
                    <w:szCs w:val="26"/>
                  </w:rPr>
                </w:rPrChange>
              </w:rPr>
              <w:t xml:space="preserve">Thống kê và báo cáo </w:t>
            </w:r>
          </w:p>
        </w:tc>
      </w:tr>
      <w:tr w:rsidR="003C7B50" w:rsidRPr="005D5B30" w14:paraId="46304147" w14:textId="77777777" w:rsidTr="00EC5F44">
        <w:tc>
          <w:tcPr>
            <w:tcW w:w="746" w:type="dxa"/>
            <w:tcBorders>
              <w:top w:val="single" w:sz="4" w:space="0" w:color="000000"/>
              <w:left w:val="single" w:sz="4" w:space="0" w:color="000000"/>
              <w:bottom w:val="single" w:sz="4" w:space="0" w:color="000000"/>
              <w:right w:val="single" w:sz="4" w:space="0" w:color="000000"/>
            </w:tcBorders>
          </w:tcPr>
          <w:p w14:paraId="020720C4" w14:textId="77777777" w:rsidR="003C7B50" w:rsidRPr="005D5B30" w:rsidRDefault="003C7B50" w:rsidP="00EC5F44">
            <w:pPr>
              <w:jc w:val="right"/>
              <w:rPr>
                <w:rFonts w:ascii="Times New Roman" w:eastAsia="Times New Roman" w:hAnsi="Times New Roman" w:cs="Times New Roman"/>
                <w:sz w:val="24"/>
                <w:szCs w:val="24"/>
                <w:rPrChange w:id="626"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627" w:author="Ân Duy" w:date="2024-06-17T08:17:00Z">
                  <w:rPr>
                    <w:rFonts w:ascii="Times New Roman" w:hAnsi="Times New Roman" w:cs="Times New Roman"/>
                    <w:sz w:val="26"/>
                    <w:szCs w:val="26"/>
                  </w:rPr>
                </w:rPrChange>
              </w:rPr>
              <w:t>36</w:t>
            </w:r>
          </w:p>
        </w:tc>
        <w:tc>
          <w:tcPr>
            <w:tcW w:w="3120" w:type="dxa"/>
            <w:tcBorders>
              <w:top w:val="single" w:sz="4" w:space="0" w:color="000000"/>
              <w:left w:val="single" w:sz="4" w:space="0" w:color="000000"/>
              <w:bottom w:val="single" w:sz="4" w:space="0" w:color="000000"/>
              <w:right w:val="single" w:sz="4" w:space="0" w:color="000000"/>
            </w:tcBorders>
          </w:tcPr>
          <w:p w14:paraId="6680AF4E" w14:textId="77777777" w:rsidR="003C7B50" w:rsidRPr="005D5B30" w:rsidRDefault="003C7B50" w:rsidP="00EC5F44">
            <w:pPr>
              <w:rPr>
                <w:rFonts w:ascii="Times New Roman" w:eastAsia="Times New Roman" w:hAnsi="Times New Roman" w:cs="Times New Roman"/>
                <w:sz w:val="24"/>
                <w:szCs w:val="24"/>
                <w:rPrChange w:id="628"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629" w:author="Ân Duy" w:date="2024-06-17T08:17:00Z">
                  <w:rPr>
                    <w:rFonts w:ascii="Times New Roman" w:hAnsi="Times New Roman" w:cs="Times New Roman"/>
                    <w:sz w:val="26"/>
                    <w:szCs w:val="26"/>
                  </w:rPr>
                </w:rPrChange>
              </w:rPr>
              <w:t xml:space="preserve">Quản lý phân loại sách </w:t>
            </w:r>
          </w:p>
        </w:tc>
        <w:tc>
          <w:tcPr>
            <w:tcW w:w="3151" w:type="dxa"/>
            <w:tcBorders>
              <w:top w:val="single" w:sz="4" w:space="0" w:color="000000"/>
              <w:left w:val="single" w:sz="4" w:space="0" w:color="000000"/>
              <w:bottom w:val="single" w:sz="4" w:space="0" w:color="000000"/>
              <w:right w:val="single" w:sz="4" w:space="0" w:color="000000"/>
            </w:tcBorders>
          </w:tcPr>
          <w:p w14:paraId="71D234B4" w14:textId="77777777" w:rsidR="003C7B50" w:rsidRPr="005D5B30" w:rsidRDefault="003C7B50" w:rsidP="00EC5F44">
            <w:pPr>
              <w:rPr>
                <w:rFonts w:ascii="Times New Roman" w:eastAsia="Times New Roman" w:hAnsi="Times New Roman" w:cs="Times New Roman"/>
                <w:sz w:val="24"/>
                <w:szCs w:val="24"/>
                <w:rPrChange w:id="630"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631" w:author="Ân Duy" w:date="2024-06-17T08:17:00Z">
                  <w:rPr>
                    <w:rFonts w:ascii="Times New Roman" w:hAnsi="Times New Roman" w:cs="Times New Roman"/>
                    <w:sz w:val="26"/>
                    <w:szCs w:val="26"/>
                  </w:rPr>
                </w:rPrChange>
              </w:rPr>
              <w:t xml:space="preserve">Phân loại sách </w:t>
            </w:r>
          </w:p>
        </w:tc>
        <w:tc>
          <w:tcPr>
            <w:tcW w:w="1200" w:type="dxa"/>
            <w:tcBorders>
              <w:top w:val="single" w:sz="4" w:space="0" w:color="000000"/>
              <w:left w:val="single" w:sz="4" w:space="0" w:color="000000"/>
              <w:bottom w:val="single" w:sz="4" w:space="0" w:color="000000"/>
              <w:right w:val="single" w:sz="4" w:space="0" w:color="000000"/>
            </w:tcBorders>
          </w:tcPr>
          <w:p w14:paraId="283CC76A" w14:textId="77777777" w:rsidR="003C7B50" w:rsidRPr="005D5B30" w:rsidRDefault="003C7B50" w:rsidP="00EC5F44">
            <w:pPr>
              <w:rPr>
                <w:rFonts w:ascii="Times New Roman" w:eastAsia="Times New Roman" w:hAnsi="Times New Roman" w:cs="Times New Roman"/>
                <w:sz w:val="24"/>
                <w:szCs w:val="24"/>
                <w:rPrChange w:id="632"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633" w:author="Ân Duy" w:date="2024-06-17T08:17:00Z">
                  <w:rPr>
                    <w:rFonts w:ascii="Times New Roman" w:hAnsi="Times New Roman" w:cs="Times New Roman"/>
                    <w:sz w:val="26"/>
                    <w:szCs w:val="26"/>
                  </w:rPr>
                </w:rPrChange>
              </w:rPr>
              <w:t xml:space="preserve">Quản lý sản phẩm </w:t>
            </w:r>
          </w:p>
        </w:tc>
        <w:tc>
          <w:tcPr>
            <w:tcW w:w="1232" w:type="dxa"/>
            <w:tcBorders>
              <w:top w:val="single" w:sz="4" w:space="0" w:color="000000"/>
              <w:left w:val="single" w:sz="4" w:space="0" w:color="000000"/>
              <w:bottom w:val="single" w:sz="4" w:space="0" w:color="000000"/>
              <w:right w:val="single" w:sz="4" w:space="0" w:color="000000"/>
            </w:tcBorders>
          </w:tcPr>
          <w:p w14:paraId="3EBB083F" w14:textId="77777777" w:rsidR="003C7B50" w:rsidRPr="005D5B30" w:rsidRDefault="003C7B50" w:rsidP="00EC5F44">
            <w:pPr>
              <w:rPr>
                <w:rFonts w:ascii="Times New Roman" w:eastAsia="Times New Roman" w:hAnsi="Times New Roman" w:cs="Times New Roman"/>
                <w:sz w:val="24"/>
                <w:szCs w:val="24"/>
                <w:rPrChange w:id="634"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635" w:author="Ân Duy" w:date="2024-06-17T08:17:00Z">
                  <w:rPr>
                    <w:rFonts w:ascii="Times New Roman" w:hAnsi="Times New Roman" w:cs="Times New Roman"/>
                    <w:sz w:val="26"/>
                    <w:szCs w:val="26"/>
                  </w:rPr>
                </w:rPrChange>
              </w:rPr>
              <w:t xml:space="preserve">Nhân viên </w:t>
            </w:r>
          </w:p>
        </w:tc>
        <w:tc>
          <w:tcPr>
            <w:tcW w:w="1466" w:type="dxa"/>
            <w:tcBorders>
              <w:top w:val="single" w:sz="4" w:space="0" w:color="000000"/>
              <w:left w:val="single" w:sz="4" w:space="0" w:color="000000"/>
              <w:bottom w:val="single" w:sz="4" w:space="0" w:color="000000"/>
              <w:right w:val="single" w:sz="4" w:space="0" w:color="000000"/>
            </w:tcBorders>
          </w:tcPr>
          <w:p w14:paraId="28383174" w14:textId="77777777" w:rsidR="003C7B50" w:rsidRPr="005D5B30" w:rsidRDefault="003C7B50" w:rsidP="00EC5F44">
            <w:pPr>
              <w:rPr>
                <w:rFonts w:ascii="Times New Roman" w:eastAsia="Times New Roman" w:hAnsi="Times New Roman" w:cs="Times New Roman"/>
                <w:sz w:val="24"/>
                <w:szCs w:val="24"/>
                <w:rPrChange w:id="636"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637" w:author="Ân Duy" w:date="2024-06-17T08:17:00Z">
                  <w:rPr>
                    <w:rFonts w:ascii="Times New Roman" w:hAnsi="Times New Roman" w:cs="Times New Roman"/>
                    <w:sz w:val="26"/>
                    <w:szCs w:val="26"/>
                  </w:rPr>
                </w:rPrChange>
              </w:rPr>
              <w:t xml:space="preserve">Quản lý kho </w:t>
            </w:r>
          </w:p>
        </w:tc>
        <w:tc>
          <w:tcPr>
            <w:tcW w:w="1091" w:type="dxa"/>
            <w:tcBorders>
              <w:top w:val="single" w:sz="4" w:space="0" w:color="000000"/>
              <w:left w:val="single" w:sz="4" w:space="0" w:color="000000"/>
              <w:bottom w:val="single" w:sz="4" w:space="0" w:color="000000"/>
              <w:right w:val="single" w:sz="4" w:space="0" w:color="000000"/>
            </w:tcBorders>
          </w:tcPr>
          <w:p w14:paraId="0ECDFD72" w14:textId="77777777" w:rsidR="003C7B50" w:rsidRPr="005D5B30" w:rsidRDefault="003C7B50" w:rsidP="00EC5F44">
            <w:pPr>
              <w:rPr>
                <w:rFonts w:ascii="Times New Roman" w:eastAsia="Times New Roman" w:hAnsi="Times New Roman" w:cs="Times New Roman"/>
                <w:sz w:val="24"/>
                <w:szCs w:val="24"/>
                <w:rPrChange w:id="638"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639" w:author="Ân Duy" w:date="2024-06-17T08:17:00Z">
                  <w:rPr>
                    <w:rFonts w:ascii="Times New Roman" w:hAnsi="Times New Roman" w:cs="Times New Roman"/>
                    <w:sz w:val="26"/>
                    <w:szCs w:val="26"/>
                  </w:rPr>
                </w:rPrChange>
              </w:rPr>
              <w:t>Excel</w:t>
            </w:r>
          </w:p>
        </w:tc>
        <w:tc>
          <w:tcPr>
            <w:tcW w:w="1055" w:type="dxa"/>
            <w:tcBorders>
              <w:top w:val="single" w:sz="4" w:space="0" w:color="000000"/>
              <w:left w:val="single" w:sz="4" w:space="0" w:color="000000"/>
              <w:bottom w:val="single" w:sz="4" w:space="0" w:color="000000"/>
              <w:right w:val="single" w:sz="4" w:space="0" w:color="000000"/>
            </w:tcBorders>
          </w:tcPr>
          <w:p w14:paraId="0F80AAC6" w14:textId="77777777" w:rsidR="003C7B50" w:rsidRPr="005D5B30" w:rsidRDefault="003C7B50" w:rsidP="00EC5F44">
            <w:pPr>
              <w:rPr>
                <w:rFonts w:ascii="Times New Roman" w:eastAsia="Times New Roman" w:hAnsi="Times New Roman" w:cs="Times New Roman"/>
                <w:sz w:val="24"/>
                <w:szCs w:val="24"/>
                <w:rPrChange w:id="640"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641" w:author="Ân Duy" w:date="2024-06-17T08:17:00Z">
                  <w:rPr>
                    <w:rFonts w:ascii="Times New Roman" w:hAnsi="Times New Roman" w:cs="Times New Roman"/>
                    <w:sz w:val="26"/>
                    <w:szCs w:val="26"/>
                  </w:rPr>
                </w:rPrChange>
              </w:rPr>
              <w:t xml:space="preserve">Bán tự động </w:t>
            </w:r>
          </w:p>
        </w:tc>
        <w:tc>
          <w:tcPr>
            <w:tcW w:w="1264" w:type="dxa"/>
            <w:tcBorders>
              <w:top w:val="single" w:sz="4" w:space="0" w:color="000000"/>
              <w:left w:val="single" w:sz="4" w:space="0" w:color="000000"/>
              <w:bottom w:val="single" w:sz="4" w:space="0" w:color="000000"/>
              <w:right w:val="single" w:sz="4" w:space="0" w:color="000000"/>
            </w:tcBorders>
          </w:tcPr>
          <w:p w14:paraId="562435C9" w14:textId="77777777" w:rsidR="003C7B50" w:rsidRPr="005D5B30" w:rsidRDefault="003C7B50" w:rsidP="00EC5F44">
            <w:pPr>
              <w:rPr>
                <w:rFonts w:ascii="Times New Roman" w:eastAsia="Times New Roman" w:hAnsi="Times New Roman" w:cs="Times New Roman"/>
                <w:sz w:val="24"/>
                <w:szCs w:val="24"/>
                <w:rPrChange w:id="642" w:author="Ân Duy" w:date="2024-06-17T08:17:00Z">
                  <w:rPr>
                    <w:rFonts w:ascii="Times New Roman" w:eastAsia="Times New Roman" w:hAnsi="Times New Roman" w:cs="Times New Roman"/>
                    <w:sz w:val="26"/>
                    <w:szCs w:val="26"/>
                  </w:rPr>
                </w:rPrChange>
              </w:rPr>
            </w:pPr>
            <w:r w:rsidRPr="005D5B30">
              <w:rPr>
                <w:rFonts w:ascii="Times New Roman" w:hAnsi="Times New Roman" w:cs="Times New Roman"/>
                <w:sz w:val="24"/>
                <w:szCs w:val="24"/>
                <w:rPrChange w:id="643" w:author="Ân Duy" w:date="2024-06-17T08:17:00Z">
                  <w:rPr>
                    <w:rFonts w:ascii="Times New Roman" w:hAnsi="Times New Roman" w:cs="Times New Roman"/>
                    <w:sz w:val="26"/>
                    <w:szCs w:val="26"/>
                  </w:rPr>
                </w:rPrChange>
              </w:rPr>
              <w:t xml:space="preserve">Thống kê và báo cáo </w:t>
            </w:r>
          </w:p>
        </w:tc>
      </w:tr>
    </w:tbl>
    <w:p w14:paraId="664AFEB8" w14:textId="77777777" w:rsidR="002238E9" w:rsidRDefault="002238E9" w:rsidP="00691AA0">
      <w:pPr>
        <w:rPr>
          <w:rFonts w:ascii="Times New Roman" w:hAnsi="Times New Roman" w:cs="Times New Roman"/>
        </w:rPr>
        <w:sectPr w:rsidR="002238E9" w:rsidSect="002B3342">
          <w:pgSz w:w="16839" w:h="11907" w:orient="landscape" w:code="9"/>
          <w:pgMar w:top="1418" w:right="1134" w:bottom="1138" w:left="1134" w:header="720" w:footer="720" w:gutter="0"/>
          <w:cols w:space="720"/>
          <w:docGrid w:linePitch="360"/>
        </w:sectPr>
      </w:pPr>
    </w:p>
    <w:p w14:paraId="1F427498" w14:textId="77777777" w:rsidR="002C0078" w:rsidRDefault="002C0078" w:rsidP="008B60D0">
      <w:pPr>
        <w:pStyle w:val="u2"/>
        <w:rPr>
          <w:lang w:val="vi-VN"/>
        </w:rPr>
      </w:pPr>
      <w:bookmarkStart w:id="644" w:name="_Toc50884344"/>
      <w:bookmarkStart w:id="645" w:name="_Toc172974099"/>
      <w:r w:rsidRPr="004A68EB">
        <w:lastRenderedPageBreak/>
        <w:t>Biểu mẫu</w:t>
      </w:r>
      <w:bookmarkEnd w:id="644"/>
      <w:bookmarkEnd w:id="645"/>
    </w:p>
    <w:p w14:paraId="396EAB30" w14:textId="77777777" w:rsidR="00691AA0" w:rsidRPr="00882198" w:rsidRDefault="00691AA0" w:rsidP="00691AA0">
      <w:pPr>
        <w:pStyle w:val="u3"/>
      </w:pPr>
      <w:bookmarkStart w:id="646" w:name="_Toc50884346"/>
      <w:bookmarkStart w:id="647" w:name="_Toc172974100"/>
      <w:r w:rsidRPr="004A68EB">
        <w:t>B</w:t>
      </w:r>
      <w:r>
        <w:t>M01</w:t>
      </w:r>
      <w:r w:rsidRPr="004A68EB">
        <w:t xml:space="preserve">: </w:t>
      </w:r>
      <w:bookmarkEnd w:id="646"/>
      <w:r>
        <w:t>Quản lý Admin</w:t>
      </w:r>
      <w:bookmarkEnd w:id="647"/>
    </w:p>
    <w:tbl>
      <w:tblPr>
        <w:tblStyle w:val="LiBang"/>
        <w:tblW w:w="0" w:type="auto"/>
        <w:tblLook w:val="04A0" w:firstRow="1" w:lastRow="0" w:firstColumn="1" w:lastColumn="0" w:noHBand="0" w:noVBand="1"/>
      </w:tblPr>
      <w:tblGrid>
        <w:gridCol w:w="562"/>
        <w:gridCol w:w="1276"/>
        <w:gridCol w:w="1371"/>
        <w:gridCol w:w="1070"/>
        <w:gridCol w:w="1070"/>
        <w:gridCol w:w="1070"/>
        <w:gridCol w:w="1070"/>
        <w:gridCol w:w="1070"/>
        <w:gridCol w:w="1070"/>
      </w:tblGrid>
      <w:tr w:rsidR="00691AA0" w:rsidRPr="00D450B4" w14:paraId="4DCE2453" w14:textId="77777777" w:rsidTr="000F0C53">
        <w:tc>
          <w:tcPr>
            <w:tcW w:w="9629" w:type="dxa"/>
            <w:gridSpan w:val="9"/>
            <w:shd w:val="clear" w:color="auto" w:fill="95B3D7" w:themeFill="accent1" w:themeFillTint="99"/>
          </w:tcPr>
          <w:p w14:paraId="65AA355D" w14:textId="77777777" w:rsidR="00691AA0" w:rsidRPr="00D450B4" w:rsidRDefault="00691AA0" w:rsidP="000F0C53">
            <w:pPr>
              <w:jc w:val="center"/>
              <w:rPr>
                <w:rFonts w:ascii="Times New Roman" w:hAnsi="Times New Roman" w:cs="Times New Roman"/>
                <w:b/>
                <w:bCs/>
                <w:color w:val="000000" w:themeColor="text1"/>
                <w:sz w:val="24"/>
                <w:szCs w:val="24"/>
              </w:rPr>
            </w:pPr>
            <w:r w:rsidRPr="00D450B4">
              <w:rPr>
                <w:rFonts w:ascii="Times New Roman" w:hAnsi="Times New Roman" w:cs="Times New Roman"/>
                <w:b/>
                <w:bCs/>
                <w:sz w:val="24"/>
                <w:szCs w:val="24"/>
              </w:rPr>
              <w:t>BM01</w:t>
            </w:r>
          </w:p>
        </w:tc>
      </w:tr>
      <w:tr w:rsidR="00691AA0" w:rsidRPr="00D450B4" w14:paraId="582AE4FF" w14:textId="77777777" w:rsidTr="000F0C53">
        <w:tc>
          <w:tcPr>
            <w:tcW w:w="9629" w:type="dxa"/>
            <w:gridSpan w:val="9"/>
          </w:tcPr>
          <w:p w14:paraId="7854616F" w14:textId="77777777" w:rsidR="00691AA0" w:rsidRPr="00D450B4" w:rsidRDefault="00691AA0" w:rsidP="000F0C53">
            <w:pPr>
              <w:jc w:val="center"/>
              <w:rPr>
                <w:rFonts w:ascii="Times New Roman" w:hAnsi="Times New Roman" w:cs="Times New Roman"/>
                <w:sz w:val="24"/>
                <w:szCs w:val="24"/>
              </w:rPr>
            </w:pPr>
            <w:r w:rsidRPr="00D450B4">
              <w:rPr>
                <w:rFonts w:ascii="Times New Roman" w:hAnsi="Times New Roman" w:cs="Times New Roman"/>
                <w:sz w:val="24"/>
                <w:szCs w:val="24"/>
              </w:rPr>
              <w:t>Quản lý Admin</w:t>
            </w:r>
          </w:p>
        </w:tc>
      </w:tr>
      <w:tr w:rsidR="00691AA0" w:rsidRPr="00D450B4" w14:paraId="2A7D8F44" w14:textId="77777777" w:rsidTr="000F0C53">
        <w:tc>
          <w:tcPr>
            <w:tcW w:w="562" w:type="dxa"/>
          </w:tcPr>
          <w:p w14:paraId="009FE647" w14:textId="77777777" w:rsidR="00691AA0" w:rsidRPr="00D450B4" w:rsidRDefault="00691AA0" w:rsidP="000F0C53">
            <w:pPr>
              <w:jc w:val="center"/>
              <w:rPr>
                <w:rFonts w:ascii="Times New Roman" w:hAnsi="Times New Roman" w:cs="Times New Roman"/>
                <w:sz w:val="24"/>
                <w:szCs w:val="24"/>
              </w:rPr>
            </w:pPr>
            <w:r w:rsidRPr="00D450B4">
              <w:rPr>
                <w:rFonts w:ascii="Times New Roman" w:hAnsi="Times New Roman" w:cs="Times New Roman"/>
                <w:sz w:val="24"/>
                <w:szCs w:val="24"/>
              </w:rPr>
              <w:t>ID</w:t>
            </w:r>
          </w:p>
        </w:tc>
        <w:tc>
          <w:tcPr>
            <w:tcW w:w="1276" w:type="dxa"/>
          </w:tcPr>
          <w:p w14:paraId="1151EAE4" w14:textId="77777777" w:rsidR="00691AA0" w:rsidRPr="00D450B4" w:rsidRDefault="00691AA0" w:rsidP="000F0C53">
            <w:pPr>
              <w:jc w:val="center"/>
              <w:rPr>
                <w:rFonts w:ascii="Times New Roman" w:hAnsi="Times New Roman" w:cs="Times New Roman"/>
                <w:sz w:val="24"/>
                <w:szCs w:val="24"/>
              </w:rPr>
            </w:pPr>
            <w:r w:rsidRPr="00D450B4">
              <w:rPr>
                <w:rFonts w:ascii="Times New Roman" w:hAnsi="Times New Roman" w:cs="Times New Roman"/>
                <w:sz w:val="24"/>
                <w:szCs w:val="24"/>
              </w:rPr>
              <w:t>Họ tên</w:t>
            </w:r>
          </w:p>
        </w:tc>
        <w:tc>
          <w:tcPr>
            <w:tcW w:w="1371" w:type="dxa"/>
          </w:tcPr>
          <w:p w14:paraId="0EACF00B" w14:textId="77777777" w:rsidR="00691AA0" w:rsidRPr="00D450B4" w:rsidRDefault="00691AA0" w:rsidP="000F0C53">
            <w:pPr>
              <w:jc w:val="center"/>
              <w:rPr>
                <w:rFonts w:ascii="Times New Roman" w:hAnsi="Times New Roman" w:cs="Times New Roman"/>
                <w:sz w:val="24"/>
                <w:szCs w:val="24"/>
              </w:rPr>
            </w:pPr>
            <w:r w:rsidRPr="00D450B4">
              <w:rPr>
                <w:rFonts w:ascii="Times New Roman" w:hAnsi="Times New Roman" w:cs="Times New Roman"/>
                <w:sz w:val="24"/>
                <w:szCs w:val="24"/>
              </w:rPr>
              <w:t>Email</w:t>
            </w:r>
          </w:p>
        </w:tc>
        <w:tc>
          <w:tcPr>
            <w:tcW w:w="1070" w:type="dxa"/>
          </w:tcPr>
          <w:p w14:paraId="1B81925A" w14:textId="77777777" w:rsidR="00691AA0" w:rsidRPr="00D450B4" w:rsidRDefault="00691AA0" w:rsidP="000F0C53">
            <w:pPr>
              <w:jc w:val="center"/>
              <w:rPr>
                <w:rFonts w:ascii="Times New Roman" w:hAnsi="Times New Roman" w:cs="Times New Roman"/>
                <w:sz w:val="24"/>
                <w:szCs w:val="24"/>
              </w:rPr>
            </w:pPr>
            <w:r w:rsidRPr="00D450B4">
              <w:rPr>
                <w:rFonts w:ascii="Times New Roman" w:hAnsi="Times New Roman" w:cs="Times New Roman"/>
                <w:sz w:val="24"/>
                <w:szCs w:val="24"/>
              </w:rPr>
              <w:t>Địa Chỉ</w:t>
            </w:r>
          </w:p>
        </w:tc>
        <w:tc>
          <w:tcPr>
            <w:tcW w:w="1070" w:type="dxa"/>
          </w:tcPr>
          <w:p w14:paraId="54D8594E" w14:textId="77777777" w:rsidR="00691AA0" w:rsidRPr="00D450B4" w:rsidRDefault="00691AA0" w:rsidP="000F0C53">
            <w:pPr>
              <w:jc w:val="center"/>
              <w:rPr>
                <w:rFonts w:ascii="Times New Roman" w:hAnsi="Times New Roman" w:cs="Times New Roman"/>
                <w:sz w:val="24"/>
                <w:szCs w:val="24"/>
              </w:rPr>
            </w:pPr>
            <w:r w:rsidRPr="00D450B4">
              <w:rPr>
                <w:rFonts w:ascii="Times New Roman" w:hAnsi="Times New Roman" w:cs="Times New Roman"/>
                <w:sz w:val="24"/>
                <w:szCs w:val="24"/>
              </w:rPr>
              <w:t>Số điện thoại</w:t>
            </w:r>
          </w:p>
        </w:tc>
        <w:tc>
          <w:tcPr>
            <w:tcW w:w="1070" w:type="dxa"/>
          </w:tcPr>
          <w:p w14:paraId="0AE6D5ED" w14:textId="77777777" w:rsidR="00691AA0" w:rsidRPr="00D450B4" w:rsidRDefault="00691AA0" w:rsidP="000F0C53">
            <w:pPr>
              <w:jc w:val="center"/>
              <w:rPr>
                <w:rFonts w:ascii="Times New Roman" w:hAnsi="Times New Roman" w:cs="Times New Roman"/>
                <w:sz w:val="24"/>
                <w:szCs w:val="24"/>
              </w:rPr>
            </w:pPr>
            <w:r w:rsidRPr="00D450B4">
              <w:rPr>
                <w:rFonts w:ascii="Times New Roman" w:hAnsi="Times New Roman" w:cs="Times New Roman"/>
                <w:sz w:val="24"/>
                <w:szCs w:val="24"/>
              </w:rPr>
              <w:t>Vai trò</w:t>
            </w:r>
          </w:p>
        </w:tc>
        <w:tc>
          <w:tcPr>
            <w:tcW w:w="1070" w:type="dxa"/>
          </w:tcPr>
          <w:p w14:paraId="54A992F4" w14:textId="77777777" w:rsidR="00691AA0" w:rsidRPr="00D450B4" w:rsidRDefault="00691AA0" w:rsidP="000F0C53">
            <w:pPr>
              <w:jc w:val="center"/>
              <w:rPr>
                <w:rFonts w:ascii="Times New Roman" w:hAnsi="Times New Roman" w:cs="Times New Roman"/>
                <w:sz w:val="24"/>
                <w:szCs w:val="24"/>
              </w:rPr>
            </w:pPr>
            <w:r w:rsidRPr="00D450B4">
              <w:rPr>
                <w:rFonts w:ascii="Times New Roman" w:hAnsi="Times New Roman" w:cs="Times New Roman"/>
                <w:sz w:val="24"/>
                <w:szCs w:val="24"/>
              </w:rPr>
              <w:t>Tài khoản</w:t>
            </w:r>
          </w:p>
        </w:tc>
        <w:tc>
          <w:tcPr>
            <w:tcW w:w="1070" w:type="dxa"/>
          </w:tcPr>
          <w:p w14:paraId="08777AC7" w14:textId="77777777" w:rsidR="00691AA0" w:rsidRPr="00D450B4" w:rsidRDefault="00691AA0" w:rsidP="000F0C53">
            <w:pPr>
              <w:jc w:val="center"/>
              <w:rPr>
                <w:rFonts w:ascii="Times New Roman" w:hAnsi="Times New Roman" w:cs="Times New Roman"/>
                <w:sz w:val="24"/>
                <w:szCs w:val="24"/>
              </w:rPr>
            </w:pPr>
            <w:r w:rsidRPr="00D450B4">
              <w:rPr>
                <w:rFonts w:ascii="Times New Roman" w:hAnsi="Times New Roman" w:cs="Times New Roman"/>
                <w:sz w:val="24"/>
                <w:szCs w:val="24"/>
              </w:rPr>
              <w:t>Mật khẩu</w:t>
            </w:r>
          </w:p>
        </w:tc>
        <w:tc>
          <w:tcPr>
            <w:tcW w:w="1070" w:type="dxa"/>
          </w:tcPr>
          <w:p w14:paraId="6AADD97D" w14:textId="77777777" w:rsidR="00691AA0" w:rsidRPr="00D450B4" w:rsidRDefault="00691AA0" w:rsidP="000F0C53">
            <w:pPr>
              <w:jc w:val="center"/>
              <w:rPr>
                <w:rFonts w:ascii="Times New Roman" w:hAnsi="Times New Roman" w:cs="Times New Roman"/>
                <w:sz w:val="24"/>
                <w:szCs w:val="24"/>
              </w:rPr>
            </w:pPr>
            <w:r w:rsidRPr="00D450B4">
              <w:rPr>
                <w:rFonts w:ascii="Times New Roman" w:hAnsi="Times New Roman" w:cs="Times New Roman"/>
                <w:sz w:val="24"/>
                <w:szCs w:val="24"/>
              </w:rPr>
              <w:t>Chỉnh sửa</w:t>
            </w:r>
          </w:p>
        </w:tc>
      </w:tr>
      <w:tr w:rsidR="00691AA0" w:rsidRPr="00D450B4" w14:paraId="42971A37" w14:textId="77777777" w:rsidTr="000F0C53">
        <w:tc>
          <w:tcPr>
            <w:tcW w:w="562" w:type="dxa"/>
          </w:tcPr>
          <w:p w14:paraId="2DEDEB09" w14:textId="77777777" w:rsidR="00691AA0" w:rsidRPr="00D450B4" w:rsidRDefault="00691AA0" w:rsidP="000F0C53">
            <w:pPr>
              <w:jc w:val="center"/>
              <w:rPr>
                <w:rFonts w:ascii="Times New Roman" w:hAnsi="Times New Roman" w:cs="Times New Roman"/>
                <w:sz w:val="24"/>
                <w:szCs w:val="24"/>
              </w:rPr>
            </w:pPr>
            <w:r w:rsidRPr="00D450B4">
              <w:rPr>
                <w:rFonts w:ascii="Times New Roman" w:hAnsi="Times New Roman" w:cs="Times New Roman"/>
                <w:sz w:val="24"/>
                <w:szCs w:val="24"/>
              </w:rPr>
              <w:t>2</w:t>
            </w:r>
          </w:p>
        </w:tc>
        <w:tc>
          <w:tcPr>
            <w:tcW w:w="1276" w:type="dxa"/>
          </w:tcPr>
          <w:p w14:paraId="1B5E8F1D" w14:textId="77777777" w:rsidR="00691AA0" w:rsidRPr="00D450B4" w:rsidRDefault="00691AA0" w:rsidP="000F0C53">
            <w:pPr>
              <w:jc w:val="center"/>
              <w:rPr>
                <w:rFonts w:ascii="Times New Roman" w:hAnsi="Times New Roman" w:cs="Times New Roman"/>
                <w:sz w:val="24"/>
                <w:szCs w:val="24"/>
              </w:rPr>
            </w:pPr>
          </w:p>
        </w:tc>
        <w:tc>
          <w:tcPr>
            <w:tcW w:w="1371" w:type="dxa"/>
          </w:tcPr>
          <w:p w14:paraId="15A51305" w14:textId="77777777" w:rsidR="00691AA0" w:rsidRPr="00D450B4" w:rsidRDefault="00691AA0" w:rsidP="000F0C53">
            <w:pPr>
              <w:jc w:val="center"/>
              <w:rPr>
                <w:rFonts w:ascii="Times New Roman" w:hAnsi="Times New Roman" w:cs="Times New Roman"/>
                <w:sz w:val="24"/>
                <w:szCs w:val="24"/>
              </w:rPr>
            </w:pPr>
          </w:p>
        </w:tc>
        <w:tc>
          <w:tcPr>
            <w:tcW w:w="1070" w:type="dxa"/>
          </w:tcPr>
          <w:p w14:paraId="78D7653B" w14:textId="77777777" w:rsidR="00691AA0" w:rsidRPr="00D450B4" w:rsidRDefault="00691AA0" w:rsidP="000F0C53">
            <w:pPr>
              <w:jc w:val="center"/>
              <w:rPr>
                <w:rFonts w:ascii="Times New Roman" w:hAnsi="Times New Roman" w:cs="Times New Roman"/>
                <w:sz w:val="24"/>
                <w:szCs w:val="24"/>
              </w:rPr>
            </w:pPr>
          </w:p>
        </w:tc>
        <w:tc>
          <w:tcPr>
            <w:tcW w:w="1070" w:type="dxa"/>
          </w:tcPr>
          <w:p w14:paraId="7A536E08" w14:textId="77777777" w:rsidR="00691AA0" w:rsidRPr="00D450B4" w:rsidRDefault="00691AA0" w:rsidP="000F0C53">
            <w:pPr>
              <w:jc w:val="center"/>
              <w:rPr>
                <w:rFonts w:ascii="Times New Roman" w:hAnsi="Times New Roman" w:cs="Times New Roman"/>
                <w:sz w:val="24"/>
                <w:szCs w:val="24"/>
              </w:rPr>
            </w:pPr>
          </w:p>
        </w:tc>
        <w:tc>
          <w:tcPr>
            <w:tcW w:w="1070" w:type="dxa"/>
          </w:tcPr>
          <w:p w14:paraId="6DB134CB" w14:textId="77777777" w:rsidR="00691AA0" w:rsidRPr="00D450B4" w:rsidRDefault="00691AA0" w:rsidP="000F0C53">
            <w:pPr>
              <w:jc w:val="center"/>
              <w:rPr>
                <w:rFonts w:ascii="Times New Roman" w:hAnsi="Times New Roman" w:cs="Times New Roman"/>
                <w:sz w:val="24"/>
                <w:szCs w:val="24"/>
              </w:rPr>
            </w:pPr>
          </w:p>
        </w:tc>
        <w:tc>
          <w:tcPr>
            <w:tcW w:w="1070" w:type="dxa"/>
          </w:tcPr>
          <w:p w14:paraId="424354BE" w14:textId="77777777" w:rsidR="00691AA0" w:rsidRPr="00D450B4" w:rsidRDefault="00691AA0" w:rsidP="000F0C53">
            <w:pPr>
              <w:jc w:val="center"/>
              <w:rPr>
                <w:rFonts w:ascii="Times New Roman" w:hAnsi="Times New Roman" w:cs="Times New Roman"/>
                <w:sz w:val="24"/>
                <w:szCs w:val="24"/>
              </w:rPr>
            </w:pPr>
          </w:p>
        </w:tc>
        <w:tc>
          <w:tcPr>
            <w:tcW w:w="1070" w:type="dxa"/>
          </w:tcPr>
          <w:p w14:paraId="2C16E6C0" w14:textId="77777777" w:rsidR="00691AA0" w:rsidRPr="00D450B4" w:rsidRDefault="00691AA0" w:rsidP="000F0C53">
            <w:pPr>
              <w:jc w:val="center"/>
              <w:rPr>
                <w:rFonts w:ascii="Times New Roman" w:hAnsi="Times New Roman" w:cs="Times New Roman"/>
                <w:sz w:val="24"/>
                <w:szCs w:val="24"/>
              </w:rPr>
            </w:pPr>
          </w:p>
        </w:tc>
        <w:tc>
          <w:tcPr>
            <w:tcW w:w="1070" w:type="dxa"/>
          </w:tcPr>
          <w:p w14:paraId="059F128B" w14:textId="77777777" w:rsidR="00691AA0" w:rsidRPr="00D450B4" w:rsidRDefault="00691AA0" w:rsidP="000F0C53">
            <w:pPr>
              <w:jc w:val="center"/>
              <w:rPr>
                <w:rFonts w:ascii="Times New Roman" w:hAnsi="Times New Roman" w:cs="Times New Roman"/>
                <w:sz w:val="24"/>
                <w:szCs w:val="24"/>
              </w:rPr>
            </w:pPr>
            <w:r w:rsidRPr="00D450B4">
              <w:rPr>
                <w:rFonts w:ascii="Times New Roman" w:hAnsi="Times New Roman" w:cs="Times New Roman"/>
                <w:sz w:val="24"/>
                <w:szCs w:val="24"/>
              </w:rPr>
              <w:t>Xóa/sửa</w:t>
            </w:r>
          </w:p>
        </w:tc>
      </w:tr>
      <w:tr w:rsidR="00691AA0" w:rsidRPr="00D450B4" w14:paraId="34C9C1DC" w14:textId="77777777" w:rsidTr="000F0C53">
        <w:tc>
          <w:tcPr>
            <w:tcW w:w="562" w:type="dxa"/>
          </w:tcPr>
          <w:p w14:paraId="39D580E7" w14:textId="77777777" w:rsidR="00691AA0" w:rsidRPr="00D450B4" w:rsidRDefault="00691AA0" w:rsidP="000F0C53">
            <w:pPr>
              <w:jc w:val="center"/>
              <w:rPr>
                <w:rFonts w:ascii="Times New Roman" w:hAnsi="Times New Roman" w:cs="Times New Roman"/>
                <w:sz w:val="24"/>
                <w:szCs w:val="24"/>
              </w:rPr>
            </w:pPr>
            <w:r w:rsidRPr="00D450B4">
              <w:rPr>
                <w:rFonts w:ascii="Times New Roman" w:hAnsi="Times New Roman" w:cs="Times New Roman"/>
                <w:sz w:val="24"/>
                <w:szCs w:val="24"/>
              </w:rPr>
              <w:t>3</w:t>
            </w:r>
          </w:p>
        </w:tc>
        <w:tc>
          <w:tcPr>
            <w:tcW w:w="1276" w:type="dxa"/>
          </w:tcPr>
          <w:p w14:paraId="4EBEFE5A" w14:textId="77777777" w:rsidR="00691AA0" w:rsidRPr="00D450B4" w:rsidRDefault="00691AA0" w:rsidP="000F0C53">
            <w:pPr>
              <w:jc w:val="center"/>
              <w:rPr>
                <w:rFonts w:ascii="Times New Roman" w:hAnsi="Times New Roman" w:cs="Times New Roman"/>
                <w:sz w:val="24"/>
                <w:szCs w:val="24"/>
              </w:rPr>
            </w:pPr>
          </w:p>
        </w:tc>
        <w:tc>
          <w:tcPr>
            <w:tcW w:w="1371" w:type="dxa"/>
          </w:tcPr>
          <w:p w14:paraId="103093C5" w14:textId="77777777" w:rsidR="00691AA0" w:rsidRPr="00D450B4" w:rsidRDefault="00691AA0" w:rsidP="000F0C53">
            <w:pPr>
              <w:jc w:val="center"/>
              <w:rPr>
                <w:rFonts w:ascii="Times New Roman" w:hAnsi="Times New Roman" w:cs="Times New Roman"/>
                <w:sz w:val="24"/>
                <w:szCs w:val="24"/>
              </w:rPr>
            </w:pPr>
          </w:p>
        </w:tc>
        <w:tc>
          <w:tcPr>
            <w:tcW w:w="1070" w:type="dxa"/>
          </w:tcPr>
          <w:p w14:paraId="32A1B493" w14:textId="77777777" w:rsidR="00691AA0" w:rsidRPr="00D450B4" w:rsidRDefault="00691AA0" w:rsidP="000F0C53">
            <w:pPr>
              <w:jc w:val="center"/>
              <w:rPr>
                <w:rFonts w:ascii="Times New Roman" w:hAnsi="Times New Roman" w:cs="Times New Roman"/>
                <w:sz w:val="24"/>
                <w:szCs w:val="24"/>
              </w:rPr>
            </w:pPr>
          </w:p>
        </w:tc>
        <w:tc>
          <w:tcPr>
            <w:tcW w:w="1070" w:type="dxa"/>
          </w:tcPr>
          <w:p w14:paraId="0099343D" w14:textId="77777777" w:rsidR="00691AA0" w:rsidRPr="00D450B4" w:rsidRDefault="00691AA0" w:rsidP="000F0C53">
            <w:pPr>
              <w:jc w:val="center"/>
              <w:rPr>
                <w:rFonts w:ascii="Times New Roman" w:hAnsi="Times New Roman" w:cs="Times New Roman"/>
                <w:sz w:val="24"/>
                <w:szCs w:val="24"/>
              </w:rPr>
            </w:pPr>
          </w:p>
        </w:tc>
        <w:tc>
          <w:tcPr>
            <w:tcW w:w="1070" w:type="dxa"/>
          </w:tcPr>
          <w:p w14:paraId="1075AA8E" w14:textId="77777777" w:rsidR="00691AA0" w:rsidRPr="00D450B4" w:rsidRDefault="00691AA0" w:rsidP="000F0C53">
            <w:pPr>
              <w:jc w:val="center"/>
              <w:rPr>
                <w:rFonts w:ascii="Times New Roman" w:hAnsi="Times New Roman" w:cs="Times New Roman"/>
                <w:sz w:val="24"/>
                <w:szCs w:val="24"/>
              </w:rPr>
            </w:pPr>
          </w:p>
        </w:tc>
        <w:tc>
          <w:tcPr>
            <w:tcW w:w="1070" w:type="dxa"/>
          </w:tcPr>
          <w:p w14:paraId="0D1CCB61" w14:textId="77777777" w:rsidR="00691AA0" w:rsidRPr="00D450B4" w:rsidRDefault="00691AA0" w:rsidP="000F0C53">
            <w:pPr>
              <w:jc w:val="center"/>
              <w:rPr>
                <w:rFonts w:ascii="Times New Roman" w:hAnsi="Times New Roman" w:cs="Times New Roman"/>
                <w:sz w:val="24"/>
                <w:szCs w:val="24"/>
              </w:rPr>
            </w:pPr>
          </w:p>
        </w:tc>
        <w:tc>
          <w:tcPr>
            <w:tcW w:w="1070" w:type="dxa"/>
          </w:tcPr>
          <w:p w14:paraId="24B2F349" w14:textId="77777777" w:rsidR="00691AA0" w:rsidRPr="00D450B4" w:rsidRDefault="00691AA0" w:rsidP="000F0C53">
            <w:pPr>
              <w:jc w:val="center"/>
              <w:rPr>
                <w:rFonts w:ascii="Times New Roman" w:hAnsi="Times New Roman" w:cs="Times New Roman"/>
                <w:sz w:val="24"/>
                <w:szCs w:val="24"/>
              </w:rPr>
            </w:pPr>
          </w:p>
        </w:tc>
        <w:tc>
          <w:tcPr>
            <w:tcW w:w="1070" w:type="dxa"/>
          </w:tcPr>
          <w:p w14:paraId="002C0BB5" w14:textId="77777777" w:rsidR="00691AA0" w:rsidRPr="00D450B4" w:rsidRDefault="00691AA0" w:rsidP="000F0C53">
            <w:pPr>
              <w:jc w:val="center"/>
              <w:rPr>
                <w:rFonts w:ascii="Times New Roman" w:hAnsi="Times New Roman" w:cs="Times New Roman"/>
                <w:sz w:val="24"/>
                <w:szCs w:val="24"/>
              </w:rPr>
            </w:pPr>
          </w:p>
        </w:tc>
      </w:tr>
    </w:tbl>
    <w:tbl>
      <w:tblPr>
        <w:tblW w:w="9634" w:type="dxa"/>
        <w:tblInd w:w="-5"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9634"/>
      </w:tblGrid>
      <w:tr w:rsidR="00691AA0" w:rsidRPr="00E37AA8" w14:paraId="2A6BD97A" w14:textId="77777777" w:rsidTr="000F0C53">
        <w:trPr>
          <w:trHeight w:val="300"/>
        </w:trPr>
        <w:tc>
          <w:tcPr>
            <w:tcW w:w="9634" w:type="dxa"/>
            <w:shd w:val="clear" w:color="auto" w:fill="EBF1DD"/>
          </w:tcPr>
          <w:p w14:paraId="3B1EDF5D" w14:textId="77777777" w:rsidR="00691AA0" w:rsidRPr="00E37AA8" w:rsidRDefault="00691AA0" w:rsidP="000F0C53">
            <w:pPr>
              <w:jc w:val="center"/>
              <w:rPr>
                <w:rFonts w:ascii="Times New Roman" w:hAnsi="Times New Roman" w:cs="Times New Roman"/>
                <w:b/>
                <w:sz w:val="24"/>
                <w:szCs w:val="24"/>
                <w:rPrChange w:id="648" w:author="Ân Duy" w:date="2024-06-17T08:18:00Z">
                  <w:rPr>
                    <w:b/>
                  </w:rPr>
                </w:rPrChange>
              </w:rPr>
            </w:pPr>
            <w:r w:rsidRPr="00E37AA8">
              <w:rPr>
                <w:rFonts w:ascii="Times New Roman" w:hAnsi="Times New Roman" w:cs="Times New Roman"/>
                <w:b/>
                <w:sz w:val="24"/>
                <w:szCs w:val="24"/>
                <w:rPrChange w:id="649" w:author="Ân Duy" w:date="2024-06-17T08:18:00Z">
                  <w:rPr>
                    <w:b/>
                  </w:rPr>
                </w:rPrChange>
              </w:rPr>
              <w:t>QD1: Số điện thoại phải đủ 10 con số</w:t>
            </w:r>
          </w:p>
        </w:tc>
      </w:tr>
    </w:tbl>
    <w:p w14:paraId="0682E1A9" w14:textId="77777777" w:rsidR="00691AA0" w:rsidRDefault="00691AA0" w:rsidP="00691AA0">
      <w:pPr>
        <w:pStyle w:val="u3"/>
      </w:pPr>
      <w:bookmarkStart w:id="650" w:name="_Toc172974101"/>
      <w:r w:rsidRPr="004A68EB">
        <w:t>B</w:t>
      </w:r>
      <w:r>
        <w:t>M02</w:t>
      </w:r>
      <w:r w:rsidRPr="004A68EB">
        <w:t xml:space="preserve">: </w:t>
      </w:r>
      <w:r>
        <w:t>Thêm quản lý</w:t>
      </w:r>
      <w:bookmarkEnd w:id="650"/>
    </w:p>
    <w:tbl>
      <w:tblPr>
        <w:tblStyle w:val="LiBang"/>
        <w:tblW w:w="0" w:type="auto"/>
        <w:jc w:val="center"/>
        <w:tblLook w:val="0000" w:firstRow="0" w:lastRow="0" w:firstColumn="0" w:lastColumn="0" w:noHBand="0" w:noVBand="0"/>
      </w:tblPr>
      <w:tblGrid>
        <w:gridCol w:w="1696"/>
        <w:gridCol w:w="7933"/>
      </w:tblGrid>
      <w:tr w:rsidR="00691AA0" w:rsidRPr="00D55334" w14:paraId="38112D35" w14:textId="77777777" w:rsidTr="000F0C53">
        <w:trPr>
          <w:trHeight w:val="576"/>
          <w:jc w:val="center"/>
        </w:trPr>
        <w:tc>
          <w:tcPr>
            <w:tcW w:w="1696" w:type="dxa"/>
            <w:shd w:val="clear" w:color="auto" w:fill="95B3D7" w:themeFill="accent1" w:themeFillTint="99"/>
          </w:tcPr>
          <w:p w14:paraId="6617B6AE" w14:textId="77777777" w:rsidR="00691AA0" w:rsidRPr="00D55334" w:rsidRDefault="00691AA0" w:rsidP="000F0C53">
            <w:pPr>
              <w:ind w:left="-5"/>
              <w:rPr>
                <w:rFonts w:ascii="Times New Roman" w:hAnsi="Times New Roman" w:cs="Times New Roman"/>
                <w:sz w:val="24"/>
                <w:szCs w:val="24"/>
              </w:rPr>
            </w:pPr>
            <w:r w:rsidRPr="00D55334">
              <w:rPr>
                <w:rFonts w:ascii="Times New Roman" w:hAnsi="Times New Roman" w:cs="Times New Roman"/>
                <w:sz w:val="24"/>
                <w:szCs w:val="24"/>
              </w:rPr>
              <w:t>BM02</w:t>
            </w:r>
          </w:p>
        </w:tc>
        <w:tc>
          <w:tcPr>
            <w:tcW w:w="7933" w:type="dxa"/>
            <w:shd w:val="clear" w:color="auto" w:fill="95B3D7" w:themeFill="accent1" w:themeFillTint="99"/>
          </w:tcPr>
          <w:p w14:paraId="36C82A72" w14:textId="77777777" w:rsidR="00691AA0" w:rsidRPr="00D55334" w:rsidRDefault="00691AA0" w:rsidP="000F0C53">
            <w:pPr>
              <w:ind w:left="-5"/>
              <w:rPr>
                <w:rFonts w:ascii="Times New Roman" w:hAnsi="Times New Roman" w:cs="Times New Roman"/>
                <w:sz w:val="24"/>
                <w:szCs w:val="24"/>
              </w:rPr>
            </w:pPr>
            <w:r w:rsidRPr="00D55334">
              <w:rPr>
                <w:rFonts w:ascii="Times New Roman" w:hAnsi="Times New Roman" w:cs="Times New Roman"/>
                <w:sz w:val="24"/>
                <w:szCs w:val="24"/>
              </w:rPr>
              <w:t>Thêm quản lý</w:t>
            </w:r>
          </w:p>
        </w:tc>
      </w:tr>
      <w:tr w:rsidR="00691AA0" w:rsidRPr="00D55334" w14:paraId="4F780EEB" w14:textId="77777777" w:rsidTr="000F0C53">
        <w:tblPrEx>
          <w:tblLook w:val="04A0" w:firstRow="1" w:lastRow="0" w:firstColumn="1" w:lastColumn="0" w:noHBand="0" w:noVBand="1"/>
        </w:tblPrEx>
        <w:trPr>
          <w:jc w:val="center"/>
        </w:trPr>
        <w:tc>
          <w:tcPr>
            <w:tcW w:w="1696" w:type="dxa"/>
          </w:tcPr>
          <w:p w14:paraId="06002346" w14:textId="77777777" w:rsidR="00691AA0" w:rsidRPr="00D55334" w:rsidRDefault="00691AA0" w:rsidP="000F0C53">
            <w:pPr>
              <w:rPr>
                <w:rFonts w:ascii="Times New Roman" w:hAnsi="Times New Roman" w:cs="Times New Roman"/>
                <w:sz w:val="24"/>
                <w:szCs w:val="24"/>
              </w:rPr>
            </w:pPr>
            <w:r w:rsidRPr="00D55334">
              <w:rPr>
                <w:rFonts w:ascii="Times New Roman" w:hAnsi="Times New Roman" w:cs="Times New Roman"/>
                <w:sz w:val="24"/>
                <w:szCs w:val="24"/>
              </w:rPr>
              <w:t>ID quản lý</w:t>
            </w:r>
          </w:p>
        </w:tc>
        <w:tc>
          <w:tcPr>
            <w:tcW w:w="7933" w:type="dxa"/>
          </w:tcPr>
          <w:p w14:paraId="4E55DFD0" w14:textId="77777777" w:rsidR="00691AA0" w:rsidRPr="00D55334" w:rsidRDefault="00691AA0" w:rsidP="000F0C53">
            <w:pPr>
              <w:rPr>
                <w:rFonts w:ascii="Times New Roman" w:hAnsi="Times New Roman" w:cs="Times New Roman"/>
                <w:sz w:val="24"/>
                <w:szCs w:val="24"/>
              </w:rPr>
            </w:pPr>
            <w:r w:rsidRPr="00D55334">
              <w:rPr>
                <w:rFonts w:ascii="Times New Roman" w:hAnsi="Times New Roman" w:cs="Times New Roman"/>
                <w:sz w:val="24"/>
                <w:szCs w:val="24"/>
              </w:rPr>
              <w:t>.......................................................................</w:t>
            </w:r>
          </w:p>
        </w:tc>
      </w:tr>
      <w:tr w:rsidR="00691AA0" w:rsidRPr="00D55334" w14:paraId="09EA1F42" w14:textId="77777777" w:rsidTr="000F0C53">
        <w:tblPrEx>
          <w:tblLook w:val="04A0" w:firstRow="1" w:lastRow="0" w:firstColumn="1" w:lastColumn="0" w:noHBand="0" w:noVBand="1"/>
        </w:tblPrEx>
        <w:trPr>
          <w:jc w:val="center"/>
        </w:trPr>
        <w:tc>
          <w:tcPr>
            <w:tcW w:w="1696" w:type="dxa"/>
          </w:tcPr>
          <w:p w14:paraId="4BE13DD7" w14:textId="77777777" w:rsidR="00691AA0" w:rsidRPr="00D55334" w:rsidRDefault="00691AA0" w:rsidP="000F0C53">
            <w:pPr>
              <w:rPr>
                <w:rFonts w:ascii="Times New Roman" w:hAnsi="Times New Roman" w:cs="Times New Roman"/>
                <w:sz w:val="24"/>
                <w:szCs w:val="24"/>
              </w:rPr>
            </w:pPr>
            <w:r w:rsidRPr="00D55334">
              <w:rPr>
                <w:rFonts w:ascii="Times New Roman" w:hAnsi="Times New Roman" w:cs="Times New Roman"/>
                <w:sz w:val="24"/>
                <w:szCs w:val="24"/>
              </w:rPr>
              <w:t>Họ Tên</w:t>
            </w:r>
          </w:p>
        </w:tc>
        <w:tc>
          <w:tcPr>
            <w:tcW w:w="7933" w:type="dxa"/>
          </w:tcPr>
          <w:p w14:paraId="1B0E2D3C" w14:textId="77777777" w:rsidR="00691AA0" w:rsidRPr="00D55334" w:rsidRDefault="00691AA0" w:rsidP="000F0C53">
            <w:pPr>
              <w:rPr>
                <w:rFonts w:ascii="Times New Roman" w:hAnsi="Times New Roman" w:cs="Times New Roman"/>
                <w:sz w:val="24"/>
                <w:szCs w:val="24"/>
              </w:rPr>
            </w:pPr>
            <w:r w:rsidRPr="00D55334">
              <w:rPr>
                <w:rFonts w:ascii="Times New Roman" w:hAnsi="Times New Roman" w:cs="Times New Roman"/>
                <w:sz w:val="24"/>
                <w:szCs w:val="24"/>
              </w:rPr>
              <w:t>.......................................................................</w:t>
            </w:r>
          </w:p>
        </w:tc>
      </w:tr>
      <w:tr w:rsidR="00691AA0" w:rsidRPr="00D55334" w14:paraId="3AEFD7D1" w14:textId="77777777" w:rsidTr="000F0C53">
        <w:tblPrEx>
          <w:tblLook w:val="04A0" w:firstRow="1" w:lastRow="0" w:firstColumn="1" w:lastColumn="0" w:noHBand="0" w:noVBand="1"/>
        </w:tblPrEx>
        <w:trPr>
          <w:jc w:val="center"/>
        </w:trPr>
        <w:tc>
          <w:tcPr>
            <w:tcW w:w="1696" w:type="dxa"/>
          </w:tcPr>
          <w:p w14:paraId="75BDCCE3" w14:textId="77777777" w:rsidR="00691AA0" w:rsidRPr="00D55334" w:rsidRDefault="00691AA0" w:rsidP="000F0C53">
            <w:pPr>
              <w:rPr>
                <w:rFonts w:ascii="Times New Roman" w:hAnsi="Times New Roman" w:cs="Times New Roman"/>
                <w:sz w:val="24"/>
                <w:szCs w:val="24"/>
              </w:rPr>
            </w:pPr>
            <w:r w:rsidRPr="00D55334">
              <w:rPr>
                <w:rFonts w:ascii="Times New Roman" w:hAnsi="Times New Roman" w:cs="Times New Roman"/>
                <w:sz w:val="24"/>
                <w:szCs w:val="24"/>
              </w:rPr>
              <w:t>Email</w:t>
            </w:r>
          </w:p>
        </w:tc>
        <w:tc>
          <w:tcPr>
            <w:tcW w:w="7933" w:type="dxa"/>
          </w:tcPr>
          <w:p w14:paraId="0D6A1D39" w14:textId="77777777" w:rsidR="00691AA0" w:rsidRPr="00D55334" w:rsidRDefault="00691AA0" w:rsidP="000F0C53">
            <w:pPr>
              <w:rPr>
                <w:rFonts w:ascii="Times New Roman" w:hAnsi="Times New Roman" w:cs="Times New Roman"/>
                <w:sz w:val="24"/>
                <w:szCs w:val="24"/>
              </w:rPr>
            </w:pPr>
            <w:r w:rsidRPr="00D55334">
              <w:rPr>
                <w:rFonts w:ascii="Times New Roman" w:hAnsi="Times New Roman" w:cs="Times New Roman"/>
                <w:sz w:val="24"/>
                <w:szCs w:val="24"/>
              </w:rPr>
              <w:t>.......................................................................</w:t>
            </w:r>
          </w:p>
        </w:tc>
      </w:tr>
      <w:tr w:rsidR="00691AA0" w:rsidRPr="00D55334" w14:paraId="0C636489" w14:textId="77777777" w:rsidTr="000F0C53">
        <w:tblPrEx>
          <w:tblLook w:val="04A0" w:firstRow="1" w:lastRow="0" w:firstColumn="1" w:lastColumn="0" w:noHBand="0" w:noVBand="1"/>
        </w:tblPrEx>
        <w:trPr>
          <w:jc w:val="center"/>
        </w:trPr>
        <w:tc>
          <w:tcPr>
            <w:tcW w:w="1696" w:type="dxa"/>
          </w:tcPr>
          <w:p w14:paraId="1E374B0A" w14:textId="77777777" w:rsidR="00691AA0" w:rsidRPr="00D55334" w:rsidRDefault="00691AA0" w:rsidP="000F0C53">
            <w:pPr>
              <w:rPr>
                <w:rFonts w:ascii="Times New Roman" w:hAnsi="Times New Roman" w:cs="Times New Roman"/>
                <w:sz w:val="24"/>
                <w:szCs w:val="24"/>
              </w:rPr>
            </w:pPr>
            <w:r w:rsidRPr="00D55334">
              <w:rPr>
                <w:rFonts w:ascii="Times New Roman" w:hAnsi="Times New Roman" w:cs="Times New Roman"/>
                <w:sz w:val="24"/>
                <w:szCs w:val="24"/>
              </w:rPr>
              <w:t>Địa Chỉ</w:t>
            </w:r>
          </w:p>
        </w:tc>
        <w:tc>
          <w:tcPr>
            <w:tcW w:w="7933" w:type="dxa"/>
          </w:tcPr>
          <w:p w14:paraId="4A467781" w14:textId="77777777" w:rsidR="00691AA0" w:rsidRPr="00D55334" w:rsidRDefault="00691AA0" w:rsidP="000F0C53">
            <w:pPr>
              <w:rPr>
                <w:rFonts w:ascii="Times New Roman" w:hAnsi="Times New Roman" w:cs="Times New Roman"/>
                <w:sz w:val="24"/>
                <w:szCs w:val="24"/>
              </w:rPr>
            </w:pPr>
            <w:r w:rsidRPr="00D55334">
              <w:rPr>
                <w:rFonts w:ascii="Times New Roman" w:hAnsi="Times New Roman" w:cs="Times New Roman"/>
                <w:sz w:val="24"/>
                <w:szCs w:val="24"/>
              </w:rPr>
              <w:t>.......................................................................</w:t>
            </w:r>
          </w:p>
        </w:tc>
      </w:tr>
      <w:tr w:rsidR="00691AA0" w:rsidRPr="00D55334" w14:paraId="6A7D4E1F" w14:textId="77777777" w:rsidTr="000F0C53">
        <w:tblPrEx>
          <w:tblLook w:val="04A0" w:firstRow="1" w:lastRow="0" w:firstColumn="1" w:lastColumn="0" w:noHBand="0" w:noVBand="1"/>
        </w:tblPrEx>
        <w:trPr>
          <w:jc w:val="center"/>
        </w:trPr>
        <w:tc>
          <w:tcPr>
            <w:tcW w:w="1696" w:type="dxa"/>
          </w:tcPr>
          <w:p w14:paraId="5C1498FC" w14:textId="77777777" w:rsidR="00691AA0" w:rsidRPr="00D55334" w:rsidRDefault="00691AA0" w:rsidP="000F0C53">
            <w:pPr>
              <w:rPr>
                <w:rFonts w:ascii="Times New Roman" w:hAnsi="Times New Roman" w:cs="Times New Roman"/>
                <w:sz w:val="24"/>
                <w:szCs w:val="24"/>
              </w:rPr>
            </w:pPr>
            <w:r w:rsidRPr="00D55334">
              <w:rPr>
                <w:rFonts w:ascii="Times New Roman" w:hAnsi="Times New Roman" w:cs="Times New Roman"/>
                <w:sz w:val="24"/>
                <w:szCs w:val="24"/>
              </w:rPr>
              <w:t>Số điện thoại</w:t>
            </w:r>
          </w:p>
        </w:tc>
        <w:tc>
          <w:tcPr>
            <w:tcW w:w="7933" w:type="dxa"/>
          </w:tcPr>
          <w:p w14:paraId="1D3DE4C0" w14:textId="77777777" w:rsidR="00691AA0" w:rsidRPr="00D55334" w:rsidRDefault="00691AA0" w:rsidP="000F0C53">
            <w:pPr>
              <w:rPr>
                <w:rFonts w:ascii="Times New Roman" w:hAnsi="Times New Roman" w:cs="Times New Roman"/>
                <w:sz w:val="24"/>
                <w:szCs w:val="24"/>
              </w:rPr>
            </w:pPr>
            <w:r w:rsidRPr="00D55334">
              <w:rPr>
                <w:rFonts w:ascii="Times New Roman" w:hAnsi="Times New Roman" w:cs="Times New Roman"/>
                <w:sz w:val="24"/>
                <w:szCs w:val="24"/>
              </w:rPr>
              <w:t>.......................................................................</w:t>
            </w:r>
          </w:p>
        </w:tc>
      </w:tr>
      <w:tr w:rsidR="00691AA0" w:rsidRPr="00D55334" w14:paraId="5556D02A" w14:textId="77777777" w:rsidTr="000F0C53">
        <w:tblPrEx>
          <w:tblLook w:val="04A0" w:firstRow="1" w:lastRow="0" w:firstColumn="1" w:lastColumn="0" w:noHBand="0" w:noVBand="1"/>
        </w:tblPrEx>
        <w:trPr>
          <w:jc w:val="center"/>
        </w:trPr>
        <w:tc>
          <w:tcPr>
            <w:tcW w:w="1696" w:type="dxa"/>
          </w:tcPr>
          <w:p w14:paraId="642AFA30" w14:textId="77777777" w:rsidR="00691AA0" w:rsidRPr="00D55334" w:rsidRDefault="00691AA0" w:rsidP="000F0C53">
            <w:pPr>
              <w:rPr>
                <w:rFonts w:ascii="Times New Roman" w:hAnsi="Times New Roman" w:cs="Times New Roman"/>
                <w:sz w:val="24"/>
                <w:szCs w:val="24"/>
              </w:rPr>
            </w:pPr>
            <w:r w:rsidRPr="00D55334">
              <w:rPr>
                <w:rFonts w:ascii="Times New Roman" w:hAnsi="Times New Roman" w:cs="Times New Roman"/>
                <w:sz w:val="24"/>
                <w:szCs w:val="24"/>
              </w:rPr>
              <w:t>Vai trò</w:t>
            </w:r>
          </w:p>
        </w:tc>
        <w:tc>
          <w:tcPr>
            <w:tcW w:w="7933" w:type="dxa"/>
          </w:tcPr>
          <w:p w14:paraId="5FCCF819" w14:textId="77777777" w:rsidR="00691AA0" w:rsidRPr="00D55334" w:rsidRDefault="00691AA0" w:rsidP="000F0C53">
            <w:pPr>
              <w:rPr>
                <w:rFonts w:ascii="Times New Roman" w:hAnsi="Times New Roman" w:cs="Times New Roman"/>
                <w:sz w:val="24"/>
                <w:szCs w:val="24"/>
              </w:rPr>
            </w:pPr>
            <w:r w:rsidRPr="00D55334">
              <w:rPr>
                <w:rFonts w:ascii="Times New Roman" w:hAnsi="Times New Roman" w:cs="Times New Roman"/>
                <w:sz w:val="24"/>
                <w:szCs w:val="24"/>
              </w:rPr>
              <w:t>.......................................................................</w:t>
            </w:r>
          </w:p>
        </w:tc>
      </w:tr>
      <w:tr w:rsidR="00691AA0" w:rsidRPr="00D55334" w14:paraId="7CE9B4E9" w14:textId="77777777" w:rsidTr="000F0C53">
        <w:tblPrEx>
          <w:tblLook w:val="04A0" w:firstRow="1" w:lastRow="0" w:firstColumn="1" w:lastColumn="0" w:noHBand="0" w:noVBand="1"/>
        </w:tblPrEx>
        <w:trPr>
          <w:jc w:val="center"/>
        </w:trPr>
        <w:tc>
          <w:tcPr>
            <w:tcW w:w="1696" w:type="dxa"/>
          </w:tcPr>
          <w:p w14:paraId="7E7CC979" w14:textId="77777777" w:rsidR="00691AA0" w:rsidRPr="00D55334" w:rsidRDefault="00691AA0" w:rsidP="000F0C53">
            <w:pPr>
              <w:rPr>
                <w:rFonts w:ascii="Times New Roman" w:hAnsi="Times New Roman" w:cs="Times New Roman"/>
                <w:sz w:val="24"/>
                <w:szCs w:val="24"/>
              </w:rPr>
            </w:pPr>
            <w:r w:rsidRPr="00D55334">
              <w:rPr>
                <w:rFonts w:ascii="Times New Roman" w:hAnsi="Times New Roman" w:cs="Times New Roman"/>
                <w:sz w:val="24"/>
                <w:szCs w:val="24"/>
              </w:rPr>
              <w:t>Tài khoản</w:t>
            </w:r>
          </w:p>
        </w:tc>
        <w:tc>
          <w:tcPr>
            <w:tcW w:w="7933" w:type="dxa"/>
          </w:tcPr>
          <w:p w14:paraId="144A2E95" w14:textId="77777777" w:rsidR="00691AA0" w:rsidRPr="00D55334" w:rsidRDefault="00691AA0" w:rsidP="000F0C53">
            <w:pPr>
              <w:rPr>
                <w:rFonts w:ascii="Times New Roman" w:hAnsi="Times New Roman" w:cs="Times New Roman"/>
                <w:sz w:val="24"/>
                <w:szCs w:val="24"/>
              </w:rPr>
            </w:pPr>
            <w:r w:rsidRPr="00D55334">
              <w:rPr>
                <w:rFonts w:ascii="Times New Roman" w:hAnsi="Times New Roman" w:cs="Times New Roman"/>
                <w:sz w:val="24"/>
                <w:szCs w:val="24"/>
              </w:rPr>
              <w:t>.......................................................................</w:t>
            </w:r>
          </w:p>
        </w:tc>
      </w:tr>
      <w:tr w:rsidR="00691AA0" w:rsidRPr="00D55334" w14:paraId="6F116FD8" w14:textId="77777777" w:rsidTr="000F0C53">
        <w:tblPrEx>
          <w:tblLook w:val="04A0" w:firstRow="1" w:lastRow="0" w:firstColumn="1" w:lastColumn="0" w:noHBand="0" w:noVBand="1"/>
        </w:tblPrEx>
        <w:trPr>
          <w:jc w:val="center"/>
        </w:trPr>
        <w:tc>
          <w:tcPr>
            <w:tcW w:w="1696" w:type="dxa"/>
          </w:tcPr>
          <w:p w14:paraId="2CCE43FC" w14:textId="77777777" w:rsidR="00691AA0" w:rsidRPr="00D55334" w:rsidRDefault="00691AA0" w:rsidP="000F0C53">
            <w:pPr>
              <w:rPr>
                <w:rFonts w:ascii="Times New Roman" w:hAnsi="Times New Roman" w:cs="Times New Roman"/>
                <w:sz w:val="24"/>
                <w:szCs w:val="24"/>
              </w:rPr>
            </w:pPr>
            <w:r w:rsidRPr="00D55334">
              <w:rPr>
                <w:rFonts w:ascii="Times New Roman" w:hAnsi="Times New Roman" w:cs="Times New Roman"/>
                <w:sz w:val="24"/>
                <w:szCs w:val="24"/>
              </w:rPr>
              <w:t>Mật khẩu</w:t>
            </w:r>
          </w:p>
        </w:tc>
        <w:tc>
          <w:tcPr>
            <w:tcW w:w="7933" w:type="dxa"/>
          </w:tcPr>
          <w:p w14:paraId="0012DF69" w14:textId="77777777" w:rsidR="00691AA0" w:rsidRPr="00D55334" w:rsidRDefault="00691AA0" w:rsidP="000F0C53">
            <w:pPr>
              <w:rPr>
                <w:rFonts w:ascii="Times New Roman" w:hAnsi="Times New Roman" w:cs="Times New Roman"/>
                <w:sz w:val="24"/>
                <w:szCs w:val="24"/>
              </w:rPr>
            </w:pPr>
            <w:r w:rsidRPr="00D55334">
              <w:rPr>
                <w:rFonts w:ascii="Times New Roman" w:hAnsi="Times New Roman" w:cs="Times New Roman"/>
                <w:sz w:val="24"/>
                <w:szCs w:val="24"/>
              </w:rPr>
              <w:t>.......................................................................</w:t>
            </w:r>
          </w:p>
        </w:tc>
      </w:tr>
    </w:tbl>
    <w:tbl>
      <w:tblPr>
        <w:tblW w:w="9634"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9634"/>
      </w:tblGrid>
      <w:tr w:rsidR="00691AA0" w:rsidRPr="00E37AA8" w14:paraId="1B9AAE79" w14:textId="77777777" w:rsidTr="000F0C53">
        <w:trPr>
          <w:trHeight w:val="300"/>
        </w:trPr>
        <w:tc>
          <w:tcPr>
            <w:tcW w:w="9634" w:type="dxa"/>
            <w:tcBorders>
              <w:left w:val="single" w:sz="4" w:space="0" w:color="auto"/>
              <w:right w:val="single" w:sz="4" w:space="0" w:color="auto"/>
            </w:tcBorders>
            <w:shd w:val="clear" w:color="auto" w:fill="EBF1DD"/>
          </w:tcPr>
          <w:p w14:paraId="0AFCB439" w14:textId="77777777" w:rsidR="00691AA0" w:rsidRPr="00E37AA8" w:rsidRDefault="00691AA0" w:rsidP="000F0C53">
            <w:pPr>
              <w:jc w:val="center"/>
              <w:rPr>
                <w:rFonts w:ascii="Times New Roman" w:hAnsi="Times New Roman" w:cs="Times New Roman"/>
                <w:b/>
                <w:sz w:val="24"/>
                <w:szCs w:val="24"/>
                <w:rPrChange w:id="651" w:author="Ân Duy" w:date="2024-06-17T08:17:00Z">
                  <w:rPr>
                    <w:b/>
                  </w:rPr>
                </w:rPrChange>
              </w:rPr>
            </w:pPr>
            <w:r w:rsidRPr="00E37AA8">
              <w:rPr>
                <w:rFonts w:ascii="Times New Roman" w:hAnsi="Times New Roman" w:cs="Times New Roman"/>
                <w:b/>
                <w:sz w:val="24"/>
                <w:szCs w:val="24"/>
                <w:rPrChange w:id="652" w:author="Ân Duy" w:date="2024-06-17T08:17:00Z">
                  <w:rPr>
                    <w:b/>
                  </w:rPr>
                </w:rPrChange>
              </w:rPr>
              <w:t xml:space="preserve">QD2: Mật khẩu phải có ít nhất một kí tự in hoa </w:t>
            </w:r>
          </w:p>
        </w:tc>
      </w:tr>
    </w:tbl>
    <w:p w14:paraId="1824218A" w14:textId="77777777" w:rsidR="00691AA0" w:rsidRDefault="00691AA0" w:rsidP="00691AA0">
      <w:pPr>
        <w:rPr>
          <w:lang w:val="vi-VN"/>
        </w:rPr>
      </w:pPr>
    </w:p>
    <w:p w14:paraId="3D276CD8" w14:textId="77777777" w:rsidR="00691AA0" w:rsidRDefault="00691AA0" w:rsidP="00691AA0">
      <w:pPr>
        <w:rPr>
          <w:lang w:val="vi-VN"/>
        </w:rPr>
      </w:pPr>
    </w:p>
    <w:p w14:paraId="2C877FC6" w14:textId="77777777" w:rsidR="00691AA0" w:rsidRDefault="00691AA0" w:rsidP="00691AA0">
      <w:pPr>
        <w:rPr>
          <w:lang w:val="vi-VN"/>
        </w:rPr>
      </w:pPr>
    </w:p>
    <w:p w14:paraId="653D9895" w14:textId="77777777" w:rsidR="00691AA0" w:rsidRDefault="00691AA0" w:rsidP="00691AA0">
      <w:pPr>
        <w:rPr>
          <w:lang w:val="vi-VN"/>
        </w:rPr>
      </w:pPr>
    </w:p>
    <w:p w14:paraId="07137B2D" w14:textId="77777777" w:rsidR="00691AA0" w:rsidRDefault="00691AA0" w:rsidP="00691AA0">
      <w:pPr>
        <w:rPr>
          <w:lang w:val="vi-VN"/>
        </w:rPr>
      </w:pPr>
    </w:p>
    <w:p w14:paraId="1169282B" w14:textId="77777777" w:rsidR="00691AA0" w:rsidRPr="00882198" w:rsidRDefault="00691AA0" w:rsidP="00691AA0">
      <w:pPr>
        <w:rPr>
          <w:lang w:val="vi-VN"/>
        </w:rPr>
      </w:pPr>
    </w:p>
    <w:p w14:paraId="0A36C3A7" w14:textId="77777777" w:rsidR="00691AA0" w:rsidRDefault="00691AA0" w:rsidP="00691AA0">
      <w:pPr>
        <w:pStyle w:val="u3"/>
      </w:pPr>
      <w:bookmarkStart w:id="653" w:name="_Toc172974102"/>
      <w:r w:rsidRPr="004A68EB">
        <w:lastRenderedPageBreak/>
        <w:t>B</w:t>
      </w:r>
      <w:r>
        <w:t>M03</w:t>
      </w:r>
      <w:r w:rsidRPr="004A68EB">
        <w:t xml:space="preserve">: </w:t>
      </w:r>
      <w:r>
        <w:t>Đăng ký</w:t>
      </w:r>
      <w:bookmarkEnd w:id="653"/>
    </w:p>
    <w:tbl>
      <w:tblPr>
        <w:tblStyle w:val="LiBang"/>
        <w:tblW w:w="0" w:type="auto"/>
        <w:tblLook w:val="04A0" w:firstRow="1" w:lastRow="0" w:firstColumn="1" w:lastColumn="0" w:noHBand="0" w:noVBand="1"/>
      </w:tblPr>
      <w:tblGrid>
        <w:gridCol w:w="1555"/>
        <w:gridCol w:w="8074"/>
      </w:tblGrid>
      <w:tr w:rsidR="00691AA0" w14:paraId="78CF7245" w14:textId="77777777" w:rsidTr="000F0C53">
        <w:tc>
          <w:tcPr>
            <w:tcW w:w="1555" w:type="dxa"/>
            <w:shd w:val="clear" w:color="auto" w:fill="95B3D7" w:themeFill="accent1" w:themeFillTint="99"/>
          </w:tcPr>
          <w:p w14:paraId="71FCA2D3"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BM03</w:t>
            </w:r>
          </w:p>
        </w:tc>
        <w:tc>
          <w:tcPr>
            <w:tcW w:w="8074" w:type="dxa"/>
            <w:shd w:val="clear" w:color="auto" w:fill="95B3D7" w:themeFill="accent1" w:themeFillTint="99"/>
          </w:tcPr>
          <w:p w14:paraId="03FF6B99"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Đăng ký</w:t>
            </w:r>
          </w:p>
        </w:tc>
      </w:tr>
      <w:tr w:rsidR="00691AA0" w14:paraId="2FCF8E54" w14:textId="77777777" w:rsidTr="000F0C53">
        <w:tc>
          <w:tcPr>
            <w:tcW w:w="1555" w:type="dxa"/>
          </w:tcPr>
          <w:p w14:paraId="495FA8EB"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Tên</w:t>
            </w:r>
          </w:p>
        </w:tc>
        <w:tc>
          <w:tcPr>
            <w:tcW w:w="8074" w:type="dxa"/>
          </w:tcPr>
          <w:p w14:paraId="75E00FEB"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w:t>
            </w:r>
          </w:p>
        </w:tc>
      </w:tr>
      <w:tr w:rsidR="00691AA0" w14:paraId="7ED21FCE" w14:textId="77777777" w:rsidTr="000F0C53">
        <w:tc>
          <w:tcPr>
            <w:tcW w:w="1555" w:type="dxa"/>
          </w:tcPr>
          <w:p w14:paraId="4893EBFB"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Số điện thoại</w:t>
            </w:r>
          </w:p>
        </w:tc>
        <w:tc>
          <w:tcPr>
            <w:tcW w:w="8074" w:type="dxa"/>
          </w:tcPr>
          <w:p w14:paraId="6DD0D040"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w:t>
            </w:r>
          </w:p>
        </w:tc>
      </w:tr>
      <w:tr w:rsidR="00691AA0" w14:paraId="1197F5F3" w14:textId="77777777" w:rsidTr="000F0C53">
        <w:tc>
          <w:tcPr>
            <w:tcW w:w="1555" w:type="dxa"/>
          </w:tcPr>
          <w:p w14:paraId="5E1B2C14"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Email</w:t>
            </w:r>
          </w:p>
        </w:tc>
        <w:tc>
          <w:tcPr>
            <w:tcW w:w="8074" w:type="dxa"/>
          </w:tcPr>
          <w:p w14:paraId="5376DA0D"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w:t>
            </w:r>
          </w:p>
        </w:tc>
      </w:tr>
      <w:tr w:rsidR="00691AA0" w14:paraId="026DAD19" w14:textId="77777777" w:rsidTr="000F0C53">
        <w:tc>
          <w:tcPr>
            <w:tcW w:w="1555" w:type="dxa"/>
          </w:tcPr>
          <w:p w14:paraId="0DC31ADC"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Tài khoản</w:t>
            </w:r>
          </w:p>
        </w:tc>
        <w:tc>
          <w:tcPr>
            <w:tcW w:w="8074" w:type="dxa"/>
          </w:tcPr>
          <w:p w14:paraId="10EA2A83"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w:t>
            </w:r>
          </w:p>
        </w:tc>
      </w:tr>
      <w:tr w:rsidR="00691AA0" w14:paraId="18FDA98D" w14:textId="77777777" w:rsidTr="000F0C53">
        <w:tc>
          <w:tcPr>
            <w:tcW w:w="1555" w:type="dxa"/>
          </w:tcPr>
          <w:p w14:paraId="449652D3"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Mật khẩu</w:t>
            </w:r>
          </w:p>
        </w:tc>
        <w:tc>
          <w:tcPr>
            <w:tcW w:w="8074" w:type="dxa"/>
          </w:tcPr>
          <w:p w14:paraId="55F45214"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w:t>
            </w:r>
          </w:p>
        </w:tc>
      </w:tr>
    </w:tbl>
    <w:tbl>
      <w:tblPr>
        <w:tblW w:w="9637"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600" w:firstRow="0" w:lastRow="0" w:firstColumn="0" w:lastColumn="0" w:noHBand="1" w:noVBand="1"/>
        <w:tblPrChange w:id="654" w:author="Ân Duy" w:date="2024-06-17T08:20:00Z">
          <w:tblPr>
            <w:tblW w:w="9625"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600" w:firstRow="0" w:lastRow="0" w:firstColumn="0" w:lastColumn="0" w:noHBand="1" w:noVBand="1"/>
          </w:tblPr>
        </w:tblPrChange>
      </w:tblPr>
      <w:tblGrid>
        <w:gridCol w:w="9637"/>
        <w:tblGridChange w:id="655">
          <w:tblGrid>
            <w:gridCol w:w="9625"/>
            <w:gridCol w:w="12"/>
          </w:tblGrid>
        </w:tblGridChange>
      </w:tblGrid>
      <w:tr w:rsidR="00691AA0" w14:paraId="7A311EAB" w14:textId="77777777" w:rsidTr="000F0C53">
        <w:trPr>
          <w:trHeight w:val="300"/>
          <w:trPrChange w:id="656" w:author="Ân Duy" w:date="2024-06-17T08:20:00Z">
            <w:trPr>
              <w:gridAfter w:val="0"/>
              <w:trHeight w:val="300"/>
            </w:trPr>
          </w:trPrChange>
        </w:trPr>
        <w:tc>
          <w:tcPr>
            <w:tcW w:w="9637" w:type="dxa"/>
            <w:shd w:val="clear" w:color="auto" w:fill="EBF1DD"/>
            <w:tcPrChange w:id="657" w:author="Ân Duy" w:date="2024-06-17T08:20:00Z">
              <w:tcPr>
                <w:tcW w:w="9625" w:type="dxa"/>
                <w:shd w:val="clear" w:color="auto" w:fill="EBF1DD"/>
              </w:tcPr>
            </w:tcPrChange>
          </w:tcPr>
          <w:p w14:paraId="565E495B" w14:textId="77777777" w:rsidR="00691AA0" w:rsidRDefault="00691AA0" w:rsidP="000F0C53">
            <w:pPr>
              <w:jc w:val="center"/>
              <w:rPr>
                <w:b/>
              </w:rPr>
            </w:pPr>
            <w:r>
              <w:rPr>
                <w:b/>
              </w:rPr>
              <w:t xml:space="preserve">QD3: Email phải đúng với email đăng ký </w:t>
            </w:r>
          </w:p>
        </w:tc>
      </w:tr>
    </w:tbl>
    <w:p w14:paraId="49727491" w14:textId="77777777" w:rsidR="00691AA0" w:rsidRDefault="00691AA0" w:rsidP="00691AA0">
      <w:pPr>
        <w:pStyle w:val="u3"/>
      </w:pPr>
      <w:bookmarkStart w:id="658" w:name="_Toc172974103"/>
      <w:r w:rsidRPr="004A68EB">
        <w:t>B</w:t>
      </w:r>
      <w:r>
        <w:t>M04</w:t>
      </w:r>
      <w:r w:rsidRPr="004A68EB">
        <w:t xml:space="preserve">: </w:t>
      </w:r>
      <w:r>
        <w:t>Xem thông tin khách hàng</w:t>
      </w:r>
      <w:bookmarkEnd w:id="658"/>
    </w:p>
    <w:tbl>
      <w:tblPr>
        <w:tblStyle w:val="LiBang"/>
        <w:tblW w:w="0" w:type="auto"/>
        <w:tblLook w:val="04A0" w:firstRow="1" w:lastRow="0" w:firstColumn="1" w:lastColumn="0" w:noHBand="0" w:noVBand="1"/>
      </w:tblPr>
      <w:tblGrid>
        <w:gridCol w:w="1838"/>
        <w:gridCol w:w="7791"/>
      </w:tblGrid>
      <w:tr w:rsidR="00691AA0" w14:paraId="27AA46F3" w14:textId="77777777" w:rsidTr="000F0C53">
        <w:tc>
          <w:tcPr>
            <w:tcW w:w="1838" w:type="dxa"/>
            <w:shd w:val="clear" w:color="auto" w:fill="95B3D7" w:themeFill="accent1" w:themeFillTint="99"/>
          </w:tcPr>
          <w:p w14:paraId="46EEAEA0" w14:textId="77777777" w:rsidR="00691AA0" w:rsidRPr="00D55334" w:rsidRDefault="00691AA0" w:rsidP="000F0C53">
            <w:pPr>
              <w:rPr>
                <w:rFonts w:ascii="Times New Roman" w:hAnsi="Times New Roman" w:cs="Times New Roman"/>
                <w:sz w:val="24"/>
                <w:szCs w:val="24"/>
              </w:rPr>
            </w:pPr>
            <w:r w:rsidRPr="00D55334">
              <w:rPr>
                <w:rFonts w:ascii="Times New Roman" w:hAnsi="Times New Roman" w:cs="Times New Roman"/>
                <w:sz w:val="24"/>
                <w:szCs w:val="24"/>
              </w:rPr>
              <w:t>BM04</w:t>
            </w:r>
          </w:p>
        </w:tc>
        <w:tc>
          <w:tcPr>
            <w:tcW w:w="7791" w:type="dxa"/>
            <w:shd w:val="clear" w:color="auto" w:fill="95B3D7" w:themeFill="accent1" w:themeFillTint="99"/>
          </w:tcPr>
          <w:p w14:paraId="4DAE02B2" w14:textId="77777777" w:rsidR="00691AA0" w:rsidRPr="00D55334" w:rsidRDefault="00691AA0" w:rsidP="000F0C53">
            <w:pPr>
              <w:rPr>
                <w:rFonts w:ascii="Times New Roman" w:hAnsi="Times New Roman" w:cs="Times New Roman"/>
                <w:sz w:val="24"/>
                <w:szCs w:val="24"/>
              </w:rPr>
            </w:pPr>
            <w:r w:rsidRPr="00D55334">
              <w:rPr>
                <w:rFonts w:ascii="Times New Roman" w:hAnsi="Times New Roman" w:cs="Times New Roman"/>
                <w:sz w:val="24"/>
                <w:szCs w:val="24"/>
              </w:rPr>
              <w:t>Thông tin tài khoản</w:t>
            </w:r>
          </w:p>
        </w:tc>
      </w:tr>
      <w:tr w:rsidR="00691AA0" w14:paraId="70DB378E" w14:textId="77777777" w:rsidTr="000F0C53">
        <w:tc>
          <w:tcPr>
            <w:tcW w:w="1838" w:type="dxa"/>
          </w:tcPr>
          <w:p w14:paraId="4A709B6A" w14:textId="77777777" w:rsidR="00691AA0" w:rsidRPr="00D55334" w:rsidRDefault="00691AA0" w:rsidP="000F0C53">
            <w:pPr>
              <w:rPr>
                <w:rFonts w:ascii="Times New Roman" w:hAnsi="Times New Roman" w:cs="Times New Roman"/>
                <w:sz w:val="24"/>
                <w:szCs w:val="24"/>
              </w:rPr>
            </w:pPr>
            <w:r w:rsidRPr="00D55334">
              <w:rPr>
                <w:rFonts w:ascii="Times New Roman" w:hAnsi="Times New Roman" w:cs="Times New Roman"/>
                <w:sz w:val="24"/>
                <w:szCs w:val="24"/>
              </w:rPr>
              <w:t>Tên</w:t>
            </w:r>
          </w:p>
        </w:tc>
        <w:tc>
          <w:tcPr>
            <w:tcW w:w="7791" w:type="dxa"/>
          </w:tcPr>
          <w:p w14:paraId="5D0701C1" w14:textId="77777777" w:rsidR="00691AA0" w:rsidRPr="00D55334" w:rsidRDefault="00691AA0" w:rsidP="000F0C53">
            <w:pPr>
              <w:rPr>
                <w:rFonts w:ascii="Times New Roman" w:hAnsi="Times New Roman" w:cs="Times New Roman"/>
                <w:sz w:val="24"/>
                <w:szCs w:val="24"/>
              </w:rPr>
            </w:pPr>
          </w:p>
        </w:tc>
      </w:tr>
      <w:tr w:rsidR="00691AA0" w14:paraId="07DC9200" w14:textId="77777777" w:rsidTr="000F0C53">
        <w:tc>
          <w:tcPr>
            <w:tcW w:w="1838" w:type="dxa"/>
          </w:tcPr>
          <w:p w14:paraId="24EF38C0" w14:textId="77777777" w:rsidR="00691AA0" w:rsidRPr="00D55334" w:rsidRDefault="00691AA0" w:rsidP="000F0C53">
            <w:pPr>
              <w:rPr>
                <w:rFonts w:ascii="Times New Roman" w:hAnsi="Times New Roman" w:cs="Times New Roman"/>
                <w:sz w:val="24"/>
                <w:szCs w:val="24"/>
              </w:rPr>
            </w:pPr>
            <w:r w:rsidRPr="00D55334">
              <w:rPr>
                <w:rFonts w:ascii="Times New Roman" w:hAnsi="Times New Roman" w:cs="Times New Roman"/>
                <w:sz w:val="24"/>
                <w:szCs w:val="24"/>
              </w:rPr>
              <w:t>Số điện thoại</w:t>
            </w:r>
          </w:p>
        </w:tc>
        <w:tc>
          <w:tcPr>
            <w:tcW w:w="7791" w:type="dxa"/>
          </w:tcPr>
          <w:p w14:paraId="0860E277" w14:textId="77777777" w:rsidR="00691AA0" w:rsidRPr="00D55334" w:rsidRDefault="00691AA0" w:rsidP="000F0C53">
            <w:pPr>
              <w:rPr>
                <w:rFonts w:ascii="Times New Roman" w:hAnsi="Times New Roman" w:cs="Times New Roman"/>
                <w:sz w:val="24"/>
                <w:szCs w:val="24"/>
              </w:rPr>
            </w:pPr>
          </w:p>
        </w:tc>
      </w:tr>
      <w:tr w:rsidR="00691AA0" w14:paraId="144EF3EC" w14:textId="77777777" w:rsidTr="000F0C53">
        <w:tc>
          <w:tcPr>
            <w:tcW w:w="1838" w:type="dxa"/>
          </w:tcPr>
          <w:p w14:paraId="33D9C844" w14:textId="77777777" w:rsidR="00691AA0" w:rsidRPr="00D55334" w:rsidRDefault="00691AA0" w:rsidP="000F0C53">
            <w:pPr>
              <w:rPr>
                <w:rFonts w:ascii="Times New Roman" w:hAnsi="Times New Roman" w:cs="Times New Roman"/>
                <w:sz w:val="24"/>
                <w:szCs w:val="24"/>
              </w:rPr>
            </w:pPr>
            <w:r w:rsidRPr="00D55334">
              <w:rPr>
                <w:rFonts w:ascii="Times New Roman" w:hAnsi="Times New Roman" w:cs="Times New Roman"/>
                <w:sz w:val="24"/>
                <w:szCs w:val="24"/>
              </w:rPr>
              <w:t>Email</w:t>
            </w:r>
          </w:p>
        </w:tc>
        <w:tc>
          <w:tcPr>
            <w:tcW w:w="7791" w:type="dxa"/>
          </w:tcPr>
          <w:p w14:paraId="44E4B05F" w14:textId="77777777" w:rsidR="00691AA0" w:rsidRPr="00D55334" w:rsidRDefault="00691AA0" w:rsidP="000F0C53">
            <w:pPr>
              <w:rPr>
                <w:rFonts w:ascii="Times New Roman" w:hAnsi="Times New Roman" w:cs="Times New Roman"/>
                <w:sz w:val="24"/>
                <w:szCs w:val="24"/>
              </w:rPr>
            </w:pPr>
          </w:p>
        </w:tc>
      </w:tr>
      <w:tr w:rsidR="00691AA0" w14:paraId="4187997A" w14:textId="77777777" w:rsidTr="000F0C53">
        <w:tc>
          <w:tcPr>
            <w:tcW w:w="1838" w:type="dxa"/>
          </w:tcPr>
          <w:p w14:paraId="33F05C2F" w14:textId="77777777" w:rsidR="00691AA0" w:rsidRPr="00D55334" w:rsidRDefault="00691AA0" w:rsidP="000F0C53">
            <w:pPr>
              <w:rPr>
                <w:rFonts w:ascii="Times New Roman" w:hAnsi="Times New Roman" w:cs="Times New Roman"/>
                <w:sz w:val="24"/>
                <w:szCs w:val="24"/>
              </w:rPr>
            </w:pPr>
            <w:r w:rsidRPr="00D55334">
              <w:rPr>
                <w:rFonts w:ascii="Times New Roman" w:hAnsi="Times New Roman" w:cs="Times New Roman"/>
                <w:sz w:val="24"/>
                <w:szCs w:val="24"/>
              </w:rPr>
              <w:t>Tài khoản</w:t>
            </w:r>
          </w:p>
        </w:tc>
        <w:tc>
          <w:tcPr>
            <w:tcW w:w="7791" w:type="dxa"/>
          </w:tcPr>
          <w:p w14:paraId="270D3A70" w14:textId="77777777" w:rsidR="00691AA0" w:rsidRPr="00D55334" w:rsidRDefault="00691AA0" w:rsidP="000F0C53">
            <w:pPr>
              <w:rPr>
                <w:rFonts w:ascii="Times New Roman" w:hAnsi="Times New Roman" w:cs="Times New Roman"/>
                <w:sz w:val="24"/>
                <w:szCs w:val="24"/>
              </w:rPr>
            </w:pPr>
          </w:p>
        </w:tc>
      </w:tr>
      <w:tr w:rsidR="00691AA0" w14:paraId="1B85210A" w14:textId="77777777" w:rsidTr="000F0C53">
        <w:tc>
          <w:tcPr>
            <w:tcW w:w="1838" w:type="dxa"/>
          </w:tcPr>
          <w:p w14:paraId="0A17BF68" w14:textId="77777777" w:rsidR="00691AA0" w:rsidRPr="00D55334" w:rsidRDefault="00691AA0" w:rsidP="000F0C53">
            <w:pPr>
              <w:rPr>
                <w:rFonts w:ascii="Times New Roman" w:hAnsi="Times New Roman" w:cs="Times New Roman"/>
                <w:sz w:val="24"/>
                <w:szCs w:val="24"/>
              </w:rPr>
            </w:pPr>
            <w:r w:rsidRPr="00D55334">
              <w:rPr>
                <w:rFonts w:ascii="Times New Roman" w:hAnsi="Times New Roman" w:cs="Times New Roman"/>
                <w:sz w:val="24"/>
                <w:szCs w:val="24"/>
              </w:rPr>
              <w:t>Mật khẩu</w:t>
            </w:r>
          </w:p>
        </w:tc>
        <w:tc>
          <w:tcPr>
            <w:tcW w:w="7791" w:type="dxa"/>
          </w:tcPr>
          <w:p w14:paraId="4C16A357" w14:textId="77777777" w:rsidR="00691AA0" w:rsidRPr="00D55334" w:rsidRDefault="00691AA0" w:rsidP="000F0C53">
            <w:pPr>
              <w:rPr>
                <w:rFonts w:ascii="Times New Roman" w:hAnsi="Times New Roman" w:cs="Times New Roman"/>
                <w:sz w:val="24"/>
                <w:szCs w:val="24"/>
              </w:rPr>
            </w:pPr>
          </w:p>
        </w:tc>
      </w:tr>
    </w:tbl>
    <w:tbl>
      <w:tblPr>
        <w:tblW w:w="9847"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600" w:firstRow="0" w:lastRow="0" w:firstColumn="0" w:lastColumn="0" w:noHBand="1" w:noVBand="1"/>
        <w:tblPrChange w:id="659" w:author="Ân Duy" w:date="2024-06-17T08:20:00Z">
          <w:tblPr>
            <w:tblW w:w="963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600" w:firstRow="0" w:lastRow="0" w:firstColumn="0" w:lastColumn="0" w:noHBand="1" w:noVBand="1"/>
          </w:tblPr>
        </w:tblPrChange>
      </w:tblPr>
      <w:tblGrid>
        <w:gridCol w:w="9847"/>
        <w:tblGridChange w:id="660">
          <w:tblGrid>
            <w:gridCol w:w="9630"/>
            <w:gridCol w:w="217"/>
          </w:tblGrid>
        </w:tblGridChange>
      </w:tblGrid>
      <w:tr w:rsidR="00691AA0" w:rsidRPr="00E37AA8" w14:paraId="131EE0C3" w14:textId="77777777" w:rsidTr="000F0C53">
        <w:trPr>
          <w:trHeight w:val="48"/>
          <w:trPrChange w:id="661" w:author="Ân Duy" w:date="2024-06-17T08:20:00Z">
            <w:trPr>
              <w:gridAfter w:val="0"/>
              <w:trHeight w:val="48"/>
            </w:trPr>
          </w:trPrChange>
        </w:trPr>
        <w:tc>
          <w:tcPr>
            <w:tcW w:w="9847" w:type="dxa"/>
            <w:shd w:val="clear" w:color="auto" w:fill="EBF1DD"/>
            <w:vAlign w:val="center"/>
            <w:tcPrChange w:id="662" w:author="Ân Duy" w:date="2024-06-17T08:20:00Z">
              <w:tcPr>
                <w:tcW w:w="9630" w:type="dxa"/>
                <w:shd w:val="clear" w:color="auto" w:fill="EBF1DD"/>
                <w:vAlign w:val="center"/>
              </w:tcPr>
            </w:tcPrChange>
          </w:tcPr>
          <w:p w14:paraId="5D514DB4" w14:textId="77777777" w:rsidR="00691AA0" w:rsidRPr="00E37AA8" w:rsidRDefault="00691AA0" w:rsidP="000F0C53">
            <w:pPr>
              <w:jc w:val="center"/>
              <w:rPr>
                <w:rFonts w:ascii="Times New Roman" w:hAnsi="Times New Roman" w:cs="Times New Roman"/>
                <w:b/>
                <w:sz w:val="24"/>
                <w:szCs w:val="24"/>
                <w:rPrChange w:id="663" w:author="Ân Duy" w:date="2024-06-17T08:17:00Z">
                  <w:rPr>
                    <w:b/>
                  </w:rPr>
                </w:rPrChange>
              </w:rPr>
            </w:pPr>
            <w:bookmarkStart w:id="664" w:name="_Hlk169425885"/>
            <w:r w:rsidRPr="00E37AA8">
              <w:rPr>
                <w:rFonts w:ascii="Times New Roman" w:hAnsi="Times New Roman" w:cs="Times New Roman"/>
                <w:b/>
                <w:sz w:val="24"/>
                <w:szCs w:val="24"/>
                <w:rPrChange w:id="665" w:author="Ân Duy" w:date="2024-06-17T08:17:00Z">
                  <w:rPr>
                    <w:b/>
                  </w:rPr>
                </w:rPrChange>
              </w:rPr>
              <w:t>QD4: Khách hàng phải đăng nhập</w:t>
            </w:r>
          </w:p>
        </w:tc>
      </w:tr>
    </w:tbl>
    <w:p w14:paraId="22A161AC" w14:textId="77777777" w:rsidR="00691AA0" w:rsidRDefault="00691AA0" w:rsidP="00691AA0">
      <w:bookmarkStart w:id="666" w:name="_Toc169429638"/>
      <w:bookmarkStart w:id="667" w:name="_Toc169504609"/>
      <w:bookmarkStart w:id="668" w:name="_Toc169714383"/>
      <w:bookmarkStart w:id="669" w:name="_Toc171236052"/>
      <w:bookmarkStart w:id="670" w:name="_Toc171236446"/>
      <w:bookmarkStart w:id="671" w:name="_Toc171236846"/>
      <w:bookmarkStart w:id="672" w:name="_Toc171237240"/>
      <w:bookmarkStart w:id="673" w:name="_Toc171245223"/>
      <w:bookmarkStart w:id="674" w:name="_Toc171248017"/>
      <w:bookmarkStart w:id="675" w:name="_Toc171248578"/>
      <w:bookmarkEnd w:id="664"/>
      <w:bookmarkEnd w:id="666"/>
      <w:bookmarkEnd w:id="667"/>
      <w:bookmarkEnd w:id="668"/>
      <w:bookmarkEnd w:id="669"/>
      <w:bookmarkEnd w:id="670"/>
      <w:bookmarkEnd w:id="671"/>
      <w:bookmarkEnd w:id="672"/>
      <w:bookmarkEnd w:id="673"/>
      <w:bookmarkEnd w:id="674"/>
      <w:bookmarkEnd w:id="675"/>
    </w:p>
    <w:p w14:paraId="242CCC3E" w14:textId="77777777" w:rsidR="00691AA0" w:rsidRPr="00882198" w:rsidRDefault="00691AA0" w:rsidP="00691AA0">
      <w:pPr>
        <w:spacing w:before="0" w:after="200" w:line="276" w:lineRule="auto"/>
        <w:rPr>
          <w:lang w:val="vi-VN"/>
        </w:rPr>
      </w:pPr>
      <w:r>
        <w:br w:type="page"/>
      </w:r>
    </w:p>
    <w:p w14:paraId="65A4284F" w14:textId="77777777" w:rsidR="00691AA0" w:rsidRDefault="00691AA0" w:rsidP="00691AA0">
      <w:pPr>
        <w:pStyle w:val="u3"/>
      </w:pPr>
      <w:bookmarkStart w:id="676" w:name="_Toc172974104"/>
      <w:r w:rsidRPr="004A68EB">
        <w:lastRenderedPageBreak/>
        <w:t>B</w:t>
      </w:r>
      <w:r>
        <w:t>M05: Thêm sách</w:t>
      </w:r>
      <w:bookmarkEnd w:id="676"/>
    </w:p>
    <w:tbl>
      <w:tblPr>
        <w:tblStyle w:val="LiBang"/>
        <w:tblW w:w="0" w:type="auto"/>
        <w:tblLook w:val="04A0" w:firstRow="1" w:lastRow="0" w:firstColumn="1" w:lastColumn="0" w:noHBand="0" w:noVBand="1"/>
      </w:tblPr>
      <w:tblGrid>
        <w:gridCol w:w="1696"/>
        <w:gridCol w:w="7933"/>
      </w:tblGrid>
      <w:tr w:rsidR="00691AA0" w14:paraId="6AA19454" w14:textId="77777777" w:rsidTr="000F0C53">
        <w:tc>
          <w:tcPr>
            <w:tcW w:w="1696" w:type="dxa"/>
            <w:shd w:val="clear" w:color="auto" w:fill="95B3D7" w:themeFill="accent1" w:themeFillTint="99"/>
          </w:tcPr>
          <w:p w14:paraId="65AB4AF8"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BM05</w:t>
            </w:r>
          </w:p>
        </w:tc>
        <w:tc>
          <w:tcPr>
            <w:tcW w:w="7933" w:type="dxa"/>
            <w:shd w:val="clear" w:color="auto" w:fill="95B3D7" w:themeFill="accent1" w:themeFillTint="99"/>
          </w:tcPr>
          <w:p w14:paraId="7767F7FD"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Thêm sách</w:t>
            </w:r>
          </w:p>
        </w:tc>
      </w:tr>
      <w:tr w:rsidR="00691AA0" w14:paraId="32BB59A3" w14:textId="77777777" w:rsidTr="000F0C53">
        <w:tc>
          <w:tcPr>
            <w:tcW w:w="1696" w:type="dxa"/>
          </w:tcPr>
          <w:p w14:paraId="53C43840"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Tên sách</w:t>
            </w:r>
          </w:p>
        </w:tc>
        <w:tc>
          <w:tcPr>
            <w:tcW w:w="7933" w:type="dxa"/>
          </w:tcPr>
          <w:p w14:paraId="29AED202"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w:t>
            </w:r>
          </w:p>
        </w:tc>
      </w:tr>
      <w:tr w:rsidR="00691AA0" w14:paraId="6612D862" w14:textId="77777777" w:rsidTr="000F0C53">
        <w:tc>
          <w:tcPr>
            <w:tcW w:w="1696" w:type="dxa"/>
          </w:tcPr>
          <w:p w14:paraId="586AA3EC"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Mô tả</w:t>
            </w:r>
          </w:p>
        </w:tc>
        <w:tc>
          <w:tcPr>
            <w:tcW w:w="7933" w:type="dxa"/>
          </w:tcPr>
          <w:p w14:paraId="0E1F692F"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w:t>
            </w:r>
          </w:p>
        </w:tc>
      </w:tr>
      <w:tr w:rsidR="00691AA0" w14:paraId="541E2724" w14:textId="77777777" w:rsidTr="000F0C53">
        <w:tc>
          <w:tcPr>
            <w:tcW w:w="1696" w:type="dxa"/>
          </w:tcPr>
          <w:p w14:paraId="7C041D29"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Thể loại</w:t>
            </w:r>
          </w:p>
        </w:tc>
        <w:tc>
          <w:tcPr>
            <w:tcW w:w="7933" w:type="dxa"/>
          </w:tcPr>
          <w:p w14:paraId="44DFADDF"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w:t>
            </w:r>
          </w:p>
        </w:tc>
      </w:tr>
      <w:tr w:rsidR="00691AA0" w14:paraId="6DBAFA00" w14:textId="77777777" w:rsidTr="000F0C53">
        <w:tc>
          <w:tcPr>
            <w:tcW w:w="1696" w:type="dxa"/>
          </w:tcPr>
          <w:p w14:paraId="23D075D5"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Giá</w:t>
            </w:r>
          </w:p>
        </w:tc>
        <w:tc>
          <w:tcPr>
            <w:tcW w:w="7933" w:type="dxa"/>
          </w:tcPr>
          <w:p w14:paraId="0F45397C"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w:t>
            </w:r>
          </w:p>
        </w:tc>
      </w:tr>
      <w:tr w:rsidR="00691AA0" w14:paraId="3357058F" w14:textId="77777777" w:rsidTr="000F0C53">
        <w:tc>
          <w:tcPr>
            <w:tcW w:w="1696" w:type="dxa"/>
          </w:tcPr>
          <w:p w14:paraId="3915B56E"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Số lượng</w:t>
            </w:r>
          </w:p>
        </w:tc>
        <w:tc>
          <w:tcPr>
            <w:tcW w:w="7933" w:type="dxa"/>
          </w:tcPr>
          <w:p w14:paraId="10DE184D"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w:t>
            </w:r>
          </w:p>
        </w:tc>
      </w:tr>
      <w:tr w:rsidR="00691AA0" w14:paraId="3D823A71" w14:textId="77777777" w:rsidTr="000F0C53">
        <w:tc>
          <w:tcPr>
            <w:tcW w:w="1696" w:type="dxa"/>
          </w:tcPr>
          <w:p w14:paraId="2C7D12A5"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Hình</w:t>
            </w:r>
          </w:p>
        </w:tc>
        <w:tc>
          <w:tcPr>
            <w:tcW w:w="7933" w:type="dxa"/>
          </w:tcPr>
          <w:p w14:paraId="554119A9"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w:t>
            </w:r>
          </w:p>
        </w:tc>
      </w:tr>
      <w:tr w:rsidR="00691AA0" w14:paraId="5DEAD1AF" w14:textId="77777777" w:rsidTr="000F0C53">
        <w:tc>
          <w:tcPr>
            <w:tcW w:w="1696" w:type="dxa"/>
          </w:tcPr>
          <w:p w14:paraId="4808D6EB"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Tác giả</w:t>
            </w:r>
          </w:p>
        </w:tc>
        <w:tc>
          <w:tcPr>
            <w:tcW w:w="7933" w:type="dxa"/>
          </w:tcPr>
          <w:p w14:paraId="1629D55B"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w:t>
            </w:r>
          </w:p>
        </w:tc>
      </w:tr>
      <w:tr w:rsidR="00691AA0" w14:paraId="3C1A300B" w14:textId="77777777" w:rsidTr="000F0C53">
        <w:tc>
          <w:tcPr>
            <w:tcW w:w="1696" w:type="dxa"/>
          </w:tcPr>
          <w:p w14:paraId="147B074F"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Nhà xuất bản</w:t>
            </w:r>
          </w:p>
        </w:tc>
        <w:tc>
          <w:tcPr>
            <w:tcW w:w="7933" w:type="dxa"/>
          </w:tcPr>
          <w:p w14:paraId="4ED42848"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w:t>
            </w:r>
          </w:p>
        </w:tc>
      </w:tr>
      <w:tr w:rsidR="00691AA0" w14:paraId="5E553A87" w14:textId="77777777" w:rsidTr="000F0C53">
        <w:tc>
          <w:tcPr>
            <w:tcW w:w="1696" w:type="dxa"/>
          </w:tcPr>
          <w:p w14:paraId="53B1E053"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Năm xuất bản</w:t>
            </w:r>
          </w:p>
        </w:tc>
        <w:tc>
          <w:tcPr>
            <w:tcW w:w="7933" w:type="dxa"/>
          </w:tcPr>
          <w:p w14:paraId="69F7B12F"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w:t>
            </w:r>
          </w:p>
        </w:tc>
      </w:tr>
    </w:tbl>
    <w:tbl>
      <w:tblPr>
        <w:tblW w:w="963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9630"/>
      </w:tblGrid>
      <w:tr w:rsidR="00691AA0" w:rsidRPr="00E37AA8" w14:paraId="25CA1107" w14:textId="77777777" w:rsidTr="000F0C53">
        <w:trPr>
          <w:trHeight w:val="300"/>
        </w:trPr>
        <w:tc>
          <w:tcPr>
            <w:tcW w:w="9630" w:type="dxa"/>
            <w:shd w:val="clear" w:color="auto" w:fill="EBF1DD"/>
          </w:tcPr>
          <w:p w14:paraId="06B340D0" w14:textId="77777777" w:rsidR="00691AA0" w:rsidRPr="00E37AA8" w:rsidRDefault="00691AA0" w:rsidP="000F0C53">
            <w:pPr>
              <w:jc w:val="center"/>
              <w:rPr>
                <w:rFonts w:ascii="Times New Roman" w:hAnsi="Times New Roman" w:cs="Times New Roman"/>
                <w:b/>
                <w:sz w:val="24"/>
                <w:szCs w:val="24"/>
                <w:rPrChange w:id="677" w:author="Ân Duy" w:date="2024-06-17T08:18:00Z">
                  <w:rPr>
                    <w:b/>
                  </w:rPr>
                </w:rPrChange>
              </w:rPr>
            </w:pPr>
            <w:r w:rsidRPr="00E37AA8">
              <w:rPr>
                <w:rFonts w:ascii="Times New Roman" w:hAnsi="Times New Roman" w:cs="Times New Roman"/>
                <w:b/>
                <w:sz w:val="24"/>
                <w:szCs w:val="24"/>
                <w:rPrChange w:id="678" w:author="Ân Duy" w:date="2024-06-17T08:18:00Z">
                  <w:rPr>
                    <w:b/>
                  </w:rPr>
                </w:rPrChange>
              </w:rPr>
              <w:t>QD05: Không được để trống mục tên sách , tác giả và thể loại</w:t>
            </w:r>
          </w:p>
        </w:tc>
      </w:tr>
    </w:tbl>
    <w:p w14:paraId="53FC0C7D" w14:textId="77777777" w:rsidR="00691AA0" w:rsidRDefault="00691AA0" w:rsidP="00691AA0">
      <w:pPr>
        <w:pStyle w:val="u3"/>
      </w:pPr>
      <w:bookmarkStart w:id="679" w:name="_Toc172974105"/>
      <w:r w:rsidRPr="004A68EB">
        <w:t>B</w:t>
      </w:r>
      <w:r>
        <w:t>M06: Sửa sách</w:t>
      </w:r>
      <w:bookmarkEnd w:id="679"/>
    </w:p>
    <w:tbl>
      <w:tblPr>
        <w:tblStyle w:val="LiBang"/>
        <w:tblW w:w="0" w:type="auto"/>
        <w:tblLook w:val="04A0" w:firstRow="1" w:lastRow="0" w:firstColumn="1" w:lastColumn="0" w:noHBand="0" w:noVBand="1"/>
      </w:tblPr>
      <w:tblGrid>
        <w:gridCol w:w="1696"/>
        <w:gridCol w:w="7933"/>
      </w:tblGrid>
      <w:tr w:rsidR="00691AA0" w14:paraId="4B9759DC" w14:textId="77777777" w:rsidTr="000F0C53">
        <w:tc>
          <w:tcPr>
            <w:tcW w:w="1696" w:type="dxa"/>
            <w:shd w:val="clear" w:color="auto" w:fill="95B3D7" w:themeFill="accent1" w:themeFillTint="99"/>
          </w:tcPr>
          <w:p w14:paraId="0777F42D"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BM06</w:t>
            </w:r>
          </w:p>
        </w:tc>
        <w:tc>
          <w:tcPr>
            <w:tcW w:w="7933" w:type="dxa"/>
            <w:shd w:val="clear" w:color="auto" w:fill="95B3D7" w:themeFill="accent1" w:themeFillTint="99"/>
          </w:tcPr>
          <w:p w14:paraId="1FDF10E1"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Sửa sách</w:t>
            </w:r>
          </w:p>
        </w:tc>
      </w:tr>
      <w:tr w:rsidR="00691AA0" w14:paraId="1DA57E9C" w14:textId="77777777" w:rsidTr="000F0C53">
        <w:tc>
          <w:tcPr>
            <w:tcW w:w="1696" w:type="dxa"/>
          </w:tcPr>
          <w:p w14:paraId="085F29C3"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Tên sách</w:t>
            </w:r>
          </w:p>
        </w:tc>
        <w:tc>
          <w:tcPr>
            <w:tcW w:w="7933" w:type="dxa"/>
          </w:tcPr>
          <w:p w14:paraId="45D1D357"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w:t>
            </w:r>
          </w:p>
        </w:tc>
      </w:tr>
      <w:tr w:rsidR="00691AA0" w14:paraId="296E7FDE" w14:textId="77777777" w:rsidTr="000F0C53">
        <w:tc>
          <w:tcPr>
            <w:tcW w:w="1696" w:type="dxa"/>
          </w:tcPr>
          <w:p w14:paraId="70F6DD84"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Mô tả</w:t>
            </w:r>
          </w:p>
        </w:tc>
        <w:tc>
          <w:tcPr>
            <w:tcW w:w="7933" w:type="dxa"/>
          </w:tcPr>
          <w:p w14:paraId="499D0FA8"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w:t>
            </w:r>
          </w:p>
        </w:tc>
      </w:tr>
      <w:tr w:rsidR="00691AA0" w14:paraId="6331E52D" w14:textId="77777777" w:rsidTr="000F0C53">
        <w:tc>
          <w:tcPr>
            <w:tcW w:w="1696" w:type="dxa"/>
          </w:tcPr>
          <w:p w14:paraId="0F2C2757"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Thể loại</w:t>
            </w:r>
          </w:p>
        </w:tc>
        <w:tc>
          <w:tcPr>
            <w:tcW w:w="7933" w:type="dxa"/>
          </w:tcPr>
          <w:p w14:paraId="2BEDF738"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w:t>
            </w:r>
          </w:p>
        </w:tc>
      </w:tr>
      <w:tr w:rsidR="00691AA0" w14:paraId="75F92B60" w14:textId="77777777" w:rsidTr="000F0C53">
        <w:tc>
          <w:tcPr>
            <w:tcW w:w="1696" w:type="dxa"/>
          </w:tcPr>
          <w:p w14:paraId="0C31D448"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Giá</w:t>
            </w:r>
          </w:p>
        </w:tc>
        <w:tc>
          <w:tcPr>
            <w:tcW w:w="7933" w:type="dxa"/>
          </w:tcPr>
          <w:p w14:paraId="6EA974F7"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w:t>
            </w:r>
          </w:p>
        </w:tc>
      </w:tr>
      <w:tr w:rsidR="00691AA0" w14:paraId="6F3A6E6E" w14:textId="77777777" w:rsidTr="000F0C53">
        <w:tc>
          <w:tcPr>
            <w:tcW w:w="1696" w:type="dxa"/>
          </w:tcPr>
          <w:p w14:paraId="7302079F"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Số lượng</w:t>
            </w:r>
          </w:p>
        </w:tc>
        <w:tc>
          <w:tcPr>
            <w:tcW w:w="7933" w:type="dxa"/>
          </w:tcPr>
          <w:p w14:paraId="2FEB4172"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w:t>
            </w:r>
          </w:p>
        </w:tc>
      </w:tr>
      <w:tr w:rsidR="00691AA0" w14:paraId="44D3102B" w14:textId="77777777" w:rsidTr="000F0C53">
        <w:tc>
          <w:tcPr>
            <w:tcW w:w="1696" w:type="dxa"/>
          </w:tcPr>
          <w:p w14:paraId="2FAB5EC2"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Hình</w:t>
            </w:r>
          </w:p>
        </w:tc>
        <w:tc>
          <w:tcPr>
            <w:tcW w:w="7933" w:type="dxa"/>
          </w:tcPr>
          <w:p w14:paraId="5C5F086C"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w:t>
            </w:r>
          </w:p>
        </w:tc>
      </w:tr>
      <w:tr w:rsidR="00691AA0" w14:paraId="6A01CD1E" w14:textId="77777777" w:rsidTr="000F0C53">
        <w:tc>
          <w:tcPr>
            <w:tcW w:w="1696" w:type="dxa"/>
          </w:tcPr>
          <w:p w14:paraId="702021E7"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Tác giả</w:t>
            </w:r>
          </w:p>
        </w:tc>
        <w:tc>
          <w:tcPr>
            <w:tcW w:w="7933" w:type="dxa"/>
          </w:tcPr>
          <w:p w14:paraId="1BC1846B"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w:t>
            </w:r>
          </w:p>
        </w:tc>
      </w:tr>
      <w:tr w:rsidR="00691AA0" w14:paraId="31CE8334" w14:textId="77777777" w:rsidTr="000F0C53">
        <w:tc>
          <w:tcPr>
            <w:tcW w:w="1696" w:type="dxa"/>
          </w:tcPr>
          <w:p w14:paraId="6226E657"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Nhà xuất bản</w:t>
            </w:r>
          </w:p>
        </w:tc>
        <w:tc>
          <w:tcPr>
            <w:tcW w:w="7933" w:type="dxa"/>
          </w:tcPr>
          <w:p w14:paraId="095F8DC5"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w:t>
            </w:r>
          </w:p>
        </w:tc>
      </w:tr>
      <w:tr w:rsidR="00691AA0" w14:paraId="0EA2CC40" w14:textId="77777777" w:rsidTr="000F0C53">
        <w:tc>
          <w:tcPr>
            <w:tcW w:w="1696" w:type="dxa"/>
          </w:tcPr>
          <w:p w14:paraId="5A8C240D"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Năm xuất bản</w:t>
            </w:r>
          </w:p>
        </w:tc>
        <w:tc>
          <w:tcPr>
            <w:tcW w:w="7933" w:type="dxa"/>
          </w:tcPr>
          <w:p w14:paraId="4D4FEF79"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w:t>
            </w:r>
          </w:p>
        </w:tc>
      </w:tr>
    </w:tbl>
    <w:tbl>
      <w:tblPr>
        <w:tblW w:w="963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9630"/>
      </w:tblGrid>
      <w:tr w:rsidR="00691AA0" w:rsidRPr="00E37AA8" w14:paraId="272F76C4" w14:textId="77777777" w:rsidTr="000F0C53">
        <w:trPr>
          <w:trHeight w:val="300"/>
        </w:trPr>
        <w:tc>
          <w:tcPr>
            <w:tcW w:w="9630" w:type="dxa"/>
            <w:shd w:val="clear" w:color="auto" w:fill="EBF1DD"/>
          </w:tcPr>
          <w:p w14:paraId="16827E2E" w14:textId="77777777" w:rsidR="00691AA0" w:rsidRPr="00E37AA8" w:rsidRDefault="00691AA0" w:rsidP="000F0C53">
            <w:pPr>
              <w:jc w:val="center"/>
              <w:rPr>
                <w:rFonts w:ascii="Times New Roman" w:hAnsi="Times New Roman" w:cs="Times New Roman"/>
                <w:b/>
                <w:sz w:val="24"/>
                <w:szCs w:val="24"/>
                <w:rPrChange w:id="680" w:author="Ân Duy" w:date="2024-06-17T08:19:00Z">
                  <w:rPr>
                    <w:b/>
                  </w:rPr>
                </w:rPrChange>
              </w:rPr>
            </w:pPr>
            <w:r w:rsidRPr="00E37AA8">
              <w:rPr>
                <w:rFonts w:ascii="Times New Roman" w:hAnsi="Times New Roman" w:cs="Times New Roman"/>
                <w:b/>
                <w:sz w:val="24"/>
                <w:szCs w:val="24"/>
                <w:rPrChange w:id="681" w:author="Ân Duy" w:date="2024-06-17T08:19:00Z">
                  <w:rPr>
                    <w:b/>
                  </w:rPr>
                </w:rPrChange>
              </w:rPr>
              <w:t xml:space="preserve">QD06 : Nội dung </w:t>
            </w:r>
            <w:r>
              <w:rPr>
                <w:rFonts w:ascii="Times New Roman" w:hAnsi="Times New Roman" w:cs="Times New Roman"/>
                <w:b/>
                <w:sz w:val="24"/>
                <w:szCs w:val="24"/>
              </w:rPr>
              <w:t>mô</w:t>
            </w:r>
            <w:r w:rsidRPr="00E37AA8">
              <w:rPr>
                <w:rFonts w:ascii="Times New Roman" w:hAnsi="Times New Roman" w:cs="Times New Roman"/>
                <w:b/>
                <w:sz w:val="24"/>
                <w:szCs w:val="24"/>
                <w:rPrChange w:id="682" w:author="Ân Duy" w:date="2024-06-17T08:19:00Z">
                  <w:rPr>
                    <w:b/>
                  </w:rPr>
                </w:rPrChange>
              </w:rPr>
              <w:t xml:space="preserve"> t</w:t>
            </w:r>
            <w:r>
              <w:rPr>
                <w:rFonts w:ascii="Times New Roman" w:hAnsi="Times New Roman" w:cs="Times New Roman"/>
                <w:b/>
                <w:sz w:val="24"/>
                <w:szCs w:val="24"/>
              </w:rPr>
              <w:t>ả</w:t>
            </w:r>
            <w:r w:rsidRPr="00E37AA8">
              <w:rPr>
                <w:rFonts w:ascii="Times New Roman" w:hAnsi="Times New Roman" w:cs="Times New Roman"/>
                <w:b/>
                <w:sz w:val="24"/>
                <w:szCs w:val="24"/>
                <w:rPrChange w:id="683" w:author="Ân Duy" w:date="2024-06-17T08:19:00Z">
                  <w:rPr>
                    <w:b/>
                  </w:rPr>
                </w:rPrChange>
              </w:rPr>
              <w:t xml:space="preserve"> không quá 200 chữ</w:t>
            </w:r>
          </w:p>
        </w:tc>
      </w:tr>
    </w:tbl>
    <w:p w14:paraId="62EBFEB0" w14:textId="77777777" w:rsidR="00691AA0" w:rsidRPr="00DF1B36" w:rsidRDefault="00691AA0" w:rsidP="00691AA0">
      <w:pPr>
        <w:keepNext/>
        <w:keepLines/>
        <w:numPr>
          <w:ilvl w:val="0"/>
          <w:numId w:val="36"/>
        </w:numPr>
        <w:spacing w:before="240" w:after="120"/>
        <w:outlineLvl w:val="2"/>
        <w:rPr>
          <w:rFonts w:ascii="Times New Roman" w:eastAsiaTheme="majorEastAsia" w:hAnsi="Times New Roman" w:cs="Times New Roman"/>
          <w:vanish/>
          <w:color w:val="243F60" w:themeColor="accent1" w:themeShade="7F"/>
          <w:sz w:val="28"/>
          <w:szCs w:val="28"/>
        </w:rPr>
      </w:pPr>
      <w:bookmarkStart w:id="684" w:name="_Toc169429643"/>
      <w:bookmarkStart w:id="685" w:name="_Toc169504614"/>
      <w:bookmarkStart w:id="686" w:name="_Toc169714388"/>
      <w:bookmarkStart w:id="687" w:name="_Toc171236057"/>
      <w:bookmarkStart w:id="688" w:name="_Toc171236451"/>
      <w:bookmarkStart w:id="689" w:name="_Toc171236851"/>
      <w:bookmarkStart w:id="690" w:name="_Toc171237245"/>
      <w:bookmarkStart w:id="691" w:name="_Toc171245228"/>
      <w:bookmarkStart w:id="692" w:name="_Toc171248022"/>
      <w:bookmarkStart w:id="693" w:name="_Toc171248583"/>
      <w:bookmarkStart w:id="694" w:name="_Toc171248796"/>
      <w:bookmarkStart w:id="695" w:name="_Toc171249009"/>
      <w:bookmarkStart w:id="696" w:name="_Toc172926380"/>
      <w:bookmarkStart w:id="697" w:name="_Toc169370583"/>
      <w:bookmarkStart w:id="698" w:name="_Toc172973254"/>
      <w:bookmarkStart w:id="699" w:name="_Toc172973672"/>
      <w:bookmarkStart w:id="700" w:name="_Toc172973889"/>
      <w:bookmarkStart w:id="701" w:name="_Toc172974106"/>
      <w:bookmarkEnd w:id="684"/>
      <w:bookmarkEnd w:id="685"/>
      <w:bookmarkEnd w:id="686"/>
      <w:bookmarkEnd w:id="687"/>
      <w:bookmarkEnd w:id="688"/>
      <w:bookmarkEnd w:id="689"/>
      <w:bookmarkEnd w:id="690"/>
      <w:bookmarkEnd w:id="691"/>
      <w:bookmarkEnd w:id="692"/>
      <w:bookmarkEnd w:id="693"/>
      <w:bookmarkEnd w:id="694"/>
      <w:bookmarkEnd w:id="695"/>
      <w:bookmarkEnd w:id="696"/>
      <w:bookmarkEnd w:id="698"/>
      <w:bookmarkEnd w:id="699"/>
      <w:bookmarkEnd w:id="700"/>
      <w:bookmarkEnd w:id="701"/>
    </w:p>
    <w:p w14:paraId="12969CB4" w14:textId="77777777" w:rsidR="00691AA0" w:rsidRPr="00DF1B36" w:rsidRDefault="00691AA0" w:rsidP="00691AA0">
      <w:pPr>
        <w:keepNext/>
        <w:keepLines/>
        <w:numPr>
          <w:ilvl w:val="1"/>
          <w:numId w:val="36"/>
        </w:numPr>
        <w:spacing w:before="240" w:after="120"/>
        <w:outlineLvl w:val="2"/>
        <w:rPr>
          <w:rFonts w:ascii="Times New Roman" w:eastAsiaTheme="majorEastAsia" w:hAnsi="Times New Roman" w:cs="Times New Roman"/>
          <w:vanish/>
          <w:color w:val="243F60" w:themeColor="accent1" w:themeShade="7F"/>
          <w:sz w:val="28"/>
          <w:szCs w:val="28"/>
        </w:rPr>
      </w:pPr>
      <w:bookmarkStart w:id="702" w:name="_Toc169429644"/>
      <w:bookmarkStart w:id="703" w:name="_Toc169504615"/>
      <w:bookmarkStart w:id="704" w:name="_Toc169714389"/>
      <w:bookmarkStart w:id="705" w:name="_Toc171236058"/>
      <w:bookmarkStart w:id="706" w:name="_Toc171236452"/>
      <w:bookmarkStart w:id="707" w:name="_Toc171236852"/>
      <w:bookmarkStart w:id="708" w:name="_Toc171237246"/>
      <w:bookmarkStart w:id="709" w:name="_Toc171245229"/>
      <w:bookmarkStart w:id="710" w:name="_Toc171248023"/>
      <w:bookmarkStart w:id="711" w:name="_Toc171248584"/>
      <w:bookmarkStart w:id="712" w:name="_Toc171248797"/>
      <w:bookmarkStart w:id="713" w:name="_Toc171249010"/>
      <w:bookmarkStart w:id="714" w:name="_Toc172926381"/>
      <w:bookmarkStart w:id="715" w:name="_Toc172973255"/>
      <w:bookmarkStart w:id="716" w:name="_Toc172973673"/>
      <w:bookmarkStart w:id="717" w:name="_Toc172973890"/>
      <w:bookmarkStart w:id="718" w:name="_Toc172974107"/>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p>
    <w:p w14:paraId="3706550C" w14:textId="77777777" w:rsidR="00691AA0" w:rsidRPr="00DF1B36" w:rsidRDefault="00691AA0" w:rsidP="00691AA0">
      <w:pPr>
        <w:keepNext/>
        <w:keepLines/>
        <w:numPr>
          <w:ilvl w:val="1"/>
          <w:numId w:val="36"/>
        </w:numPr>
        <w:spacing w:before="240" w:after="120"/>
        <w:outlineLvl w:val="2"/>
        <w:rPr>
          <w:rFonts w:ascii="Times New Roman" w:eastAsiaTheme="majorEastAsia" w:hAnsi="Times New Roman" w:cs="Times New Roman"/>
          <w:vanish/>
          <w:color w:val="243F60" w:themeColor="accent1" w:themeShade="7F"/>
          <w:sz w:val="28"/>
          <w:szCs w:val="28"/>
        </w:rPr>
      </w:pPr>
      <w:bookmarkStart w:id="719" w:name="_Toc169429645"/>
      <w:bookmarkStart w:id="720" w:name="_Toc169504616"/>
      <w:bookmarkStart w:id="721" w:name="_Toc169714390"/>
      <w:bookmarkStart w:id="722" w:name="_Toc171236059"/>
      <w:bookmarkStart w:id="723" w:name="_Toc171236453"/>
      <w:bookmarkStart w:id="724" w:name="_Toc171236853"/>
      <w:bookmarkStart w:id="725" w:name="_Toc171237247"/>
      <w:bookmarkStart w:id="726" w:name="_Toc171245230"/>
      <w:bookmarkStart w:id="727" w:name="_Toc171248024"/>
      <w:bookmarkStart w:id="728" w:name="_Toc171248585"/>
      <w:bookmarkStart w:id="729" w:name="_Toc171248798"/>
      <w:bookmarkStart w:id="730" w:name="_Toc171249011"/>
      <w:bookmarkStart w:id="731" w:name="_Toc172926382"/>
      <w:bookmarkStart w:id="732" w:name="_Toc172973256"/>
      <w:bookmarkStart w:id="733" w:name="_Toc172973674"/>
      <w:bookmarkStart w:id="734" w:name="_Toc172973891"/>
      <w:bookmarkStart w:id="735" w:name="_Toc17297410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p>
    <w:p w14:paraId="08F974EB" w14:textId="77777777" w:rsidR="00691AA0" w:rsidRPr="00DF1B36" w:rsidRDefault="00691AA0" w:rsidP="00691AA0">
      <w:pPr>
        <w:keepNext/>
        <w:keepLines/>
        <w:numPr>
          <w:ilvl w:val="1"/>
          <w:numId w:val="36"/>
        </w:numPr>
        <w:spacing w:before="240" w:after="120"/>
        <w:outlineLvl w:val="2"/>
        <w:rPr>
          <w:rFonts w:ascii="Times New Roman" w:eastAsiaTheme="majorEastAsia" w:hAnsi="Times New Roman" w:cs="Times New Roman"/>
          <w:vanish/>
          <w:color w:val="243F60" w:themeColor="accent1" w:themeShade="7F"/>
          <w:sz w:val="28"/>
          <w:szCs w:val="28"/>
        </w:rPr>
      </w:pPr>
      <w:bookmarkStart w:id="736" w:name="_Toc169429646"/>
      <w:bookmarkStart w:id="737" w:name="_Toc169504617"/>
      <w:bookmarkStart w:id="738" w:name="_Toc169714391"/>
      <w:bookmarkStart w:id="739" w:name="_Toc171236060"/>
      <w:bookmarkStart w:id="740" w:name="_Toc171236454"/>
      <w:bookmarkStart w:id="741" w:name="_Toc171236854"/>
      <w:bookmarkStart w:id="742" w:name="_Toc171237248"/>
      <w:bookmarkStart w:id="743" w:name="_Toc171245231"/>
      <w:bookmarkStart w:id="744" w:name="_Toc171248025"/>
      <w:bookmarkStart w:id="745" w:name="_Toc171248586"/>
      <w:bookmarkStart w:id="746" w:name="_Toc171248799"/>
      <w:bookmarkStart w:id="747" w:name="_Toc171249012"/>
      <w:bookmarkStart w:id="748" w:name="_Toc172926383"/>
      <w:bookmarkStart w:id="749" w:name="_Toc172973257"/>
      <w:bookmarkStart w:id="750" w:name="_Toc172973675"/>
      <w:bookmarkStart w:id="751" w:name="_Toc172973892"/>
      <w:bookmarkStart w:id="752" w:name="_Toc172974109"/>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p>
    <w:p w14:paraId="650720C1" w14:textId="77777777" w:rsidR="00691AA0" w:rsidRPr="00DF1B36" w:rsidRDefault="00691AA0" w:rsidP="00691AA0">
      <w:pPr>
        <w:keepNext/>
        <w:keepLines/>
        <w:numPr>
          <w:ilvl w:val="2"/>
          <w:numId w:val="36"/>
        </w:numPr>
        <w:spacing w:before="240" w:after="120"/>
        <w:outlineLvl w:val="2"/>
        <w:rPr>
          <w:rFonts w:ascii="Times New Roman" w:eastAsiaTheme="majorEastAsia" w:hAnsi="Times New Roman" w:cs="Times New Roman"/>
          <w:vanish/>
          <w:color w:val="243F60" w:themeColor="accent1" w:themeShade="7F"/>
          <w:sz w:val="28"/>
          <w:szCs w:val="28"/>
        </w:rPr>
      </w:pPr>
      <w:bookmarkStart w:id="753" w:name="_Toc169429647"/>
      <w:bookmarkStart w:id="754" w:name="_Toc169504618"/>
      <w:bookmarkStart w:id="755" w:name="_Toc169714392"/>
      <w:bookmarkStart w:id="756" w:name="_Toc171236061"/>
      <w:bookmarkStart w:id="757" w:name="_Toc171236455"/>
      <w:bookmarkStart w:id="758" w:name="_Toc171236855"/>
      <w:bookmarkStart w:id="759" w:name="_Toc171237249"/>
      <w:bookmarkStart w:id="760" w:name="_Toc171245232"/>
      <w:bookmarkStart w:id="761" w:name="_Toc171248026"/>
      <w:bookmarkStart w:id="762" w:name="_Toc171248587"/>
      <w:bookmarkStart w:id="763" w:name="_Toc171248800"/>
      <w:bookmarkStart w:id="764" w:name="_Toc171249013"/>
      <w:bookmarkStart w:id="765" w:name="_Toc172926384"/>
      <w:bookmarkStart w:id="766" w:name="_Toc172973258"/>
      <w:bookmarkStart w:id="767" w:name="_Toc172973676"/>
      <w:bookmarkStart w:id="768" w:name="_Toc172973893"/>
      <w:bookmarkStart w:id="769" w:name="_Toc172974110"/>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p>
    <w:p w14:paraId="5D806D98" w14:textId="77777777" w:rsidR="00691AA0" w:rsidRPr="00DF1B36" w:rsidRDefault="00691AA0" w:rsidP="00691AA0">
      <w:pPr>
        <w:keepNext/>
        <w:keepLines/>
        <w:numPr>
          <w:ilvl w:val="2"/>
          <w:numId w:val="36"/>
        </w:numPr>
        <w:spacing w:before="240" w:after="120"/>
        <w:outlineLvl w:val="2"/>
        <w:rPr>
          <w:rFonts w:ascii="Times New Roman" w:eastAsiaTheme="majorEastAsia" w:hAnsi="Times New Roman" w:cs="Times New Roman"/>
          <w:vanish/>
          <w:color w:val="243F60" w:themeColor="accent1" w:themeShade="7F"/>
          <w:sz w:val="28"/>
          <w:szCs w:val="28"/>
        </w:rPr>
      </w:pPr>
      <w:bookmarkStart w:id="770" w:name="_Toc169429648"/>
      <w:bookmarkStart w:id="771" w:name="_Toc169504619"/>
      <w:bookmarkStart w:id="772" w:name="_Toc169714393"/>
      <w:bookmarkStart w:id="773" w:name="_Toc171236062"/>
      <w:bookmarkStart w:id="774" w:name="_Toc171236456"/>
      <w:bookmarkStart w:id="775" w:name="_Toc171236856"/>
      <w:bookmarkStart w:id="776" w:name="_Toc171237250"/>
      <w:bookmarkStart w:id="777" w:name="_Toc171245233"/>
      <w:bookmarkStart w:id="778" w:name="_Toc171248027"/>
      <w:bookmarkStart w:id="779" w:name="_Toc171248588"/>
      <w:bookmarkStart w:id="780" w:name="_Toc171248801"/>
      <w:bookmarkStart w:id="781" w:name="_Toc171249014"/>
      <w:bookmarkStart w:id="782" w:name="_Toc172926385"/>
      <w:bookmarkStart w:id="783" w:name="_Toc172973259"/>
      <w:bookmarkStart w:id="784" w:name="_Toc172973677"/>
      <w:bookmarkStart w:id="785" w:name="_Toc172973894"/>
      <w:bookmarkStart w:id="786" w:name="_Toc172974111"/>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p>
    <w:p w14:paraId="22F94620" w14:textId="77777777" w:rsidR="00691AA0" w:rsidRPr="00DF1B36" w:rsidRDefault="00691AA0" w:rsidP="00691AA0">
      <w:pPr>
        <w:keepNext/>
        <w:keepLines/>
        <w:numPr>
          <w:ilvl w:val="2"/>
          <w:numId w:val="36"/>
        </w:numPr>
        <w:spacing w:before="240" w:after="120"/>
        <w:outlineLvl w:val="2"/>
        <w:rPr>
          <w:rFonts w:ascii="Times New Roman" w:eastAsiaTheme="majorEastAsia" w:hAnsi="Times New Roman" w:cs="Times New Roman"/>
          <w:vanish/>
          <w:color w:val="243F60" w:themeColor="accent1" w:themeShade="7F"/>
          <w:sz w:val="28"/>
          <w:szCs w:val="28"/>
        </w:rPr>
      </w:pPr>
      <w:bookmarkStart w:id="787" w:name="_Toc169429649"/>
      <w:bookmarkStart w:id="788" w:name="_Toc169504620"/>
      <w:bookmarkStart w:id="789" w:name="_Toc169714394"/>
      <w:bookmarkStart w:id="790" w:name="_Toc171236063"/>
      <w:bookmarkStart w:id="791" w:name="_Toc171236457"/>
      <w:bookmarkStart w:id="792" w:name="_Toc171236857"/>
      <w:bookmarkStart w:id="793" w:name="_Toc171237251"/>
      <w:bookmarkStart w:id="794" w:name="_Toc171245234"/>
      <w:bookmarkStart w:id="795" w:name="_Toc171248028"/>
      <w:bookmarkStart w:id="796" w:name="_Toc171248589"/>
      <w:bookmarkStart w:id="797" w:name="_Toc171248802"/>
      <w:bookmarkStart w:id="798" w:name="_Toc171249015"/>
      <w:bookmarkStart w:id="799" w:name="_Toc172926386"/>
      <w:bookmarkStart w:id="800" w:name="_Toc172973260"/>
      <w:bookmarkStart w:id="801" w:name="_Toc172973678"/>
      <w:bookmarkStart w:id="802" w:name="_Toc172973895"/>
      <w:bookmarkStart w:id="803" w:name="_Toc172974112"/>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p>
    <w:p w14:paraId="5003EE4D" w14:textId="77777777" w:rsidR="00691AA0" w:rsidRPr="00DF1B36" w:rsidRDefault="00691AA0" w:rsidP="00691AA0">
      <w:pPr>
        <w:keepNext/>
        <w:keepLines/>
        <w:numPr>
          <w:ilvl w:val="2"/>
          <w:numId w:val="36"/>
        </w:numPr>
        <w:spacing w:before="240" w:after="120"/>
        <w:outlineLvl w:val="2"/>
        <w:rPr>
          <w:rFonts w:ascii="Times New Roman" w:eastAsiaTheme="majorEastAsia" w:hAnsi="Times New Roman" w:cs="Times New Roman"/>
          <w:vanish/>
          <w:color w:val="243F60" w:themeColor="accent1" w:themeShade="7F"/>
          <w:sz w:val="28"/>
          <w:szCs w:val="28"/>
        </w:rPr>
      </w:pPr>
      <w:bookmarkStart w:id="804" w:name="_Toc169429650"/>
      <w:bookmarkStart w:id="805" w:name="_Toc169504621"/>
      <w:bookmarkStart w:id="806" w:name="_Toc169714395"/>
      <w:bookmarkStart w:id="807" w:name="_Toc171236064"/>
      <w:bookmarkStart w:id="808" w:name="_Toc171236458"/>
      <w:bookmarkStart w:id="809" w:name="_Toc171236858"/>
      <w:bookmarkStart w:id="810" w:name="_Toc171237252"/>
      <w:bookmarkStart w:id="811" w:name="_Toc171245235"/>
      <w:bookmarkStart w:id="812" w:name="_Toc171248029"/>
      <w:bookmarkStart w:id="813" w:name="_Toc171248590"/>
      <w:bookmarkStart w:id="814" w:name="_Toc171248803"/>
      <w:bookmarkStart w:id="815" w:name="_Toc171249016"/>
      <w:bookmarkStart w:id="816" w:name="_Toc172926387"/>
      <w:bookmarkStart w:id="817" w:name="_Toc172973261"/>
      <w:bookmarkStart w:id="818" w:name="_Toc172973679"/>
      <w:bookmarkStart w:id="819" w:name="_Toc172973896"/>
      <w:bookmarkStart w:id="820" w:name="_Toc17297411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p>
    <w:p w14:paraId="41D9CE0C" w14:textId="77777777" w:rsidR="00691AA0" w:rsidRPr="00DF1B36" w:rsidRDefault="00691AA0" w:rsidP="00691AA0">
      <w:pPr>
        <w:keepNext/>
        <w:keepLines/>
        <w:numPr>
          <w:ilvl w:val="2"/>
          <w:numId w:val="36"/>
        </w:numPr>
        <w:spacing w:before="240" w:after="120"/>
        <w:outlineLvl w:val="2"/>
        <w:rPr>
          <w:rFonts w:ascii="Times New Roman" w:eastAsiaTheme="majorEastAsia" w:hAnsi="Times New Roman" w:cs="Times New Roman"/>
          <w:vanish/>
          <w:color w:val="243F60" w:themeColor="accent1" w:themeShade="7F"/>
          <w:sz w:val="28"/>
          <w:szCs w:val="28"/>
        </w:rPr>
      </w:pPr>
      <w:bookmarkStart w:id="821" w:name="_Toc169429651"/>
      <w:bookmarkStart w:id="822" w:name="_Toc169504622"/>
      <w:bookmarkStart w:id="823" w:name="_Toc169714396"/>
      <w:bookmarkStart w:id="824" w:name="_Toc171236065"/>
      <w:bookmarkStart w:id="825" w:name="_Toc171236459"/>
      <w:bookmarkStart w:id="826" w:name="_Toc171236859"/>
      <w:bookmarkStart w:id="827" w:name="_Toc171237253"/>
      <w:bookmarkStart w:id="828" w:name="_Toc171245236"/>
      <w:bookmarkStart w:id="829" w:name="_Toc171248030"/>
      <w:bookmarkStart w:id="830" w:name="_Toc171248591"/>
      <w:bookmarkStart w:id="831" w:name="_Toc171248804"/>
      <w:bookmarkStart w:id="832" w:name="_Toc171249017"/>
      <w:bookmarkStart w:id="833" w:name="_Toc172926388"/>
      <w:bookmarkStart w:id="834" w:name="_Toc172973262"/>
      <w:bookmarkStart w:id="835" w:name="_Toc172973680"/>
      <w:bookmarkStart w:id="836" w:name="_Toc172973897"/>
      <w:bookmarkStart w:id="837" w:name="_Toc172974114"/>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p>
    <w:p w14:paraId="5BC2868A" w14:textId="77777777" w:rsidR="00691AA0" w:rsidRPr="00DF1B36" w:rsidRDefault="00691AA0" w:rsidP="00691AA0">
      <w:pPr>
        <w:keepNext/>
        <w:keepLines/>
        <w:numPr>
          <w:ilvl w:val="2"/>
          <w:numId w:val="36"/>
        </w:numPr>
        <w:spacing w:before="240" w:after="120"/>
        <w:outlineLvl w:val="2"/>
        <w:rPr>
          <w:rFonts w:ascii="Times New Roman" w:eastAsiaTheme="majorEastAsia" w:hAnsi="Times New Roman" w:cs="Times New Roman"/>
          <w:vanish/>
          <w:color w:val="243F60" w:themeColor="accent1" w:themeShade="7F"/>
          <w:sz w:val="28"/>
          <w:szCs w:val="28"/>
        </w:rPr>
      </w:pPr>
      <w:bookmarkStart w:id="838" w:name="_Toc169429652"/>
      <w:bookmarkStart w:id="839" w:name="_Toc169504623"/>
      <w:bookmarkStart w:id="840" w:name="_Toc169714397"/>
      <w:bookmarkStart w:id="841" w:name="_Toc171236066"/>
      <w:bookmarkStart w:id="842" w:name="_Toc171236460"/>
      <w:bookmarkStart w:id="843" w:name="_Toc171236860"/>
      <w:bookmarkStart w:id="844" w:name="_Toc171237254"/>
      <w:bookmarkStart w:id="845" w:name="_Toc171245237"/>
      <w:bookmarkStart w:id="846" w:name="_Toc171248031"/>
      <w:bookmarkStart w:id="847" w:name="_Toc171248592"/>
      <w:bookmarkStart w:id="848" w:name="_Toc171248805"/>
      <w:bookmarkStart w:id="849" w:name="_Toc171249018"/>
      <w:bookmarkStart w:id="850" w:name="_Toc172926389"/>
      <w:bookmarkStart w:id="851" w:name="_Toc172973263"/>
      <w:bookmarkStart w:id="852" w:name="_Toc172973681"/>
      <w:bookmarkStart w:id="853" w:name="_Toc172973898"/>
      <w:bookmarkStart w:id="854" w:name="_Toc172974115"/>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p>
    <w:bookmarkEnd w:id="697"/>
    <w:p w14:paraId="50B0305A" w14:textId="77777777" w:rsidR="00691AA0" w:rsidRDefault="00691AA0" w:rsidP="00691AA0">
      <w:pPr>
        <w:spacing w:before="0" w:after="200" w:line="276" w:lineRule="auto"/>
        <w:rPr>
          <w:rFonts w:ascii="Times New Roman" w:eastAsiaTheme="majorEastAsia" w:hAnsi="Times New Roman" w:cs="Times New Roman"/>
          <w:color w:val="243F60" w:themeColor="accent1" w:themeShade="7F"/>
          <w:sz w:val="28"/>
          <w:szCs w:val="28"/>
        </w:rPr>
      </w:pPr>
      <w:r>
        <w:br w:type="page"/>
      </w:r>
    </w:p>
    <w:p w14:paraId="123BCCD5" w14:textId="77777777" w:rsidR="00691AA0" w:rsidRPr="00882198" w:rsidRDefault="00691AA0" w:rsidP="00691AA0">
      <w:pPr>
        <w:pStyle w:val="u3"/>
        <w:numPr>
          <w:ilvl w:val="2"/>
          <w:numId w:val="36"/>
        </w:numPr>
      </w:pPr>
      <w:bookmarkStart w:id="855" w:name="_Toc172974116"/>
      <w:r>
        <w:lastRenderedPageBreak/>
        <w:t>BM07: Sửa danh mục</w:t>
      </w:r>
      <w:bookmarkEnd w:id="855"/>
    </w:p>
    <w:tbl>
      <w:tblPr>
        <w:tblStyle w:val="LiBang"/>
        <w:tblW w:w="0" w:type="auto"/>
        <w:tblLook w:val="04A0" w:firstRow="1" w:lastRow="0" w:firstColumn="1" w:lastColumn="0" w:noHBand="0" w:noVBand="1"/>
      </w:tblPr>
      <w:tblGrid>
        <w:gridCol w:w="1271"/>
        <w:gridCol w:w="8358"/>
      </w:tblGrid>
      <w:tr w:rsidR="00691AA0" w14:paraId="08687550" w14:textId="77777777" w:rsidTr="000F0C53">
        <w:tc>
          <w:tcPr>
            <w:tcW w:w="1271" w:type="dxa"/>
            <w:shd w:val="clear" w:color="auto" w:fill="95B3D7" w:themeFill="accent1" w:themeFillTint="99"/>
          </w:tcPr>
          <w:p w14:paraId="1B2DBC95"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BM07</w:t>
            </w:r>
          </w:p>
        </w:tc>
        <w:tc>
          <w:tcPr>
            <w:tcW w:w="8358" w:type="dxa"/>
            <w:shd w:val="clear" w:color="auto" w:fill="95B3D7" w:themeFill="accent1" w:themeFillTint="99"/>
          </w:tcPr>
          <w:p w14:paraId="44A85242"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Xóa danh mục</w:t>
            </w:r>
          </w:p>
        </w:tc>
      </w:tr>
      <w:tr w:rsidR="00691AA0" w14:paraId="38F4C89A" w14:textId="77777777" w:rsidTr="000F0C53">
        <w:tc>
          <w:tcPr>
            <w:tcW w:w="1271" w:type="dxa"/>
          </w:tcPr>
          <w:p w14:paraId="2A692E8B"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Danh mục</w:t>
            </w:r>
          </w:p>
        </w:tc>
        <w:tc>
          <w:tcPr>
            <w:tcW w:w="8358" w:type="dxa"/>
          </w:tcPr>
          <w:p w14:paraId="202B51FB" w14:textId="77777777" w:rsidR="00691AA0" w:rsidRPr="000E7E7C" w:rsidRDefault="00691AA0" w:rsidP="000F0C53">
            <w:pPr>
              <w:rPr>
                <w:rFonts w:ascii="Times New Roman" w:hAnsi="Times New Roman" w:cs="Times New Roman"/>
                <w:sz w:val="24"/>
                <w:szCs w:val="24"/>
              </w:rPr>
            </w:pPr>
          </w:p>
        </w:tc>
      </w:tr>
      <w:tr w:rsidR="00691AA0" w14:paraId="46F1B581" w14:textId="77777777" w:rsidTr="000F0C53">
        <w:tc>
          <w:tcPr>
            <w:tcW w:w="1271" w:type="dxa"/>
          </w:tcPr>
          <w:p w14:paraId="21C07B30"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Thể loại</w:t>
            </w:r>
          </w:p>
        </w:tc>
        <w:tc>
          <w:tcPr>
            <w:tcW w:w="8358" w:type="dxa"/>
          </w:tcPr>
          <w:p w14:paraId="70429F99" w14:textId="77777777" w:rsidR="00691AA0" w:rsidRPr="000E7E7C" w:rsidRDefault="00691AA0" w:rsidP="000F0C53">
            <w:pPr>
              <w:rPr>
                <w:rFonts w:ascii="Times New Roman" w:hAnsi="Times New Roman" w:cs="Times New Roman"/>
                <w:sz w:val="24"/>
                <w:szCs w:val="24"/>
              </w:rPr>
            </w:pPr>
          </w:p>
        </w:tc>
      </w:tr>
    </w:tbl>
    <w:tbl>
      <w:tblPr>
        <w:tblW w:w="963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9630"/>
      </w:tblGrid>
      <w:tr w:rsidR="00691AA0" w:rsidRPr="00E37AA8" w14:paraId="6F6D8E8A" w14:textId="77777777" w:rsidTr="000F0C53">
        <w:trPr>
          <w:trHeight w:val="300"/>
        </w:trPr>
        <w:tc>
          <w:tcPr>
            <w:tcW w:w="9630" w:type="dxa"/>
            <w:shd w:val="clear" w:color="auto" w:fill="EBF1DD"/>
          </w:tcPr>
          <w:p w14:paraId="41CCF8B2" w14:textId="77777777" w:rsidR="00691AA0" w:rsidRPr="00E37AA8" w:rsidRDefault="00691AA0" w:rsidP="000F0C53">
            <w:pPr>
              <w:jc w:val="center"/>
              <w:rPr>
                <w:rFonts w:ascii="Times New Roman" w:hAnsi="Times New Roman" w:cs="Times New Roman"/>
                <w:b/>
                <w:sz w:val="24"/>
                <w:szCs w:val="24"/>
                <w:rPrChange w:id="856" w:author="Ân Duy" w:date="2024-06-17T08:19:00Z">
                  <w:rPr>
                    <w:b/>
                  </w:rPr>
                </w:rPrChange>
              </w:rPr>
            </w:pPr>
            <w:r w:rsidRPr="00E37AA8">
              <w:rPr>
                <w:rFonts w:ascii="Times New Roman" w:hAnsi="Times New Roman" w:cs="Times New Roman"/>
                <w:b/>
                <w:sz w:val="24"/>
                <w:szCs w:val="24"/>
                <w:rPrChange w:id="857" w:author="Ân Duy" w:date="2024-06-17T08:19:00Z">
                  <w:rPr>
                    <w:b/>
                  </w:rPr>
                </w:rPrChange>
              </w:rPr>
              <w:t xml:space="preserve">QD07 : </w:t>
            </w:r>
            <w:r>
              <w:rPr>
                <w:rFonts w:ascii="Times New Roman" w:hAnsi="Times New Roman" w:cs="Times New Roman"/>
                <w:b/>
                <w:sz w:val="24"/>
                <w:szCs w:val="24"/>
              </w:rPr>
              <w:t>Phải thêm danh mục</w:t>
            </w:r>
          </w:p>
        </w:tc>
      </w:tr>
    </w:tbl>
    <w:p w14:paraId="59024815" w14:textId="77777777" w:rsidR="00691AA0" w:rsidRDefault="00691AA0" w:rsidP="00691AA0">
      <w:pPr>
        <w:pStyle w:val="u3"/>
        <w:numPr>
          <w:ilvl w:val="2"/>
          <w:numId w:val="36"/>
        </w:numPr>
      </w:pPr>
      <w:bookmarkStart w:id="858" w:name="_Toc169370584"/>
      <w:bookmarkStart w:id="859" w:name="_Toc172974117"/>
      <w:r>
        <w:t xml:space="preserve">BM08: </w:t>
      </w:r>
      <w:bookmarkEnd w:id="858"/>
      <w:r>
        <w:t>Chỉnh sửa thể loại và danh mục</w:t>
      </w:r>
      <w:bookmarkEnd w:id="859"/>
    </w:p>
    <w:tbl>
      <w:tblPr>
        <w:tblStyle w:val="LiBang"/>
        <w:tblW w:w="0" w:type="auto"/>
        <w:tblLook w:val="04A0" w:firstRow="1" w:lastRow="0" w:firstColumn="1" w:lastColumn="0" w:noHBand="0" w:noVBand="1"/>
      </w:tblPr>
      <w:tblGrid>
        <w:gridCol w:w="1271"/>
        <w:gridCol w:w="8358"/>
      </w:tblGrid>
      <w:tr w:rsidR="00691AA0" w14:paraId="46ABD54F" w14:textId="77777777" w:rsidTr="000F0C53">
        <w:tc>
          <w:tcPr>
            <w:tcW w:w="1271" w:type="dxa"/>
            <w:shd w:val="clear" w:color="auto" w:fill="95B3D7" w:themeFill="accent1" w:themeFillTint="99"/>
          </w:tcPr>
          <w:p w14:paraId="47942286"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BM08</w:t>
            </w:r>
          </w:p>
        </w:tc>
        <w:tc>
          <w:tcPr>
            <w:tcW w:w="8358" w:type="dxa"/>
            <w:shd w:val="clear" w:color="auto" w:fill="95B3D7" w:themeFill="accent1" w:themeFillTint="99"/>
          </w:tcPr>
          <w:p w14:paraId="18FD40CE"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Chỉnh sửa thể loại và danh mục</w:t>
            </w:r>
          </w:p>
        </w:tc>
      </w:tr>
      <w:tr w:rsidR="00691AA0" w14:paraId="0FB35F47" w14:textId="77777777" w:rsidTr="000F0C53">
        <w:tc>
          <w:tcPr>
            <w:tcW w:w="1271" w:type="dxa"/>
          </w:tcPr>
          <w:p w14:paraId="49231390"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Danh mục</w:t>
            </w:r>
          </w:p>
        </w:tc>
        <w:tc>
          <w:tcPr>
            <w:tcW w:w="8358" w:type="dxa"/>
          </w:tcPr>
          <w:p w14:paraId="61B24950" w14:textId="77777777" w:rsidR="00691AA0" w:rsidRPr="000E7E7C" w:rsidRDefault="00691AA0" w:rsidP="000F0C53">
            <w:pPr>
              <w:rPr>
                <w:rFonts w:ascii="Times New Roman" w:hAnsi="Times New Roman" w:cs="Times New Roman"/>
                <w:sz w:val="24"/>
                <w:szCs w:val="24"/>
              </w:rPr>
            </w:pPr>
          </w:p>
        </w:tc>
      </w:tr>
      <w:tr w:rsidR="00691AA0" w14:paraId="6C499862" w14:textId="77777777" w:rsidTr="000F0C53">
        <w:tc>
          <w:tcPr>
            <w:tcW w:w="1271" w:type="dxa"/>
          </w:tcPr>
          <w:p w14:paraId="6F5AD8C5"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Thể loại</w:t>
            </w:r>
          </w:p>
        </w:tc>
        <w:tc>
          <w:tcPr>
            <w:tcW w:w="8358" w:type="dxa"/>
          </w:tcPr>
          <w:p w14:paraId="0B3ADD54" w14:textId="77777777" w:rsidR="00691AA0" w:rsidRPr="000E7E7C" w:rsidRDefault="00691AA0" w:rsidP="000F0C53">
            <w:pPr>
              <w:rPr>
                <w:rFonts w:ascii="Times New Roman" w:hAnsi="Times New Roman" w:cs="Times New Roman"/>
                <w:sz w:val="24"/>
                <w:szCs w:val="24"/>
              </w:rPr>
            </w:pPr>
          </w:p>
        </w:tc>
      </w:tr>
    </w:tbl>
    <w:tbl>
      <w:tblPr>
        <w:tblW w:w="9625"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9625"/>
      </w:tblGrid>
      <w:tr w:rsidR="00691AA0" w14:paraId="526E4495" w14:textId="77777777" w:rsidTr="000F0C53">
        <w:tc>
          <w:tcPr>
            <w:tcW w:w="9625" w:type="dxa"/>
            <w:shd w:val="clear" w:color="auto" w:fill="EBF1DD"/>
          </w:tcPr>
          <w:p w14:paraId="5E67E2A2" w14:textId="77777777" w:rsidR="00691AA0" w:rsidRPr="00030869" w:rsidRDefault="00691AA0" w:rsidP="000F0C53">
            <w:pPr>
              <w:jc w:val="center"/>
              <w:rPr>
                <w:b/>
                <w:sz w:val="24"/>
                <w:szCs w:val="24"/>
              </w:rPr>
            </w:pPr>
            <w:r w:rsidRPr="00030869">
              <w:rPr>
                <w:b/>
                <w:sz w:val="24"/>
                <w:szCs w:val="24"/>
              </w:rPr>
              <w:t xml:space="preserve">QD8: </w:t>
            </w:r>
            <w:r>
              <w:rPr>
                <w:b/>
                <w:sz w:val="24"/>
                <w:szCs w:val="24"/>
              </w:rPr>
              <w:t>Phải có sản phẩm</w:t>
            </w:r>
          </w:p>
        </w:tc>
      </w:tr>
    </w:tbl>
    <w:p w14:paraId="6B49D8E6" w14:textId="77777777" w:rsidR="00691AA0" w:rsidRDefault="00691AA0" w:rsidP="00691AA0">
      <w:pPr>
        <w:pStyle w:val="u3"/>
        <w:numPr>
          <w:ilvl w:val="2"/>
          <w:numId w:val="36"/>
        </w:numPr>
      </w:pPr>
      <w:bookmarkStart w:id="860" w:name="_Toc169370587"/>
      <w:bookmarkStart w:id="861" w:name="_Toc172974118"/>
      <w:r>
        <w:t>BM09: [Thay đổi thông tin]</w:t>
      </w:r>
      <w:bookmarkEnd w:id="860"/>
      <w:bookmarkEnd w:id="861"/>
    </w:p>
    <w:tbl>
      <w:tblPr>
        <w:tblStyle w:val="LiBang"/>
        <w:tblW w:w="0" w:type="auto"/>
        <w:tblLook w:val="0000" w:firstRow="0" w:lastRow="0" w:firstColumn="0" w:lastColumn="0" w:noHBand="0" w:noVBand="0"/>
      </w:tblPr>
      <w:tblGrid>
        <w:gridCol w:w="1696"/>
        <w:gridCol w:w="7933"/>
      </w:tblGrid>
      <w:tr w:rsidR="00691AA0" w14:paraId="77815CC7" w14:textId="77777777" w:rsidTr="000F0C53">
        <w:trPr>
          <w:trHeight w:val="576"/>
        </w:trPr>
        <w:tc>
          <w:tcPr>
            <w:tcW w:w="1696" w:type="dxa"/>
            <w:shd w:val="clear" w:color="auto" w:fill="95B3D7" w:themeFill="accent1" w:themeFillTint="99"/>
          </w:tcPr>
          <w:p w14:paraId="0B12E86B" w14:textId="77777777" w:rsidR="00691AA0" w:rsidRPr="000E7E7C" w:rsidRDefault="00691AA0" w:rsidP="000F0C53">
            <w:pPr>
              <w:ind w:left="-5"/>
              <w:rPr>
                <w:rFonts w:ascii="Times New Roman" w:hAnsi="Times New Roman" w:cs="Times New Roman"/>
                <w:sz w:val="24"/>
                <w:szCs w:val="24"/>
              </w:rPr>
            </w:pPr>
            <w:r w:rsidRPr="000E7E7C">
              <w:rPr>
                <w:rFonts w:ascii="Times New Roman" w:hAnsi="Times New Roman" w:cs="Times New Roman"/>
                <w:sz w:val="24"/>
                <w:szCs w:val="24"/>
              </w:rPr>
              <w:t>BM09</w:t>
            </w:r>
          </w:p>
        </w:tc>
        <w:tc>
          <w:tcPr>
            <w:tcW w:w="7933" w:type="dxa"/>
            <w:shd w:val="clear" w:color="auto" w:fill="95B3D7" w:themeFill="accent1" w:themeFillTint="99"/>
          </w:tcPr>
          <w:p w14:paraId="6F6B03E5" w14:textId="77777777" w:rsidR="00691AA0" w:rsidRPr="000E7E7C" w:rsidRDefault="00691AA0" w:rsidP="000F0C53">
            <w:pPr>
              <w:ind w:left="-5"/>
              <w:rPr>
                <w:rFonts w:ascii="Times New Roman" w:hAnsi="Times New Roman" w:cs="Times New Roman"/>
                <w:sz w:val="24"/>
                <w:szCs w:val="24"/>
              </w:rPr>
            </w:pPr>
            <w:r w:rsidRPr="000E7E7C">
              <w:rPr>
                <w:rFonts w:ascii="Times New Roman" w:hAnsi="Times New Roman" w:cs="Times New Roman"/>
                <w:sz w:val="24"/>
                <w:szCs w:val="24"/>
              </w:rPr>
              <w:t>Thay đổi thông tin</w:t>
            </w:r>
          </w:p>
        </w:tc>
      </w:tr>
      <w:tr w:rsidR="00691AA0" w14:paraId="0D507E05" w14:textId="77777777" w:rsidTr="000F0C53">
        <w:tblPrEx>
          <w:tblLook w:val="04A0" w:firstRow="1" w:lastRow="0" w:firstColumn="1" w:lastColumn="0" w:noHBand="0" w:noVBand="1"/>
        </w:tblPrEx>
        <w:tc>
          <w:tcPr>
            <w:tcW w:w="1696" w:type="dxa"/>
          </w:tcPr>
          <w:p w14:paraId="38D13069"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ID nhân viên</w:t>
            </w:r>
          </w:p>
        </w:tc>
        <w:tc>
          <w:tcPr>
            <w:tcW w:w="7933" w:type="dxa"/>
          </w:tcPr>
          <w:p w14:paraId="4C3AF832"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w:t>
            </w:r>
          </w:p>
        </w:tc>
      </w:tr>
      <w:tr w:rsidR="00691AA0" w14:paraId="35D1C98A" w14:textId="77777777" w:rsidTr="000F0C53">
        <w:tblPrEx>
          <w:tblLook w:val="04A0" w:firstRow="1" w:lastRow="0" w:firstColumn="1" w:lastColumn="0" w:noHBand="0" w:noVBand="1"/>
        </w:tblPrEx>
        <w:tc>
          <w:tcPr>
            <w:tcW w:w="1696" w:type="dxa"/>
          </w:tcPr>
          <w:p w14:paraId="63FF2FD9"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Họ Tên</w:t>
            </w:r>
          </w:p>
        </w:tc>
        <w:tc>
          <w:tcPr>
            <w:tcW w:w="7933" w:type="dxa"/>
          </w:tcPr>
          <w:p w14:paraId="4FDB9436"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w:t>
            </w:r>
          </w:p>
        </w:tc>
      </w:tr>
      <w:tr w:rsidR="00691AA0" w14:paraId="385C253A" w14:textId="77777777" w:rsidTr="000F0C53">
        <w:tblPrEx>
          <w:tblLook w:val="04A0" w:firstRow="1" w:lastRow="0" w:firstColumn="1" w:lastColumn="0" w:noHBand="0" w:noVBand="1"/>
        </w:tblPrEx>
        <w:tc>
          <w:tcPr>
            <w:tcW w:w="1696" w:type="dxa"/>
          </w:tcPr>
          <w:p w14:paraId="4C2D7884"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Email</w:t>
            </w:r>
          </w:p>
        </w:tc>
        <w:tc>
          <w:tcPr>
            <w:tcW w:w="7933" w:type="dxa"/>
          </w:tcPr>
          <w:p w14:paraId="07754170"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w:t>
            </w:r>
          </w:p>
        </w:tc>
      </w:tr>
      <w:tr w:rsidR="00691AA0" w14:paraId="2C3EFA11" w14:textId="77777777" w:rsidTr="000F0C53">
        <w:tblPrEx>
          <w:tblLook w:val="04A0" w:firstRow="1" w:lastRow="0" w:firstColumn="1" w:lastColumn="0" w:noHBand="0" w:noVBand="1"/>
        </w:tblPrEx>
        <w:tc>
          <w:tcPr>
            <w:tcW w:w="1696" w:type="dxa"/>
          </w:tcPr>
          <w:p w14:paraId="420CFD1C"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Địa Chỉ</w:t>
            </w:r>
          </w:p>
        </w:tc>
        <w:tc>
          <w:tcPr>
            <w:tcW w:w="7933" w:type="dxa"/>
          </w:tcPr>
          <w:p w14:paraId="0756E940"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w:t>
            </w:r>
          </w:p>
        </w:tc>
      </w:tr>
      <w:tr w:rsidR="00691AA0" w14:paraId="74227636" w14:textId="77777777" w:rsidTr="000F0C53">
        <w:tblPrEx>
          <w:tblLook w:val="04A0" w:firstRow="1" w:lastRow="0" w:firstColumn="1" w:lastColumn="0" w:noHBand="0" w:noVBand="1"/>
        </w:tblPrEx>
        <w:tc>
          <w:tcPr>
            <w:tcW w:w="1696" w:type="dxa"/>
          </w:tcPr>
          <w:p w14:paraId="070C3266"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Số điện thoại</w:t>
            </w:r>
          </w:p>
        </w:tc>
        <w:tc>
          <w:tcPr>
            <w:tcW w:w="7933" w:type="dxa"/>
          </w:tcPr>
          <w:p w14:paraId="79F62CD2"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w:t>
            </w:r>
          </w:p>
        </w:tc>
      </w:tr>
      <w:tr w:rsidR="00691AA0" w14:paraId="1A20DA61" w14:textId="77777777" w:rsidTr="000F0C53">
        <w:tblPrEx>
          <w:tblLook w:val="04A0" w:firstRow="1" w:lastRow="0" w:firstColumn="1" w:lastColumn="0" w:noHBand="0" w:noVBand="1"/>
        </w:tblPrEx>
        <w:tc>
          <w:tcPr>
            <w:tcW w:w="1696" w:type="dxa"/>
          </w:tcPr>
          <w:p w14:paraId="691DF49E"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Vai trò</w:t>
            </w:r>
          </w:p>
        </w:tc>
        <w:tc>
          <w:tcPr>
            <w:tcW w:w="7933" w:type="dxa"/>
          </w:tcPr>
          <w:p w14:paraId="3D3E4D1B"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w:t>
            </w:r>
          </w:p>
        </w:tc>
      </w:tr>
      <w:tr w:rsidR="00691AA0" w14:paraId="1597694A" w14:textId="77777777" w:rsidTr="000F0C53">
        <w:tblPrEx>
          <w:tblLook w:val="04A0" w:firstRow="1" w:lastRow="0" w:firstColumn="1" w:lastColumn="0" w:noHBand="0" w:noVBand="1"/>
        </w:tblPrEx>
        <w:tc>
          <w:tcPr>
            <w:tcW w:w="1696" w:type="dxa"/>
          </w:tcPr>
          <w:p w14:paraId="79667F58"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Tài khoản</w:t>
            </w:r>
          </w:p>
        </w:tc>
        <w:tc>
          <w:tcPr>
            <w:tcW w:w="7933" w:type="dxa"/>
          </w:tcPr>
          <w:p w14:paraId="6C305771"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w:t>
            </w:r>
          </w:p>
        </w:tc>
      </w:tr>
      <w:tr w:rsidR="00691AA0" w14:paraId="68D547B1" w14:textId="77777777" w:rsidTr="000F0C53">
        <w:tblPrEx>
          <w:tblLook w:val="04A0" w:firstRow="1" w:lastRow="0" w:firstColumn="1" w:lastColumn="0" w:noHBand="0" w:noVBand="1"/>
        </w:tblPrEx>
        <w:tc>
          <w:tcPr>
            <w:tcW w:w="1696" w:type="dxa"/>
          </w:tcPr>
          <w:p w14:paraId="6CAEEA43"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Mật khẩu</w:t>
            </w:r>
          </w:p>
        </w:tc>
        <w:tc>
          <w:tcPr>
            <w:tcW w:w="7933" w:type="dxa"/>
          </w:tcPr>
          <w:p w14:paraId="0D5DF6E4"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w:t>
            </w:r>
          </w:p>
        </w:tc>
      </w:tr>
      <w:tr w:rsidR="00691AA0" w14:paraId="4B0DF7F2" w14:textId="77777777" w:rsidTr="000F0C53">
        <w:tblPrEx>
          <w:tblLook w:val="04A0" w:firstRow="1" w:lastRow="0" w:firstColumn="1" w:lastColumn="0" w:noHBand="0" w:noVBand="1"/>
        </w:tblPrEx>
        <w:tc>
          <w:tcPr>
            <w:tcW w:w="1696" w:type="dxa"/>
          </w:tcPr>
          <w:p w14:paraId="592C3A59"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Mật khẩu mới</w:t>
            </w:r>
          </w:p>
        </w:tc>
        <w:tc>
          <w:tcPr>
            <w:tcW w:w="7933" w:type="dxa"/>
          </w:tcPr>
          <w:p w14:paraId="10C75B80"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w:t>
            </w:r>
          </w:p>
        </w:tc>
      </w:tr>
    </w:tbl>
    <w:tbl>
      <w:tblPr>
        <w:tblW w:w="9629"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Change w:id="862" w:author="Ân Duy" w:date="2024-06-17T08:20:00Z">
          <w:tblPr>
            <w:tblW w:w="9629"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PrChange>
      </w:tblPr>
      <w:tblGrid>
        <w:gridCol w:w="9629"/>
        <w:tblGridChange w:id="863">
          <w:tblGrid>
            <w:gridCol w:w="9629"/>
          </w:tblGrid>
        </w:tblGridChange>
      </w:tblGrid>
      <w:tr w:rsidR="00691AA0" w14:paraId="4AC9CAFF" w14:textId="77777777" w:rsidTr="000F0C53">
        <w:trPr>
          <w:trHeight w:val="403"/>
          <w:trPrChange w:id="864" w:author="Ân Duy" w:date="2024-06-17T08:20:00Z">
            <w:trPr>
              <w:trHeight w:val="403"/>
            </w:trPr>
          </w:trPrChange>
        </w:trPr>
        <w:tc>
          <w:tcPr>
            <w:tcW w:w="9629" w:type="dxa"/>
            <w:shd w:val="clear" w:color="auto" w:fill="EBF1DD"/>
            <w:vAlign w:val="center"/>
            <w:tcPrChange w:id="865" w:author="Ân Duy" w:date="2024-06-17T08:20:00Z">
              <w:tcPr>
                <w:tcW w:w="9629" w:type="dxa"/>
                <w:shd w:val="clear" w:color="auto" w:fill="EBF1DD"/>
                <w:vAlign w:val="center"/>
              </w:tcPr>
            </w:tcPrChange>
          </w:tcPr>
          <w:p w14:paraId="71EDCC76" w14:textId="77777777" w:rsidR="00691AA0" w:rsidRPr="00030869" w:rsidRDefault="00691AA0" w:rsidP="000F0C53">
            <w:pPr>
              <w:spacing w:before="0" w:after="160" w:line="360" w:lineRule="auto"/>
              <w:jc w:val="center"/>
              <w:rPr>
                <w:rFonts w:ascii="Times New Roman" w:hAnsi="Times New Roman" w:cs="Times New Roman"/>
                <w:b/>
                <w:sz w:val="24"/>
                <w:szCs w:val="24"/>
              </w:rPr>
            </w:pPr>
            <w:r w:rsidRPr="00030869">
              <w:rPr>
                <w:rFonts w:ascii="Times New Roman" w:hAnsi="Times New Roman" w:cs="Times New Roman"/>
                <w:b/>
                <w:sz w:val="24"/>
                <w:szCs w:val="24"/>
              </w:rPr>
              <w:t>QD</w:t>
            </w:r>
            <w:r>
              <w:rPr>
                <w:rFonts w:ascii="Times New Roman" w:hAnsi="Times New Roman" w:cs="Times New Roman"/>
                <w:b/>
                <w:sz w:val="24"/>
                <w:szCs w:val="24"/>
              </w:rPr>
              <w:t>9</w:t>
            </w:r>
            <w:r w:rsidRPr="00030869">
              <w:rPr>
                <w:rFonts w:ascii="Times New Roman" w:hAnsi="Times New Roman" w:cs="Times New Roman"/>
                <w:b/>
                <w:sz w:val="24"/>
                <w:szCs w:val="24"/>
              </w:rPr>
              <w:t xml:space="preserve">: </w:t>
            </w:r>
            <w:r>
              <w:rPr>
                <w:rFonts w:ascii="Times New Roman" w:hAnsi="Times New Roman" w:cs="Times New Roman"/>
                <w:b/>
                <w:sz w:val="24"/>
                <w:szCs w:val="24"/>
              </w:rPr>
              <w:t>Mật khẩu mới phải khác mật khẩu cũ</w:t>
            </w:r>
          </w:p>
        </w:tc>
      </w:tr>
    </w:tbl>
    <w:p w14:paraId="3A7D637E" w14:textId="77777777" w:rsidR="00691AA0" w:rsidRDefault="00691AA0" w:rsidP="00691AA0">
      <w:pPr>
        <w:spacing w:before="0" w:after="200" w:line="276" w:lineRule="auto"/>
        <w:rPr>
          <w:rFonts w:ascii="Times New Roman" w:eastAsiaTheme="majorEastAsia" w:hAnsi="Times New Roman" w:cs="Times New Roman"/>
          <w:color w:val="243F60" w:themeColor="accent1" w:themeShade="7F"/>
          <w:sz w:val="28"/>
          <w:szCs w:val="28"/>
        </w:rPr>
      </w:pPr>
      <w:bookmarkStart w:id="866" w:name="_Toc169370590"/>
      <w:r>
        <w:br w:type="page"/>
      </w:r>
    </w:p>
    <w:p w14:paraId="775E9DDB" w14:textId="77777777" w:rsidR="00691AA0" w:rsidRDefault="00691AA0" w:rsidP="00691AA0">
      <w:pPr>
        <w:pStyle w:val="u3"/>
        <w:numPr>
          <w:ilvl w:val="2"/>
          <w:numId w:val="36"/>
        </w:numPr>
      </w:pPr>
      <w:r>
        <w:lastRenderedPageBreak/>
        <w:t xml:space="preserve"> </w:t>
      </w:r>
      <w:bookmarkStart w:id="867" w:name="_Toc172974119"/>
      <w:r>
        <w:t>BM10: [Thay đổi thông tin]</w:t>
      </w:r>
      <w:bookmarkEnd w:id="866"/>
      <w:bookmarkEnd w:id="867"/>
    </w:p>
    <w:tbl>
      <w:tblPr>
        <w:tblStyle w:val="LiBang"/>
        <w:tblW w:w="0" w:type="auto"/>
        <w:tblLook w:val="0000" w:firstRow="0" w:lastRow="0" w:firstColumn="0" w:lastColumn="0" w:noHBand="0" w:noVBand="0"/>
      </w:tblPr>
      <w:tblGrid>
        <w:gridCol w:w="1696"/>
        <w:gridCol w:w="7933"/>
      </w:tblGrid>
      <w:tr w:rsidR="00691AA0" w14:paraId="2868785F" w14:textId="77777777" w:rsidTr="000F0C53">
        <w:trPr>
          <w:trHeight w:val="576"/>
        </w:trPr>
        <w:tc>
          <w:tcPr>
            <w:tcW w:w="1696" w:type="dxa"/>
            <w:shd w:val="clear" w:color="auto" w:fill="95B3D7" w:themeFill="accent1" w:themeFillTint="99"/>
          </w:tcPr>
          <w:p w14:paraId="03DAC689" w14:textId="77777777" w:rsidR="00691AA0" w:rsidRPr="000E7E7C" w:rsidRDefault="00691AA0" w:rsidP="000F0C53">
            <w:pPr>
              <w:ind w:left="-5"/>
              <w:rPr>
                <w:rFonts w:ascii="Times New Roman" w:hAnsi="Times New Roman" w:cs="Times New Roman"/>
                <w:sz w:val="24"/>
                <w:szCs w:val="24"/>
              </w:rPr>
            </w:pPr>
            <w:r w:rsidRPr="000E7E7C">
              <w:rPr>
                <w:rFonts w:ascii="Times New Roman" w:hAnsi="Times New Roman" w:cs="Times New Roman"/>
                <w:sz w:val="24"/>
                <w:szCs w:val="24"/>
              </w:rPr>
              <w:t>BM10</w:t>
            </w:r>
          </w:p>
        </w:tc>
        <w:tc>
          <w:tcPr>
            <w:tcW w:w="7933" w:type="dxa"/>
            <w:shd w:val="clear" w:color="auto" w:fill="95B3D7" w:themeFill="accent1" w:themeFillTint="99"/>
          </w:tcPr>
          <w:p w14:paraId="7AFF1F80" w14:textId="77777777" w:rsidR="00691AA0" w:rsidRPr="000E7E7C" w:rsidRDefault="00691AA0" w:rsidP="000F0C53">
            <w:pPr>
              <w:ind w:left="-5"/>
              <w:rPr>
                <w:rFonts w:ascii="Times New Roman" w:hAnsi="Times New Roman" w:cs="Times New Roman"/>
                <w:sz w:val="24"/>
                <w:szCs w:val="24"/>
              </w:rPr>
            </w:pPr>
            <w:r w:rsidRPr="000E7E7C">
              <w:rPr>
                <w:rFonts w:ascii="Times New Roman" w:hAnsi="Times New Roman" w:cs="Times New Roman"/>
                <w:sz w:val="24"/>
                <w:szCs w:val="24"/>
              </w:rPr>
              <w:t>Thay đổi thông tin</w:t>
            </w:r>
          </w:p>
        </w:tc>
      </w:tr>
      <w:tr w:rsidR="00691AA0" w14:paraId="05EFF62A" w14:textId="77777777" w:rsidTr="000F0C53">
        <w:tblPrEx>
          <w:tblLook w:val="04A0" w:firstRow="1" w:lastRow="0" w:firstColumn="1" w:lastColumn="0" w:noHBand="0" w:noVBand="1"/>
        </w:tblPrEx>
        <w:tc>
          <w:tcPr>
            <w:tcW w:w="1696" w:type="dxa"/>
          </w:tcPr>
          <w:p w14:paraId="4ADEAC8D"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Họ Tên</w:t>
            </w:r>
          </w:p>
        </w:tc>
        <w:tc>
          <w:tcPr>
            <w:tcW w:w="7933" w:type="dxa"/>
          </w:tcPr>
          <w:p w14:paraId="5B8E8778"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w:t>
            </w:r>
          </w:p>
        </w:tc>
      </w:tr>
      <w:tr w:rsidR="00691AA0" w14:paraId="47233092" w14:textId="77777777" w:rsidTr="000F0C53">
        <w:tblPrEx>
          <w:tblLook w:val="04A0" w:firstRow="1" w:lastRow="0" w:firstColumn="1" w:lastColumn="0" w:noHBand="0" w:noVBand="1"/>
        </w:tblPrEx>
        <w:tc>
          <w:tcPr>
            <w:tcW w:w="1696" w:type="dxa"/>
          </w:tcPr>
          <w:p w14:paraId="61C36E7D"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Email</w:t>
            </w:r>
          </w:p>
        </w:tc>
        <w:tc>
          <w:tcPr>
            <w:tcW w:w="7933" w:type="dxa"/>
          </w:tcPr>
          <w:p w14:paraId="2172AB52"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w:t>
            </w:r>
          </w:p>
        </w:tc>
      </w:tr>
      <w:tr w:rsidR="00691AA0" w14:paraId="21C6CFE1" w14:textId="77777777" w:rsidTr="000F0C53">
        <w:tblPrEx>
          <w:tblLook w:val="04A0" w:firstRow="1" w:lastRow="0" w:firstColumn="1" w:lastColumn="0" w:noHBand="0" w:noVBand="1"/>
        </w:tblPrEx>
        <w:tc>
          <w:tcPr>
            <w:tcW w:w="1696" w:type="dxa"/>
          </w:tcPr>
          <w:p w14:paraId="2C0B2B54"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Địa Chỉ</w:t>
            </w:r>
          </w:p>
        </w:tc>
        <w:tc>
          <w:tcPr>
            <w:tcW w:w="7933" w:type="dxa"/>
          </w:tcPr>
          <w:p w14:paraId="438A0AA2"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w:t>
            </w:r>
          </w:p>
        </w:tc>
      </w:tr>
      <w:tr w:rsidR="00691AA0" w14:paraId="4F8374BE" w14:textId="77777777" w:rsidTr="000F0C53">
        <w:tblPrEx>
          <w:tblLook w:val="04A0" w:firstRow="1" w:lastRow="0" w:firstColumn="1" w:lastColumn="0" w:noHBand="0" w:noVBand="1"/>
        </w:tblPrEx>
        <w:tc>
          <w:tcPr>
            <w:tcW w:w="1696" w:type="dxa"/>
          </w:tcPr>
          <w:p w14:paraId="6321BB36"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Số điện thoại</w:t>
            </w:r>
          </w:p>
        </w:tc>
        <w:tc>
          <w:tcPr>
            <w:tcW w:w="7933" w:type="dxa"/>
          </w:tcPr>
          <w:p w14:paraId="2017E39B"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w:t>
            </w:r>
          </w:p>
        </w:tc>
      </w:tr>
      <w:tr w:rsidR="00691AA0" w14:paraId="46A4F6B7" w14:textId="77777777" w:rsidTr="000F0C53">
        <w:tblPrEx>
          <w:tblLook w:val="04A0" w:firstRow="1" w:lastRow="0" w:firstColumn="1" w:lastColumn="0" w:noHBand="0" w:noVBand="1"/>
        </w:tblPrEx>
        <w:tc>
          <w:tcPr>
            <w:tcW w:w="1696" w:type="dxa"/>
          </w:tcPr>
          <w:p w14:paraId="01228926"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Vai trò</w:t>
            </w:r>
          </w:p>
        </w:tc>
        <w:tc>
          <w:tcPr>
            <w:tcW w:w="7933" w:type="dxa"/>
          </w:tcPr>
          <w:p w14:paraId="24F42E67"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w:t>
            </w:r>
          </w:p>
        </w:tc>
      </w:tr>
      <w:tr w:rsidR="00691AA0" w14:paraId="41731F0E" w14:textId="77777777" w:rsidTr="000F0C53">
        <w:tblPrEx>
          <w:tblLook w:val="04A0" w:firstRow="1" w:lastRow="0" w:firstColumn="1" w:lastColumn="0" w:noHBand="0" w:noVBand="1"/>
        </w:tblPrEx>
        <w:tc>
          <w:tcPr>
            <w:tcW w:w="1696" w:type="dxa"/>
          </w:tcPr>
          <w:p w14:paraId="4199B2E5"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Tài khoản</w:t>
            </w:r>
          </w:p>
        </w:tc>
        <w:tc>
          <w:tcPr>
            <w:tcW w:w="7933" w:type="dxa"/>
          </w:tcPr>
          <w:p w14:paraId="4070C645"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w:t>
            </w:r>
          </w:p>
        </w:tc>
      </w:tr>
      <w:tr w:rsidR="00691AA0" w14:paraId="6D62B69C" w14:textId="77777777" w:rsidTr="000F0C53">
        <w:tblPrEx>
          <w:tblLook w:val="04A0" w:firstRow="1" w:lastRow="0" w:firstColumn="1" w:lastColumn="0" w:noHBand="0" w:noVBand="1"/>
        </w:tblPrEx>
        <w:tc>
          <w:tcPr>
            <w:tcW w:w="1696" w:type="dxa"/>
          </w:tcPr>
          <w:p w14:paraId="787B3BB1"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Mật khẩu</w:t>
            </w:r>
          </w:p>
        </w:tc>
        <w:tc>
          <w:tcPr>
            <w:tcW w:w="7933" w:type="dxa"/>
          </w:tcPr>
          <w:p w14:paraId="2AADECD0"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w:t>
            </w:r>
          </w:p>
        </w:tc>
      </w:tr>
    </w:tbl>
    <w:tbl>
      <w:tblPr>
        <w:tblW w:w="9439"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Change w:id="868" w:author="Ân Duy" w:date="2024-06-17T08:20:00Z">
          <w:tblPr>
            <w:tblW w:w="9629"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PrChange>
      </w:tblPr>
      <w:tblGrid>
        <w:gridCol w:w="9439"/>
        <w:tblGridChange w:id="869">
          <w:tblGrid>
            <w:gridCol w:w="9439"/>
            <w:gridCol w:w="190"/>
          </w:tblGrid>
        </w:tblGridChange>
      </w:tblGrid>
      <w:tr w:rsidR="00691AA0" w14:paraId="6864E1A3" w14:textId="77777777" w:rsidTr="000F0C53">
        <w:trPr>
          <w:trHeight w:val="403"/>
          <w:trPrChange w:id="870" w:author="Ân Duy" w:date="2024-06-17T08:20:00Z">
            <w:trPr>
              <w:trHeight w:val="403"/>
            </w:trPr>
          </w:trPrChange>
        </w:trPr>
        <w:tc>
          <w:tcPr>
            <w:tcW w:w="9439" w:type="dxa"/>
            <w:shd w:val="clear" w:color="auto" w:fill="EBF1DD"/>
            <w:vAlign w:val="center"/>
            <w:tcPrChange w:id="871" w:author="Ân Duy" w:date="2024-06-17T08:20:00Z">
              <w:tcPr>
                <w:tcW w:w="9629" w:type="dxa"/>
                <w:gridSpan w:val="2"/>
                <w:shd w:val="clear" w:color="auto" w:fill="EBF1DD"/>
                <w:vAlign w:val="center"/>
              </w:tcPr>
            </w:tcPrChange>
          </w:tcPr>
          <w:p w14:paraId="7F0470B6" w14:textId="77777777" w:rsidR="00691AA0" w:rsidRPr="00030869" w:rsidRDefault="00691AA0" w:rsidP="000F0C53">
            <w:pPr>
              <w:spacing w:before="0" w:after="160" w:line="360" w:lineRule="auto"/>
              <w:jc w:val="center"/>
              <w:rPr>
                <w:rFonts w:ascii="Times New Roman" w:hAnsi="Times New Roman" w:cs="Times New Roman"/>
                <w:b/>
                <w:sz w:val="24"/>
                <w:szCs w:val="24"/>
              </w:rPr>
            </w:pPr>
            <w:r w:rsidRPr="00030869">
              <w:rPr>
                <w:rFonts w:ascii="Times New Roman" w:hAnsi="Times New Roman" w:cs="Times New Roman"/>
                <w:b/>
                <w:sz w:val="24"/>
                <w:szCs w:val="24"/>
              </w:rPr>
              <w:t>QD</w:t>
            </w:r>
            <w:r>
              <w:rPr>
                <w:rFonts w:ascii="Times New Roman" w:hAnsi="Times New Roman" w:cs="Times New Roman"/>
                <w:b/>
                <w:sz w:val="24"/>
                <w:szCs w:val="24"/>
              </w:rPr>
              <w:t>10</w:t>
            </w:r>
            <w:r w:rsidRPr="00030869">
              <w:rPr>
                <w:rFonts w:ascii="Times New Roman" w:hAnsi="Times New Roman" w:cs="Times New Roman"/>
                <w:b/>
                <w:sz w:val="24"/>
                <w:szCs w:val="24"/>
              </w:rPr>
              <w:t xml:space="preserve">: </w:t>
            </w:r>
            <w:r>
              <w:rPr>
                <w:rFonts w:ascii="Times New Roman" w:hAnsi="Times New Roman" w:cs="Times New Roman"/>
                <w:b/>
                <w:sz w:val="24"/>
                <w:szCs w:val="24"/>
              </w:rPr>
              <w:t>Tài khoản phải 5 ký tự trở lên</w:t>
            </w:r>
          </w:p>
        </w:tc>
      </w:tr>
    </w:tbl>
    <w:p w14:paraId="01311D3C" w14:textId="77777777" w:rsidR="00691AA0" w:rsidRPr="00AD685D" w:rsidRDefault="00691AA0" w:rsidP="00691AA0"/>
    <w:p w14:paraId="543B334E" w14:textId="77777777" w:rsidR="00691AA0" w:rsidRDefault="00691AA0" w:rsidP="00691AA0">
      <w:pPr>
        <w:pStyle w:val="u3"/>
        <w:numPr>
          <w:ilvl w:val="2"/>
          <w:numId w:val="36"/>
        </w:numPr>
      </w:pPr>
      <w:bookmarkStart w:id="872" w:name="_Toc169370591"/>
      <w:r>
        <w:t xml:space="preserve"> </w:t>
      </w:r>
      <w:bookmarkStart w:id="873" w:name="_Toc172974120"/>
      <w:r>
        <w:t>BM11: [Chi tiết các đơn hàng]</w:t>
      </w:r>
      <w:bookmarkEnd w:id="872"/>
      <w:bookmarkEnd w:id="873"/>
    </w:p>
    <w:tbl>
      <w:tblPr>
        <w:tblStyle w:val="LiBang"/>
        <w:tblW w:w="0" w:type="auto"/>
        <w:tblLook w:val="04A0" w:firstRow="1" w:lastRow="0" w:firstColumn="1" w:lastColumn="0" w:noHBand="0" w:noVBand="1"/>
      </w:tblPr>
      <w:tblGrid>
        <w:gridCol w:w="1604"/>
        <w:gridCol w:w="1605"/>
        <w:gridCol w:w="1605"/>
        <w:gridCol w:w="1605"/>
        <w:gridCol w:w="1605"/>
        <w:gridCol w:w="1605"/>
      </w:tblGrid>
      <w:tr w:rsidR="00691AA0" w:rsidRPr="000A6ECD" w14:paraId="5F8CB866" w14:textId="77777777" w:rsidTr="000F0C53">
        <w:tc>
          <w:tcPr>
            <w:tcW w:w="1604" w:type="dxa"/>
            <w:shd w:val="clear" w:color="auto" w:fill="95B3D7" w:themeFill="accent1" w:themeFillTint="99"/>
          </w:tcPr>
          <w:p w14:paraId="7E2C0D20"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BM11</w:t>
            </w:r>
          </w:p>
        </w:tc>
        <w:tc>
          <w:tcPr>
            <w:tcW w:w="8025" w:type="dxa"/>
            <w:gridSpan w:val="5"/>
            <w:shd w:val="clear" w:color="auto" w:fill="95B3D7" w:themeFill="accent1" w:themeFillTint="99"/>
          </w:tcPr>
          <w:p w14:paraId="7B008F77"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Chi tiếc các đơn hàng</w:t>
            </w:r>
          </w:p>
        </w:tc>
      </w:tr>
      <w:tr w:rsidR="00691AA0" w:rsidRPr="000A6ECD" w14:paraId="5CD3F1FE" w14:textId="77777777" w:rsidTr="000F0C53">
        <w:tc>
          <w:tcPr>
            <w:tcW w:w="1604" w:type="dxa"/>
          </w:tcPr>
          <w:p w14:paraId="348AF7BF"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Đơn hàng</w:t>
            </w:r>
          </w:p>
        </w:tc>
        <w:tc>
          <w:tcPr>
            <w:tcW w:w="1605" w:type="dxa"/>
          </w:tcPr>
          <w:p w14:paraId="524F3A4B"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Khách hàng</w:t>
            </w:r>
          </w:p>
        </w:tc>
        <w:tc>
          <w:tcPr>
            <w:tcW w:w="1605" w:type="dxa"/>
          </w:tcPr>
          <w:p w14:paraId="447C3C44"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 xml:space="preserve">Sản phẩm </w:t>
            </w:r>
          </w:p>
        </w:tc>
        <w:tc>
          <w:tcPr>
            <w:tcW w:w="1605" w:type="dxa"/>
          </w:tcPr>
          <w:p w14:paraId="6D20E18E"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Số lượng</w:t>
            </w:r>
          </w:p>
        </w:tc>
        <w:tc>
          <w:tcPr>
            <w:tcW w:w="1605" w:type="dxa"/>
          </w:tcPr>
          <w:p w14:paraId="2179F129"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 xml:space="preserve">Giá </w:t>
            </w:r>
          </w:p>
        </w:tc>
        <w:tc>
          <w:tcPr>
            <w:tcW w:w="1605" w:type="dxa"/>
          </w:tcPr>
          <w:p w14:paraId="5E256D03"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Chỉnh sửa</w:t>
            </w:r>
          </w:p>
        </w:tc>
      </w:tr>
      <w:tr w:rsidR="00691AA0" w:rsidRPr="000A6ECD" w14:paraId="25223C8D" w14:textId="77777777" w:rsidTr="000F0C53">
        <w:tc>
          <w:tcPr>
            <w:tcW w:w="1604" w:type="dxa"/>
          </w:tcPr>
          <w:p w14:paraId="49F77850"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1</w:t>
            </w:r>
          </w:p>
        </w:tc>
        <w:tc>
          <w:tcPr>
            <w:tcW w:w="1605" w:type="dxa"/>
          </w:tcPr>
          <w:p w14:paraId="35CF6324" w14:textId="77777777" w:rsidR="00691AA0" w:rsidRPr="000E7E7C" w:rsidRDefault="00691AA0" w:rsidP="000F0C53">
            <w:pPr>
              <w:rPr>
                <w:rFonts w:ascii="Times New Roman" w:hAnsi="Times New Roman" w:cs="Times New Roman"/>
                <w:sz w:val="24"/>
                <w:szCs w:val="24"/>
              </w:rPr>
            </w:pPr>
          </w:p>
        </w:tc>
        <w:tc>
          <w:tcPr>
            <w:tcW w:w="1605" w:type="dxa"/>
          </w:tcPr>
          <w:p w14:paraId="701B19E4" w14:textId="77777777" w:rsidR="00691AA0" w:rsidRPr="000E7E7C" w:rsidRDefault="00691AA0" w:rsidP="000F0C53">
            <w:pPr>
              <w:rPr>
                <w:rFonts w:ascii="Times New Roman" w:hAnsi="Times New Roman" w:cs="Times New Roman"/>
                <w:sz w:val="24"/>
                <w:szCs w:val="24"/>
              </w:rPr>
            </w:pPr>
          </w:p>
        </w:tc>
        <w:tc>
          <w:tcPr>
            <w:tcW w:w="1605" w:type="dxa"/>
          </w:tcPr>
          <w:p w14:paraId="5ABD3A69" w14:textId="77777777" w:rsidR="00691AA0" w:rsidRPr="000E7E7C" w:rsidRDefault="00691AA0" w:rsidP="000F0C53">
            <w:pPr>
              <w:rPr>
                <w:rFonts w:ascii="Times New Roman" w:hAnsi="Times New Roman" w:cs="Times New Roman"/>
                <w:sz w:val="24"/>
                <w:szCs w:val="24"/>
              </w:rPr>
            </w:pPr>
          </w:p>
        </w:tc>
        <w:tc>
          <w:tcPr>
            <w:tcW w:w="1605" w:type="dxa"/>
          </w:tcPr>
          <w:p w14:paraId="2876AE47" w14:textId="77777777" w:rsidR="00691AA0" w:rsidRPr="000E7E7C" w:rsidRDefault="00691AA0" w:rsidP="000F0C53">
            <w:pPr>
              <w:rPr>
                <w:rFonts w:ascii="Times New Roman" w:hAnsi="Times New Roman" w:cs="Times New Roman"/>
                <w:sz w:val="24"/>
                <w:szCs w:val="24"/>
              </w:rPr>
            </w:pPr>
          </w:p>
        </w:tc>
        <w:tc>
          <w:tcPr>
            <w:tcW w:w="1605" w:type="dxa"/>
          </w:tcPr>
          <w:p w14:paraId="6C08B55A"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Xem/xóa/sửa</w:t>
            </w:r>
          </w:p>
        </w:tc>
      </w:tr>
      <w:tr w:rsidR="00691AA0" w:rsidRPr="000A6ECD" w14:paraId="73D3D2CF" w14:textId="77777777" w:rsidTr="000F0C53">
        <w:tc>
          <w:tcPr>
            <w:tcW w:w="1604" w:type="dxa"/>
          </w:tcPr>
          <w:p w14:paraId="2D79B4A1"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2</w:t>
            </w:r>
          </w:p>
        </w:tc>
        <w:tc>
          <w:tcPr>
            <w:tcW w:w="1605" w:type="dxa"/>
          </w:tcPr>
          <w:p w14:paraId="3113624D" w14:textId="77777777" w:rsidR="00691AA0" w:rsidRPr="000E7E7C" w:rsidRDefault="00691AA0" w:rsidP="000F0C53">
            <w:pPr>
              <w:rPr>
                <w:rFonts w:ascii="Times New Roman" w:hAnsi="Times New Roman" w:cs="Times New Roman"/>
                <w:sz w:val="24"/>
                <w:szCs w:val="24"/>
              </w:rPr>
            </w:pPr>
          </w:p>
        </w:tc>
        <w:tc>
          <w:tcPr>
            <w:tcW w:w="1605" w:type="dxa"/>
          </w:tcPr>
          <w:p w14:paraId="4FAEE755" w14:textId="77777777" w:rsidR="00691AA0" w:rsidRPr="000E7E7C" w:rsidRDefault="00691AA0" w:rsidP="000F0C53">
            <w:pPr>
              <w:rPr>
                <w:rFonts w:ascii="Times New Roman" w:hAnsi="Times New Roman" w:cs="Times New Roman"/>
                <w:sz w:val="24"/>
                <w:szCs w:val="24"/>
              </w:rPr>
            </w:pPr>
          </w:p>
        </w:tc>
        <w:tc>
          <w:tcPr>
            <w:tcW w:w="1605" w:type="dxa"/>
          </w:tcPr>
          <w:p w14:paraId="03ED8D09" w14:textId="77777777" w:rsidR="00691AA0" w:rsidRPr="000E7E7C" w:rsidRDefault="00691AA0" w:rsidP="000F0C53">
            <w:pPr>
              <w:rPr>
                <w:rFonts w:ascii="Times New Roman" w:hAnsi="Times New Roman" w:cs="Times New Roman"/>
                <w:sz w:val="24"/>
                <w:szCs w:val="24"/>
              </w:rPr>
            </w:pPr>
          </w:p>
        </w:tc>
        <w:tc>
          <w:tcPr>
            <w:tcW w:w="1605" w:type="dxa"/>
          </w:tcPr>
          <w:p w14:paraId="4B484DFD" w14:textId="77777777" w:rsidR="00691AA0" w:rsidRPr="000E7E7C" w:rsidRDefault="00691AA0" w:rsidP="000F0C53">
            <w:pPr>
              <w:rPr>
                <w:rFonts w:ascii="Times New Roman" w:hAnsi="Times New Roman" w:cs="Times New Roman"/>
                <w:sz w:val="24"/>
                <w:szCs w:val="24"/>
              </w:rPr>
            </w:pPr>
          </w:p>
        </w:tc>
        <w:tc>
          <w:tcPr>
            <w:tcW w:w="1605" w:type="dxa"/>
          </w:tcPr>
          <w:p w14:paraId="2FE4B3D6"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Xem/xóa/sửa</w:t>
            </w:r>
          </w:p>
        </w:tc>
      </w:tr>
    </w:tbl>
    <w:tbl>
      <w:tblPr>
        <w:tblW w:w="9625"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9625"/>
      </w:tblGrid>
      <w:tr w:rsidR="00691AA0" w:rsidRPr="00097C49" w14:paraId="02E1A360" w14:textId="77777777" w:rsidTr="000F0C53">
        <w:tc>
          <w:tcPr>
            <w:tcW w:w="9625" w:type="dxa"/>
            <w:shd w:val="clear" w:color="auto" w:fill="EBF1DD"/>
          </w:tcPr>
          <w:p w14:paraId="204B46A3" w14:textId="77777777" w:rsidR="00691AA0" w:rsidRPr="00097C49" w:rsidRDefault="00691AA0" w:rsidP="000F0C53">
            <w:pPr>
              <w:jc w:val="center"/>
              <w:rPr>
                <w:rFonts w:ascii="Times New Roman" w:hAnsi="Times New Roman" w:cs="Times New Roman"/>
                <w:b/>
                <w:sz w:val="24"/>
                <w:szCs w:val="24"/>
              </w:rPr>
            </w:pPr>
            <w:r w:rsidRPr="00097C49">
              <w:rPr>
                <w:rFonts w:ascii="Times New Roman" w:hAnsi="Times New Roman" w:cs="Times New Roman"/>
                <w:b/>
                <w:sz w:val="24"/>
                <w:szCs w:val="24"/>
              </w:rPr>
              <w:t>QD1</w:t>
            </w:r>
            <w:r>
              <w:rPr>
                <w:rFonts w:ascii="Times New Roman" w:hAnsi="Times New Roman" w:cs="Times New Roman"/>
                <w:b/>
                <w:sz w:val="24"/>
                <w:szCs w:val="24"/>
              </w:rPr>
              <w:t>1</w:t>
            </w:r>
            <w:r w:rsidRPr="00097C49">
              <w:rPr>
                <w:rFonts w:ascii="Times New Roman" w:hAnsi="Times New Roman" w:cs="Times New Roman"/>
                <w:b/>
                <w:sz w:val="24"/>
                <w:szCs w:val="24"/>
              </w:rPr>
              <w:t>: Phải đăng nhập v</w:t>
            </w:r>
            <w:r>
              <w:rPr>
                <w:rFonts w:ascii="Times New Roman" w:hAnsi="Times New Roman" w:cs="Times New Roman"/>
                <w:b/>
                <w:sz w:val="24"/>
                <w:szCs w:val="24"/>
              </w:rPr>
              <w:t>ào tài khoản Admin</w:t>
            </w:r>
          </w:p>
        </w:tc>
      </w:tr>
    </w:tbl>
    <w:p w14:paraId="25454A48" w14:textId="77777777" w:rsidR="00691AA0" w:rsidRPr="00097C49" w:rsidRDefault="00691AA0" w:rsidP="00691AA0">
      <w:pPr>
        <w:spacing w:before="0" w:after="200" w:line="276" w:lineRule="auto"/>
        <w:rPr>
          <w:rFonts w:ascii="Times New Roman" w:eastAsiaTheme="majorEastAsia" w:hAnsi="Times New Roman" w:cs="Times New Roman"/>
          <w:color w:val="243F60" w:themeColor="accent1" w:themeShade="7F"/>
          <w:sz w:val="28"/>
          <w:szCs w:val="28"/>
        </w:rPr>
      </w:pPr>
      <w:bookmarkStart w:id="874" w:name="_Toc169370592"/>
    </w:p>
    <w:p w14:paraId="6E3F6CAB" w14:textId="77777777" w:rsidR="00691AA0" w:rsidRDefault="00691AA0" w:rsidP="00691AA0">
      <w:pPr>
        <w:pStyle w:val="u3"/>
        <w:numPr>
          <w:ilvl w:val="2"/>
          <w:numId w:val="36"/>
        </w:numPr>
      </w:pPr>
      <w:r w:rsidRPr="00097C49">
        <w:t xml:space="preserve"> </w:t>
      </w:r>
      <w:bookmarkStart w:id="875" w:name="_Toc172974121"/>
      <w:r>
        <w:t>BM:12: [Sửa]</w:t>
      </w:r>
      <w:bookmarkEnd w:id="874"/>
      <w:bookmarkEnd w:id="875"/>
    </w:p>
    <w:tbl>
      <w:tblPr>
        <w:tblStyle w:val="LiBang"/>
        <w:tblW w:w="0" w:type="auto"/>
        <w:tblLook w:val="04A0" w:firstRow="1" w:lastRow="0" w:firstColumn="1" w:lastColumn="0" w:noHBand="0" w:noVBand="1"/>
      </w:tblPr>
      <w:tblGrid>
        <w:gridCol w:w="1980"/>
        <w:gridCol w:w="7649"/>
      </w:tblGrid>
      <w:tr w:rsidR="00691AA0" w14:paraId="66F90959" w14:textId="77777777" w:rsidTr="000F0C53">
        <w:tc>
          <w:tcPr>
            <w:tcW w:w="1980" w:type="dxa"/>
            <w:shd w:val="clear" w:color="auto" w:fill="95B3D7" w:themeFill="accent1" w:themeFillTint="99"/>
          </w:tcPr>
          <w:p w14:paraId="1238DC07" w14:textId="77777777" w:rsidR="00691AA0" w:rsidRPr="000E7E7C" w:rsidRDefault="00691AA0" w:rsidP="000F0C53">
            <w:pPr>
              <w:rPr>
                <w:rFonts w:ascii="Times New Roman" w:hAnsi="Times New Roman" w:cs="Times New Roman"/>
              </w:rPr>
            </w:pPr>
            <w:r w:rsidRPr="000E7E7C">
              <w:rPr>
                <w:rFonts w:ascii="Times New Roman" w:hAnsi="Times New Roman" w:cs="Times New Roman"/>
              </w:rPr>
              <w:t>BM12</w:t>
            </w:r>
          </w:p>
        </w:tc>
        <w:tc>
          <w:tcPr>
            <w:tcW w:w="7649" w:type="dxa"/>
            <w:shd w:val="clear" w:color="auto" w:fill="95B3D7" w:themeFill="accent1" w:themeFillTint="99"/>
          </w:tcPr>
          <w:p w14:paraId="2A5DAE6B" w14:textId="77777777" w:rsidR="00691AA0" w:rsidRPr="000E7E7C" w:rsidRDefault="00691AA0" w:rsidP="000F0C53">
            <w:pPr>
              <w:rPr>
                <w:rFonts w:ascii="Times New Roman" w:hAnsi="Times New Roman" w:cs="Times New Roman"/>
              </w:rPr>
            </w:pPr>
            <w:r w:rsidRPr="000E7E7C">
              <w:rPr>
                <w:rFonts w:ascii="Times New Roman" w:hAnsi="Times New Roman" w:cs="Times New Roman"/>
              </w:rPr>
              <w:t>Sửa</w:t>
            </w:r>
          </w:p>
        </w:tc>
      </w:tr>
      <w:tr w:rsidR="00691AA0" w14:paraId="363EAD97" w14:textId="77777777" w:rsidTr="000F0C53">
        <w:tc>
          <w:tcPr>
            <w:tcW w:w="1980" w:type="dxa"/>
          </w:tcPr>
          <w:p w14:paraId="7AE88A4C" w14:textId="77777777" w:rsidR="00691AA0" w:rsidRPr="000E7E7C" w:rsidRDefault="00691AA0" w:rsidP="000F0C53">
            <w:pPr>
              <w:rPr>
                <w:rFonts w:ascii="Times New Roman" w:hAnsi="Times New Roman" w:cs="Times New Roman"/>
              </w:rPr>
            </w:pPr>
            <w:r w:rsidRPr="000E7E7C">
              <w:rPr>
                <w:rFonts w:ascii="Times New Roman" w:hAnsi="Times New Roman" w:cs="Times New Roman"/>
              </w:rPr>
              <w:t>Sản phẩm</w:t>
            </w:r>
          </w:p>
        </w:tc>
        <w:tc>
          <w:tcPr>
            <w:tcW w:w="7649" w:type="dxa"/>
          </w:tcPr>
          <w:p w14:paraId="460E8630" w14:textId="77777777" w:rsidR="00691AA0" w:rsidRPr="000E7E7C" w:rsidRDefault="00691AA0" w:rsidP="000F0C53">
            <w:pPr>
              <w:rPr>
                <w:rFonts w:ascii="Times New Roman" w:hAnsi="Times New Roman" w:cs="Times New Roman"/>
              </w:rPr>
            </w:pPr>
            <w:r w:rsidRPr="000E7E7C">
              <w:rPr>
                <w:rFonts w:ascii="Times New Roman" w:hAnsi="Times New Roman" w:cs="Times New Roman"/>
              </w:rPr>
              <w:t>.......................................................................</w:t>
            </w:r>
          </w:p>
        </w:tc>
      </w:tr>
      <w:tr w:rsidR="00691AA0" w14:paraId="6D2A725A" w14:textId="77777777" w:rsidTr="000F0C53">
        <w:tc>
          <w:tcPr>
            <w:tcW w:w="1980" w:type="dxa"/>
          </w:tcPr>
          <w:p w14:paraId="1D963EA4" w14:textId="77777777" w:rsidR="00691AA0" w:rsidRPr="000E7E7C" w:rsidRDefault="00691AA0" w:rsidP="000F0C53">
            <w:pPr>
              <w:rPr>
                <w:rFonts w:ascii="Times New Roman" w:hAnsi="Times New Roman" w:cs="Times New Roman"/>
              </w:rPr>
            </w:pPr>
            <w:r w:rsidRPr="000E7E7C">
              <w:rPr>
                <w:rFonts w:ascii="Times New Roman" w:hAnsi="Times New Roman" w:cs="Times New Roman"/>
              </w:rPr>
              <w:t>Số lượng</w:t>
            </w:r>
          </w:p>
        </w:tc>
        <w:tc>
          <w:tcPr>
            <w:tcW w:w="7649" w:type="dxa"/>
          </w:tcPr>
          <w:p w14:paraId="27EDE9AE" w14:textId="77777777" w:rsidR="00691AA0" w:rsidRPr="000E7E7C" w:rsidRDefault="00691AA0" w:rsidP="000F0C53">
            <w:pPr>
              <w:rPr>
                <w:rFonts w:ascii="Times New Roman" w:hAnsi="Times New Roman" w:cs="Times New Roman"/>
              </w:rPr>
            </w:pPr>
            <w:r w:rsidRPr="000E7E7C">
              <w:rPr>
                <w:rFonts w:ascii="Times New Roman" w:hAnsi="Times New Roman" w:cs="Times New Roman"/>
              </w:rPr>
              <w:t>.......................................................................</w:t>
            </w:r>
          </w:p>
        </w:tc>
      </w:tr>
      <w:tr w:rsidR="00691AA0" w14:paraId="43BD97F4" w14:textId="77777777" w:rsidTr="000F0C53">
        <w:tc>
          <w:tcPr>
            <w:tcW w:w="1980" w:type="dxa"/>
          </w:tcPr>
          <w:p w14:paraId="1071E51A" w14:textId="77777777" w:rsidR="00691AA0" w:rsidRPr="000E7E7C" w:rsidRDefault="00691AA0" w:rsidP="000F0C53">
            <w:pPr>
              <w:rPr>
                <w:rFonts w:ascii="Times New Roman" w:hAnsi="Times New Roman" w:cs="Times New Roman"/>
              </w:rPr>
            </w:pPr>
            <w:r w:rsidRPr="000E7E7C">
              <w:rPr>
                <w:rFonts w:ascii="Times New Roman" w:hAnsi="Times New Roman" w:cs="Times New Roman"/>
              </w:rPr>
              <w:t>Giá</w:t>
            </w:r>
          </w:p>
        </w:tc>
        <w:tc>
          <w:tcPr>
            <w:tcW w:w="7649" w:type="dxa"/>
          </w:tcPr>
          <w:p w14:paraId="7C6EDA67" w14:textId="77777777" w:rsidR="00691AA0" w:rsidRPr="000E7E7C" w:rsidRDefault="00691AA0" w:rsidP="000F0C53">
            <w:pPr>
              <w:rPr>
                <w:rFonts w:ascii="Times New Roman" w:hAnsi="Times New Roman" w:cs="Times New Roman"/>
              </w:rPr>
            </w:pPr>
            <w:r w:rsidRPr="000E7E7C">
              <w:rPr>
                <w:rFonts w:ascii="Times New Roman" w:hAnsi="Times New Roman" w:cs="Times New Roman"/>
              </w:rPr>
              <w:t>.......................................................................</w:t>
            </w:r>
          </w:p>
        </w:tc>
      </w:tr>
    </w:tbl>
    <w:tbl>
      <w:tblPr>
        <w:tblW w:w="9625"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9625"/>
      </w:tblGrid>
      <w:tr w:rsidR="00691AA0" w:rsidRPr="00083765" w14:paraId="25363990" w14:textId="77777777" w:rsidTr="000F0C53">
        <w:tc>
          <w:tcPr>
            <w:tcW w:w="9625" w:type="dxa"/>
            <w:shd w:val="clear" w:color="auto" w:fill="EBF1DD"/>
          </w:tcPr>
          <w:p w14:paraId="5B7B5344" w14:textId="77777777" w:rsidR="00691AA0" w:rsidRPr="00083765" w:rsidRDefault="00691AA0" w:rsidP="000F0C53">
            <w:pPr>
              <w:jc w:val="center"/>
              <w:rPr>
                <w:rFonts w:ascii="Times New Roman" w:hAnsi="Times New Roman" w:cs="Times New Roman"/>
                <w:b/>
                <w:sz w:val="24"/>
                <w:szCs w:val="24"/>
              </w:rPr>
            </w:pPr>
            <w:r w:rsidRPr="00083765">
              <w:rPr>
                <w:rFonts w:ascii="Times New Roman" w:hAnsi="Times New Roman" w:cs="Times New Roman"/>
                <w:b/>
                <w:sz w:val="24"/>
                <w:szCs w:val="24"/>
              </w:rPr>
              <w:t>QD1</w:t>
            </w:r>
            <w:r>
              <w:rPr>
                <w:rFonts w:ascii="Times New Roman" w:hAnsi="Times New Roman" w:cs="Times New Roman"/>
                <w:b/>
                <w:sz w:val="24"/>
                <w:szCs w:val="24"/>
              </w:rPr>
              <w:t>2</w:t>
            </w:r>
            <w:r w:rsidRPr="00083765">
              <w:rPr>
                <w:rFonts w:ascii="Times New Roman" w:hAnsi="Times New Roman" w:cs="Times New Roman"/>
                <w:b/>
                <w:sz w:val="24"/>
                <w:szCs w:val="24"/>
              </w:rPr>
              <w:t xml:space="preserve">: </w:t>
            </w:r>
            <w:r>
              <w:rPr>
                <w:rFonts w:ascii="Times New Roman" w:hAnsi="Times New Roman" w:cs="Times New Roman"/>
                <w:b/>
                <w:sz w:val="24"/>
                <w:szCs w:val="24"/>
              </w:rPr>
              <w:t>Phải có sản phẩm</w:t>
            </w:r>
          </w:p>
        </w:tc>
      </w:tr>
    </w:tbl>
    <w:p w14:paraId="2C4B0555" w14:textId="77777777" w:rsidR="00691AA0" w:rsidRDefault="00691AA0" w:rsidP="00691AA0">
      <w:pPr>
        <w:spacing w:before="0" w:after="200" w:line="276" w:lineRule="auto"/>
        <w:rPr>
          <w:rFonts w:ascii="Times New Roman" w:eastAsiaTheme="majorEastAsia" w:hAnsi="Times New Roman" w:cs="Times New Roman"/>
          <w:color w:val="243F60" w:themeColor="accent1" w:themeShade="7F"/>
          <w:sz w:val="28"/>
          <w:szCs w:val="28"/>
          <w:lang w:val="vi-VN"/>
        </w:rPr>
      </w:pPr>
      <w:bookmarkStart w:id="876" w:name="_Toc169370594"/>
      <w:r>
        <w:rPr>
          <w:lang w:val="vi-VN"/>
        </w:rPr>
        <w:br w:type="page"/>
      </w:r>
    </w:p>
    <w:p w14:paraId="5518544F" w14:textId="77777777" w:rsidR="00691AA0" w:rsidRDefault="00691AA0" w:rsidP="00691AA0">
      <w:pPr>
        <w:pStyle w:val="u3"/>
        <w:numPr>
          <w:ilvl w:val="2"/>
          <w:numId w:val="36"/>
        </w:numPr>
      </w:pPr>
      <w:r>
        <w:rPr>
          <w:lang w:val="vi-VN"/>
        </w:rPr>
        <w:lastRenderedPageBreak/>
        <w:t xml:space="preserve"> </w:t>
      </w:r>
      <w:bookmarkStart w:id="877" w:name="_Toc172974122"/>
      <w:r>
        <w:t>BM13: [Thông tin đơn hàng]</w:t>
      </w:r>
      <w:bookmarkEnd w:id="876"/>
      <w:bookmarkEnd w:id="877"/>
    </w:p>
    <w:tbl>
      <w:tblPr>
        <w:tblStyle w:val="LiBang"/>
        <w:tblW w:w="0" w:type="auto"/>
        <w:tblLook w:val="04A0" w:firstRow="1" w:lastRow="0" w:firstColumn="1" w:lastColumn="0" w:noHBand="0" w:noVBand="1"/>
      </w:tblPr>
      <w:tblGrid>
        <w:gridCol w:w="1838"/>
        <w:gridCol w:w="7791"/>
      </w:tblGrid>
      <w:tr w:rsidR="00691AA0" w14:paraId="5721DDAD" w14:textId="77777777" w:rsidTr="000F0C53">
        <w:tc>
          <w:tcPr>
            <w:tcW w:w="1838" w:type="dxa"/>
            <w:shd w:val="clear" w:color="auto" w:fill="95B3D7" w:themeFill="accent1" w:themeFillTint="99"/>
          </w:tcPr>
          <w:p w14:paraId="21675103" w14:textId="77777777" w:rsidR="00691AA0" w:rsidRPr="000E7E7C" w:rsidRDefault="00691AA0" w:rsidP="000F0C53">
            <w:pPr>
              <w:rPr>
                <w:rFonts w:ascii="Times New Roman" w:hAnsi="Times New Roman" w:cs="Times New Roman"/>
              </w:rPr>
            </w:pPr>
            <w:r w:rsidRPr="000E7E7C">
              <w:rPr>
                <w:rFonts w:ascii="Times New Roman" w:hAnsi="Times New Roman" w:cs="Times New Roman"/>
              </w:rPr>
              <w:t>BM13</w:t>
            </w:r>
          </w:p>
        </w:tc>
        <w:tc>
          <w:tcPr>
            <w:tcW w:w="7791" w:type="dxa"/>
            <w:shd w:val="clear" w:color="auto" w:fill="95B3D7" w:themeFill="accent1" w:themeFillTint="99"/>
          </w:tcPr>
          <w:p w14:paraId="139BB2AA" w14:textId="77777777" w:rsidR="00691AA0" w:rsidRPr="000E7E7C" w:rsidRDefault="00691AA0" w:rsidP="000F0C53">
            <w:pPr>
              <w:rPr>
                <w:rFonts w:ascii="Times New Roman" w:hAnsi="Times New Roman" w:cs="Times New Roman"/>
              </w:rPr>
            </w:pPr>
            <w:r w:rsidRPr="000E7E7C">
              <w:rPr>
                <w:rFonts w:ascii="Times New Roman" w:hAnsi="Times New Roman" w:cs="Times New Roman"/>
              </w:rPr>
              <w:t>Thông tin đơn hàng</w:t>
            </w:r>
          </w:p>
        </w:tc>
      </w:tr>
      <w:tr w:rsidR="00691AA0" w14:paraId="4C144136" w14:textId="77777777" w:rsidTr="000F0C53">
        <w:tc>
          <w:tcPr>
            <w:tcW w:w="1838" w:type="dxa"/>
          </w:tcPr>
          <w:p w14:paraId="49421F59" w14:textId="77777777" w:rsidR="00691AA0" w:rsidRPr="000E7E7C" w:rsidRDefault="00691AA0" w:rsidP="000F0C53">
            <w:pPr>
              <w:rPr>
                <w:rFonts w:ascii="Times New Roman" w:hAnsi="Times New Roman" w:cs="Times New Roman"/>
              </w:rPr>
            </w:pPr>
            <w:r w:rsidRPr="000E7E7C">
              <w:rPr>
                <w:rFonts w:ascii="Times New Roman" w:hAnsi="Times New Roman" w:cs="Times New Roman"/>
              </w:rPr>
              <w:t>Đơn hàng</w:t>
            </w:r>
          </w:p>
        </w:tc>
        <w:tc>
          <w:tcPr>
            <w:tcW w:w="7791" w:type="dxa"/>
          </w:tcPr>
          <w:p w14:paraId="08B96995" w14:textId="77777777" w:rsidR="00691AA0" w:rsidRPr="000E7E7C" w:rsidRDefault="00691AA0" w:rsidP="000F0C53">
            <w:pPr>
              <w:rPr>
                <w:rFonts w:ascii="Times New Roman" w:hAnsi="Times New Roman" w:cs="Times New Roman"/>
              </w:rPr>
            </w:pPr>
          </w:p>
        </w:tc>
      </w:tr>
      <w:tr w:rsidR="00691AA0" w14:paraId="28265A64" w14:textId="77777777" w:rsidTr="000F0C53">
        <w:tc>
          <w:tcPr>
            <w:tcW w:w="1838" w:type="dxa"/>
          </w:tcPr>
          <w:p w14:paraId="4016846B" w14:textId="77777777" w:rsidR="00691AA0" w:rsidRPr="000E7E7C" w:rsidRDefault="00691AA0" w:rsidP="000F0C53">
            <w:pPr>
              <w:rPr>
                <w:rFonts w:ascii="Times New Roman" w:hAnsi="Times New Roman" w:cs="Times New Roman"/>
              </w:rPr>
            </w:pPr>
            <w:r w:rsidRPr="000E7E7C">
              <w:rPr>
                <w:rFonts w:ascii="Times New Roman" w:hAnsi="Times New Roman" w:cs="Times New Roman"/>
              </w:rPr>
              <w:t>ID khách hàng</w:t>
            </w:r>
          </w:p>
        </w:tc>
        <w:tc>
          <w:tcPr>
            <w:tcW w:w="7791" w:type="dxa"/>
          </w:tcPr>
          <w:p w14:paraId="3AE2C182" w14:textId="77777777" w:rsidR="00691AA0" w:rsidRPr="000E7E7C" w:rsidRDefault="00691AA0" w:rsidP="000F0C53">
            <w:pPr>
              <w:rPr>
                <w:rFonts w:ascii="Times New Roman" w:hAnsi="Times New Roman" w:cs="Times New Roman"/>
              </w:rPr>
            </w:pPr>
          </w:p>
        </w:tc>
      </w:tr>
      <w:tr w:rsidR="00691AA0" w14:paraId="65DABDDB" w14:textId="77777777" w:rsidTr="000F0C53">
        <w:tc>
          <w:tcPr>
            <w:tcW w:w="1838" w:type="dxa"/>
          </w:tcPr>
          <w:p w14:paraId="626670B6" w14:textId="77777777" w:rsidR="00691AA0" w:rsidRPr="000E7E7C" w:rsidRDefault="00691AA0" w:rsidP="000F0C53">
            <w:pPr>
              <w:rPr>
                <w:rFonts w:ascii="Times New Roman" w:hAnsi="Times New Roman" w:cs="Times New Roman"/>
              </w:rPr>
            </w:pPr>
            <w:r w:rsidRPr="000E7E7C">
              <w:rPr>
                <w:rFonts w:ascii="Times New Roman" w:hAnsi="Times New Roman" w:cs="Times New Roman"/>
              </w:rPr>
              <w:t>Tên khách hàng</w:t>
            </w:r>
          </w:p>
        </w:tc>
        <w:tc>
          <w:tcPr>
            <w:tcW w:w="7791" w:type="dxa"/>
          </w:tcPr>
          <w:p w14:paraId="0EFEF3C6" w14:textId="77777777" w:rsidR="00691AA0" w:rsidRPr="000E7E7C" w:rsidRDefault="00691AA0" w:rsidP="000F0C53">
            <w:pPr>
              <w:rPr>
                <w:rFonts w:ascii="Times New Roman" w:hAnsi="Times New Roman" w:cs="Times New Roman"/>
              </w:rPr>
            </w:pPr>
          </w:p>
        </w:tc>
      </w:tr>
      <w:tr w:rsidR="00691AA0" w14:paraId="3579CB19" w14:textId="77777777" w:rsidTr="000F0C53">
        <w:tc>
          <w:tcPr>
            <w:tcW w:w="1838" w:type="dxa"/>
          </w:tcPr>
          <w:p w14:paraId="13B26CFA" w14:textId="77777777" w:rsidR="00691AA0" w:rsidRPr="000E7E7C" w:rsidRDefault="00691AA0" w:rsidP="000F0C53">
            <w:pPr>
              <w:rPr>
                <w:rFonts w:ascii="Times New Roman" w:hAnsi="Times New Roman" w:cs="Times New Roman"/>
              </w:rPr>
            </w:pPr>
            <w:r w:rsidRPr="000E7E7C">
              <w:rPr>
                <w:rFonts w:ascii="Times New Roman" w:hAnsi="Times New Roman" w:cs="Times New Roman"/>
              </w:rPr>
              <w:t>Số điện thoại</w:t>
            </w:r>
          </w:p>
        </w:tc>
        <w:tc>
          <w:tcPr>
            <w:tcW w:w="7791" w:type="dxa"/>
          </w:tcPr>
          <w:p w14:paraId="3F0B744F" w14:textId="77777777" w:rsidR="00691AA0" w:rsidRPr="000E7E7C" w:rsidRDefault="00691AA0" w:rsidP="000F0C53">
            <w:pPr>
              <w:rPr>
                <w:rFonts w:ascii="Times New Roman" w:hAnsi="Times New Roman" w:cs="Times New Roman"/>
              </w:rPr>
            </w:pPr>
          </w:p>
        </w:tc>
      </w:tr>
      <w:tr w:rsidR="00691AA0" w14:paraId="15C8B8C0" w14:textId="77777777" w:rsidTr="000F0C53">
        <w:tc>
          <w:tcPr>
            <w:tcW w:w="1838" w:type="dxa"/>
          </w:tcPr>
          <w:p w14:paraId="1C71541A" w14:textId="77777777" w:rsidR="00691AA0" w:rsidRPr="000E7E7C" w:rsidRDefault="00691AA0" w:rsidP="000F0C53">
            <w:pPr>
              <w:rPr>
                <w:rFonts w:ascii="Times New Roman" w:hAnsi="Times New Roman" w:cs="Times New Roman"/>
              </w:rPr>
            </w:pPr>
            <w:r w:rsidRPr="000E7E7C">
              <w:rPr>
                <w:rFonts w:ascii="Times New Roman" w:hAnsi="Times New Roman" w:cs="Times New Roman"/>
              </w:rPr>
              <w:t>Địa chỉ</w:t>
            </w:r>
          </w:p>
        </w:tc>
        <w:tc>
          <w:tcPr>
            <w:tcW w:w="7791" w:type="dxa"/>
          </w:tcPr>
          <w:p w14:paraId="42B43101" w14:textId="77777777" w:rsidR="00691AA0" w:rsidRPr="000E7E7C" w:rsidRDefault="00691AA0" w:rsidP="000F0C53">
            <w:pPr>
              <w:rPr>
                <w:rFonts w:ascii="Times New Roman" w:hAnsi="Times New Roman" w:cs="Times New Roman"/>
              </w:rPr>
            </w:pPr>
          </w:p>
        </w:tc>
      </w:tr>
      <w:tr w:rsidR="00691AA0" w14:paraId="30E45643" w14:textId="77777777" w:rsidTr="000F0C53">
        <w:tc>
          <w:tcPr>
            <w:tcW w:w="1838" w:type="dxa"/>
          </w:tcPr>
          <w:p w14:paraId="506458DE" w14:textId="77777777" w:rsidR="00691AA0" w:rsidRPr="000E7E7C" w:rsidRDefault="00691AA0" w:rsidP="000F0C53">
            <w:pPr>
              <w:rPr>
                <w:rFonts w:ascii="Times New Roman" w:hAnsi="Times New Roman" w:cs="Times New Roman"/>
              </w:rPr>
            </w:pPr>
            <w:r w:rsidRPr="000E7E7C">
              <w:rPr>
                <w:rFonts w:ascii="Times New Roman" w:hAnsi="Times New Roman" w:cs="Times New Roman"/>
              </w:rPr>
              <w:t>Ngày đặt hàng</w:t>
            </w:r>
          </w:p>
        </w:tc>
        <w:tc>
          <w:tcPr>
            <w:tcW w:w="7791" w:type="dxa"/>
          </w:tcPr>
          <w:p w14:paraId="34B2228D" w14:textId="77777777" w:rsidR="00691AA0" w:rsidRPr="000E7E7C" w:rsidRDefault="00691AA0" w:rsidP="000F0C53">
            <w:pPr>
              <w:rPr>
                <w:rFonts w:ascii="Times New Roman" w:hAnsi="Times New Roman" w:cs="Times New Roman"/>
              </w:rPr>
            </w:pPr>
          </w:p>
        </w:tc>
      </w:tr>
    </w:tbl>
    <w:tbl>
      <w:tblPr>
        <w:tblW w:w="963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600" w:firstRow="0" w:lastRow="0" w:firstColumn="0" w:lastColumn="0" w:noHBand="1" w:noVBand="1"/>
      </w:tblPr>
      <w:tblGrid>
        <w:gridCol w:w="9630"/>
      </w:tblGrid>
      <w:tr w:rsidR="00691AA0" w:rsidRPr="00070688" w14:paraId="773EC4AF" w14:textId="77777777" w:rsidTr="000F0C53">
        <w:tc>
          <w:tcPr>
            <w:tcW w:w="9630" w:type="dxa"/>
            <w:shd w:val="clear" w:color="auto" w:fill="EBF1DD"/>
          </w:tcPr>
          <w:p w14:paraId="42CE166A" w14:textId="77777777" w:rsidR="00691AA0" w:rsidRPr="00070688" w:rsidRDefault="00691AA0" w:rsidP="000F0C53">
            <w:pPr>
              <w:jc w:val="center"/>
              <w:rPr>
                <w:rFonts w:ascii="Times New Roman" w:hAnsi="Times New Roman" w:cs="Times New Roman"/>
                <w:b/>
                <w:sz w:val="24"/>
                <w:szCs w:val="24"/>
              </w:rPr>
            </w:pPr>
            <w:r w:rsidRPr="00070688">
              <w:rPr>
                <w:rFonts w:ascii="Times New Roman" w:hAnsi="Times New Roman" w:cs="Times New Roman"/>
                <w:b/>
                <w:sz w:val="24"/>
                <w:szCs w:val="24"/>
              </w:rPr>
              <w:t>QD1</w:t>
            </w:r>
            <w:r>
              <w:rPr>
                <w:rFonts w:ascii="Times New Roman" w:hAnsi="Times New Roman" w:cs="Times New Roman"/>
                <w:b/>
                <w:sz w:val="24"/>
                <w:szCs w:val="24"/>
              </w:rPr>
              <w:t>3</w:t>
            </w:r>
            <w:r w:rsidRPr="00070688">
              <w:rPr>
                <w:rFonts w:ascii="Times New Roman" w:hAnsi="Times New Roman" w:cs="Times New Roman"/>
                <w:b/>
                <w:sz w:val="24"/>
                <w:szCs w:val="24"/>
              </w:rPr>
              <w:t xml:space="preserve">: </w:t>
            </w:r>
            <w:r>
              <w:rPr>
                <w:rFonts w:ascii="Times New Roman" w:hAnsi="Times New Roman" w:cs="Times New Roman"/>
                <w:b/>
                <w:sz w:val="24"/>
                <w:szCs w:val="24"/>
              </w:rPr>
              <w:t>Phải đặt hàng</w:t>
            </w:r>
          </w:p>
        </w:tc>
      </w:tr>
    </w:tbl>
    <w:p w14:paraId="3E0C6828" w14:textId="77777777" w:rsidR="00691AA0" w:rsidRDefault="00691AA0" w:rsidP="00691AA0">
      <w:bookmarkStart w:id="878" w:name="_Toc169370595"/>
    </w:p>
    <w:p w14:paraId="7D04A6A9" w14:textId="77777777" w:rsidR="00691AA0" w:rsidRPr="000A6ECD" w:rsidRDefault="00691AA0" w:rsidP="00691AA0">
      <w:pPr>
        <w:pStyle w:val="u3"/>
        <w:numPr>
          <w:ilvl w:val="2"/>
          <w:numId w:val="36"/>
        </w:numPr>
      </w:pPr>
      <w:r>
        <w:t xml:space="preserve"> </w:t>
      </w:r>
      <w:bookmarkStart w:id="879" w:name="_Toc172974123"/>
      <w:r>
        <w:t>BM14: [Chi tiết đơn hàng]</w:t>
      </w:r>
      <w:bookmarkEnd w:id="878"/>
      <w:bookmarkEnd w:id="879"/>
    </w:p>
    <w:tbl>
      <w:tblPr>
        <w:tblStyle w:val="LiBang"/>
        <w:tblW w:w="0" w:type="auto"/>
        <w:tblLook w:val="04A0" w:firstRow="1" w:lastRow="0" w:firstColumn="1" w:lastColumn="0" w:noHBand="0" w:noVBand="1"/>
      </w:tblPr>
      <w:tblGrid>
        <w:gridCol w:w="1838"/>
        <w:gridCol w:w="7791"/>
      </w:tblGrid>
      <w:tr w:rsidR="00691AA0" w14:paraId="1BEBA63B" w14:textId="77777777" w:rsidTr="000F0C53">
        <w:tc>
          <w:tcPr>
            <w:tcW w:w="1838" w:type="dxa"/>
            <w:shd w:val="clear" w:color="auto" w:fill="95B3D7" w:themeFill="accent1" w:themeFillTint="99"/>
          </w:tcPr>
          <w:p w14:paraId="367AA352"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BM14</w:t>
            </w:r>
          </w:p>
        </w:tc>
        <w:tc>
          <w:tcPr>
            <w:tcW w:w="7791" w:type="dxa"/>
            <w:shd w:val="clear" w:color="auto" w:fill="95B3D7" w:themeFill="accent1" w:themeFillTint="99"/>
          </w:tcPr>
          <w:p w14:paraId="19D8596F"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Chi tiết đơn</w:t>
            </w:r>
          </w:p>
        </w:tc>
      </w:tr>
      <w:tr w:rsidR="00691AA0" w14:paraId="18FF9D3D" w14:textId="77777777" w:rsidTr="000F0C53">
        <w:tc>
          <w:tcPr>
            <w:tcW w:w="1838" w:type="dxa"/>
          </w:tcPr>
          <w:p w14:paraId="3A54F409"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Sản phẩm</w:t>
            </w:r>
          </w:p>
        </w:tc>
        <w:tc>
          <w:tcPr>
            <w:tcW w:w="7791" w:type="dxa"/>
          </w:tcPr>
          <w:p w14:paraId="6822C580" w14:textId="77777777" w:rsidR="00691AA0" w:rsidRPr="000E7E7C" w:rsidRDefault="00691AA0" w:rsidP="000F0C53">
            <w:pPr>
              <w:rPr>
                <w:rFonts w:ascii="Times New Roman" w:hAnsi="Times New Roman" w:cs="Times New Roman"/>
                <w:sz w:val="24"/>
                <w:szCs w:val="24"/>
              </w:rPr>
            </w:pPr>
          </w:p>
        </w:tc>
      </w:tr>
      <w:tr w:rsidR="00691AA0" w14:paraId="252C7CD8" w14:textId="77777777" w:rsidTr="000F0C53">
        <w:tc>
          <w:tcPr>
            <w:tcW w:w="1838" w:type="dxa"/>
          </w:tcPr>
          <w:p w14:paraId="213FE98E"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Số lượng</w:t>
            </w:r>
          </w:p>
        </w:tc>
        <w:tc>
          <w:tcPr>
            <w:tcW w:w="7791" w:type="dxa"/>
          </w:tcPr>
          <w:p w14:paraId="2BEFAF80" w14:textId="77777777" w:rsidR="00691AA0" w:rsidRPr="000E7E7C" w:rsidRDefault="00691AA0" w:rsidP="000F0C53">
            <w:pPr>
              <w:rPr>
                <w:rFonts w:ascii="Times New Roman" w:hAnsi="Times New Roman" w:cs="Times New Roman"/>
                <w:sz w:val="24"/>
                <w:szCs w:val="24"/>
              </w:rPr>
            </w:pPr>
          </w:p>
        </w:tc>
      </w:tr>
      <w:tr w:rsidR="00691AA0" w14:paraId="47C9B9C6" w14:textId="77777777" w:rsidTr="000F0C53">
        <w:tc>
          <w:tcPr>
            <w:tcW w:w="1838" w:type="dxa"/>
          </w:tcPr>
          <w:p w14:paraId="36BE3EEA"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Giá</w:t>
            </w:r>
          </w:p>
        </w:tc>
        <w:tc>
          <w:tcPr>
            <w:tcW w:w="7791" w:type="dxa"/>
          </w:tcPr>
          <w:p w14:paraId="3B8065AF" w14:textId="77777777" w:rsidR="00691AA0" w:rsidRPr="000E7E7C" w:rsidRDefault="00691AA0" w:rsidP="000F0C53">
            <w:pPr>
              <w:rPr>
                <w:rFonts w:ascii="Times New Roman" w:hAnsi="Times New Roman" w:cs="Times New Roman"/>
                <w:sz w:val="24"/>
                <w:szCs w:val="24"/>
              </w:rPr>
            </w:pPr>
          </w:p>
        </w:tc>
      </w:tr>
    </w:tbl>
    <w:p w14:paraId="20E8BA8C" w14:textId="77777777" w:rsidR="00691AA0" w:rsidRDefault="00691AA0" w:rsidP="00691AA0">
      <w:pPr>
        <w:pStyle w:val="u3"/>
        <w:numPr>
          <w:ilvl w:val="2"/>
          <w:numId w:val="36"/>
        </w:numPr>
      </w:pPr>
      <w:bookmarkStart w:id="880" w:name="_Toc169370598"/>
      <w:r>
        <w:t xml:space="preserve"> </w:t>
      </w:r>
      <w:bookmarkStart w:id="881" w:name="_Toc172974124"/>
      <w:r>
        <w:t>BM15: [Quản lý đơn hàng]</w:t>
      </w:r>
      <w:bookmarkEnd w:id="880"/>
      <w:bookmarkEnd w:id="881"/>
    </w:p>
    <w:tbl>
      <w:tblPr>
        <w:tblStyle w:val="LiBang"/>
        <w:tblW w:w="0" w:type="auto"/>
        <w:tblLook w:val="04A0" w:firstRow="1" w:lastRow="0" w:firstColumn="1" w:lastColumn="0" w:noHBand="0" w:noVBand="1"/>
      </w:tblPr>
      <w:tblGrid>
        <w:gridCol w:w="1925"/>
        <w:gridCol w:w="1926"/>
        <w:gridCol w:w="1926"/>
        <w:gridCol w:w="1926"/>
        <w:gridCol w:w="1926"/>
      </w:tblGrid>
      <w:tr w:rsidR="00691AA0" w14:paraId="6F1CD8D6" w14:textId="77777777" w:rsidTr="000F0C53">
        <w:tc>
          <w:tcPr>
            <w:tcW w:w="1925" w:type="dxa"/>
            <w:shd w:val="clear" w:color="auto" w:fill="95B3D7" w:themeFill="accent1" w:themeFillTint="99"/>
          </w:tcPr>
          <w:p w14:paraId="1B4949A1"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BM15</w:t>
            </w:r>
          </w:p>
        </w:tc>
        <w:tc>
          <w:tcPr>
            <w:tcW w:w="7704" w:type="dxa"/>
            <w:gridSpan w:val="4"/>
            <w:shd w:val="clear" w:color="auto" w:fill="95B3D7" w:themeFill="accent1" w:themeFillTint="99"/>
          </w:tcPr>
          <w:p w14:paraId="659A64E0"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Quản lý đơn hàng</w:t>
            </w:r>
          </w:p>
        </w:tc>
      </w:tr>
      <w:tr w:rsidR="00691AA0" w14:paraId="7A4A1970" w14:textId="77777777" w:rsidTr="000F0C53">
        <w:tc>
          <w:tcPr>
            <w:tcW w:w="1925" w:type="dxa"/>
          </w:tcPr>
          <w:p w14:paraId="40B7866C"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Đơn hàng</w:t>
            </w:r>
          </w:p>
        </w:tc>
        <w:tc>
          <w:tcPr>
            <w:tcW w:w="1926" w:type="dxa"/>
          </w:tcPr>
          <w:p w14:paraId="5BACC0AA"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ID khách hàng</w:t>
            </w:r>
          </w:p>
        </w:tc>
        <w:tc>
          <w:tcPr>
            <w:tcW w:w="1926" w:type="dxa"/>
          </w:tcPr>
          <w:p w14:paraId="0D681506"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Tên khách hàng</w:t>
            </w:r>
          </w:p>
        </w:tc>
        <w:tc>
          <w:tcPr>
            <w:tcW w:w="1926" w:type="dxa"/>
          </w:tcPr>
          <w:p w14:paraId="6CFB43CB"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Địa chỉ</w:t>
            </w:r>
          </w:p>
        </w:tc>
        <w:tc>
          <w:tcPr>
            <w:tcW w:w="1926" w:type="dxa"/>
          </w:tcPr>
          <w:p w14:paraId="7E64C0EC"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 xml:space="preserve">Chỉnh sửa </w:t>
            </w:r>
          </w:p>
        </w:tc>
      </w:tr>
      <w:tr w:rsidR="00691AA0" w14:paraId="193D05B2" w14:textId="77777777" w:rsidTr="000F0C53">
        <w:tc>
          <w:tcPr>
            <w:tcW w:w="1925" w:type="dxa"/>
          </w:tcPr>
          <w:p w14:paraId="07BED9B3"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1</w:t>
            </w:r>
          </w:p>
        </w:tc>
        <w:tc>
          <w:tcPr>
            <w:tcW w:w="1926" w:type="dxa"/>
          </w:tcPr>
          <w:p w14:paraId="3FB24CD1" w14:textId="77777777" w:rsidR="00691AA0" w:rsidRPr="000E7E7C" w:rsidRDefault="00691AA0" w:rsidP="000F0C53">
            <w:pPr>
              <w:rPr>
                <w:rFonts w:ascii="Times New Roman" w:hAnsi="Times New Roman" w:cs="Times New Roman"/>
                <w:sz w:val="24"/>
                <w:szCs w:val="24"/>
              </w:rPr>
            </w:pPr>
          </w:p>
        </w:tc>
        <w:tc>
          <w:tcPr>
            <w:tcW w:w="1926" w:type="dxa"/>
          </w:tcPr>
          <w:p w14:paraId="3639CEE2" w14:textId="77777777" w:rsidR="00691AA0" w:rsidRPr="000E7E7C" w:rsidRDefault="00691AA0" w:rsidP="000F0C53">
            <w:pPr>
              <w:rPr>
                <w:rFonts w:ascii="Times New Roman" w:hAnsi="Times New Roman" w:cs="Times New Roman"/>
                <w:sz w:val="24"/>
                <w:szCs w:val="24"/>
              </w:rPr>
            </w:pPr>
          </w:p>
        </w:tc>
        <w:tc>
          <w:tcPr>
            <w:tcW w:w="1926" w:type="dxa"/>
          </w:tcPr>
          <w:p w14:paraId="62C28F96" w14:textId="77777777" w:rsidR="00691AA0" w:rsidRPr="000E7E7C" w:rsidRDefault="00691AA0" w:rsidP="000F0C53">
            <w:pPr>
              <w:rPr>
                <w:rFonts w:ascii="Times New Roman" w:hAnsi="Times New Roman" w:cs="Times New Roman"/>
                <w:sz w:val="24"/>
                <w:szCs w:val="24"/>
              </w:rPr>
            </w:pPr>
          </w:p>
        </w:tc>
        <w:tc>
          <w:tcPr>
            <w:tcW w:w="1926" w:type="dxa"/>
          </w:tcPr>
          <w:p w14:paraId="5D0B6560"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Sửa/Xóa</w:t>
            </w:r>
          </w:p>
        </w:tc>
      </w:tr>
      <w:tr w:rsidR="00691AA0" w14:paraId="51EE208B" w14:textId="77777777" w:rsidTr="000F0C53">
        <w:tc>
          <w:tcPr>
            <w:tcW w:w="1925" w:type="dxa"/>
          </w:tcPr>
          <w:p w14:paraId="55102DC4"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2</w:t>
            </w:r>
          </w:p>
        </w:tc>
        <w:tc>
          <w:tcPr>
            <w:tcW w:w="1926" w:type="dxa"/>
          </w:tcPr>
          <w:p w14:paraId="68B8A991" w14:textId="77777777" w:rsidR="00691AA0" w:rsidRPr="000E7E7C" w:rsidRDefault="00691AA0" w:rsidP="000F0C53">
            <w:pPr>
              <w:rPr>
                <w:rFonts w:ascii="Times New Roman" w:hAnsi="Times New Roman" w:cs="Times New Roman"/>
                <w:sz w:val="24"/>
                <w:szCs w:val="24"/>
              </w:rPr>
            </w:pPr>
          </w:p>
        </w:tc>
        <w:tc>
          <w:tcPr>
            <w:tcW w:w="1926" w:type="dxa"/>
          </w:tcPr>
          <w:p w14:paraId="0F4E1910" w14:textId="77777777" w:rsidR="00691AA0" w:rsidRPr="000E7E7C" w:rsidRDefault="00691AA0" w:rsidP="000F0C53">
            <w:pPr>
              <w:rPr>
                <w:rFonts w:ascii="Times New Roman" w:hAnsi="Times New Roman" w:cs="Times New Roman"/>
                <w:sz w:val="24"/>
                <w:szCs w:val="24"/>
              </w:rPr>
            </w:pPr>
          </w:p>
        </w:tc>
        <w:tc>
          <w:tcPr>
            <w:tcW w:w="1926" w:type="dxa"/>
          </w:tcPr>
          <w:p w14:paraId="4224382E" w14:textId="77777777" w:rsidR="00691AA0" w:rsidRPr="000E7E7C" w:rsidRDefault="00691AA0" w:rsidP="000F0C53">
            <w:pPr>
              <w:rPr>
                <w:rFonts w:ascii="Times New Roman" w:hAnsi="Times New Roman" w:cs="Times New Roman"/>
                <w:sz w:val="24"/>
                <w:szCs w:val="24"/>
              </w:rPr>
            </w:pPr>
          </w:p>
        </w:tc>
        <w:tc>
          <w:tcPr>
            <w:tcW w:w="1926" w:type="dxa"/>
          </w:tcPr>
          <w:p w14:paraId="028C0D7D" w14:textId="77777777" w:rsidR="00691AA0" w:rsidRPr="000E7E7C" w:rsidRDefault="00691AA0" w:rsidP="000F0C53">
            <w:pPr>
              <w:rPr>
                <w:rFonts w:ascii="Times New Roman" w:hAnsi="Times New Roman" w:cs="Times New Roman"/>
                <w:sz w:val="24"/>
                <w:szCs w:val="24"/>
              </w:rPr>
            </w:pPr>
          </w:p>
        </w:tc>
      </w:tr>
    </w:tbl>
    <w:p w14:paraId="37634DD0" w14:textId="77777777" w:rsidR="00691AA0" w:rsidRDefault="00691AA0" w:rsidP="00691AA0"/>
    <w:p w14:paraId="77AD02D2" w14:textId="77777777" w:rsidR="00691AA0" w:rsidRDefault="00691AA0" w:rsidP="00691AA0">
      <w:pPr>
        <w:pStyle w:val="u3"/>
        <w:numPr>
          <w:ilvl w:val="2"/>
          <w:numId w:val="36"/>
        </w:numPr>
      </w:pPr>
      <w:bookmarkStart w:id="882" w:name="_Toc169370599"/>
      <w:r>
        <w:t xml:space="preserve"> </w:t>
      </w:r>
      <w:bookmarkStart w:id="883" w:name="_Toc169370602"/>
      <w:bookmarkStart w:id="884" w:name="_Toc172974125"/>
      <w:bookmarkEnd w:id="882"/>
      <w:r>
        <w:t xml:space="preserve">BM16: </w:t>
      </w:r>
      <w:bookmarkEnd w:id="883"/>
      <w:r>
        <w:t>Xóa Danh mục</w:t>
      </w:r>
      <w:bookmarkEnd w:id="884"/>
    </w:p>
    <w:tbl>
      <w:tblPr>
        <w:tblStyle w:val="LiBang"/>
        <w:tblW w:w="0" w:type="auto"/>
        <w:tblLook w:val="04A0" w:firstRow="1" w:lastRow="0" w:firstColumn="1" w:lastColumn="0" w:noHBand="0" w:noVBand="1"/>
      </w:tblPr>
      <w:tblGrid>
        <w:gridCol w:w="1413"/>
        <w:gridCol w:w="8216"/>
      </w:tblGrid>
      <w:tr w:rsidR="00691AA0" w14:paraId="18CD0773" w14:textId="77777777" w:rsidTr="000F0C53">
        <w:tc>
          <w:tcPr>
            <w:tcW w:w="1413" w:type="dxa"/>
            <w:shd w:val="clear" w:color="auto" w:fill="95B3D7" w:themeFill="accent1" w:themeFillTint="99"/>
          </w:tcPr>
          <w:p w14:paraId="43521F76"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BM16</w:t>
            </w:r>
          </w:p>
        </w:tc>
        <w:tc>
          <w:tcPr>
            <w:tcW w:w="8216" w:type="dxa"/>
            <w:shd w:val="clear" w:color="auto" w:fill="95B3D7" w:themeFill="accent1" w:themeFillTint="99"/>
          </w:tcPr>
          <w:p w14:paraId="408DBE5F"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Xóa</w:t>
            </w:r>
          </w:p>
        </w:tc>
      </w:tr>
      <w:tr w:rsidR="00691AA0" w14:paraId="0E57B0CA" w14:textId="77777777" w:rsidTr="000F0C53">
        <w:tc>
          <w:tcPr>
            <w:tcW w:w="1413" w:type="dxa"/>
          </w:tcPr>
          <w:p w14:paraId="0CA37E74"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Danh mục</w:t>
            </w:r>
          </w:p>
        </w:tc>
        <w:tc>
          <w:tcPr>
            <w:tcW w:w="8216" w:type="dxa"/>
          </w:tcPr>
          <w:p w14:paraId="7736DA0A" w14:textId="77777777" w:rsidR="00691AA0" w:rsidRPr="000E7E7C" w:rsidRDefault="00691AA0" w:rsidP="000F0C53">
            <w:pPr>
              <w:rPr>
                <w:rFonts w:ascii="Times New Roman" w:hAnsi="Times New Roman" w:cs="Times New Roman"/>
                <w:sz w:val="24"/>
                <w:szCs w:val="24"/>
              </w:rPr>
            </w:pPr>
          </w:p>
        </w:tc>
      </w:tr>
      <w:tr w:rsidR="00691AA0" w14:paraId="7C4EEBD4" w14:textId="77777777" w:rsidTr="000F0C53">
        <w:tc>
          <w:tcPr>
            <w:tcW w:w="1413" w:type="dxa"/>
          </w:tcPr>
          <w:p w14:paraId="5525F24C"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Thể loại</w:t>
            </w:r>
          </w:p>
        </w:tc>
        <w:tc>
          <w:tcPr>
            <w:tcW w:w="8216" w:type="dxa"/>
          </w:tcPr>
          <w:p w14:paraId="2BCD414D" w14:textId="77777777" w:rsidR="00691AA0" w:rsidRPr="000E7E7C" w:rsidRDefault="00691AA0" w:rsidP="000F0C53">
            <w:pPr>
              <w:rPr>
                <w:rFonts w:ascii="Times New Roman" w:hAnsi="Times New Roman" w:cs="Times New Roman"/>
                <w:sz w:val="24"/>
                <w:szCs w:val="24"/>
              </w:rPr>
            </w:pPr>
          </w:p>
        </w:tc>
      </w:tr>
    </w:tbl>
    <w:tbl>
      <w:tblPr>
        <w:tblW w:w="9639" w:type="dxa"/>
        <w:tblInd w:w="-1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9639"/>
      </w:tblGrid>
      <w:tr w:rsidR="00691AA0" w:rsidRPr="00E37AA8" w14:paraId="51A1EEF3" w14:textId="77777777" w:rsidTr="000F0C53">
        <w:trPr>
          <w:trHeight w:val="300"/>
        </w:trPr>
        <w:tc>
          <w:tcPr>
            <w:tcW w:w="9639" w:type="dxa"/>
            <w:shd w:val="clear" w:color="auto" w:fill="EBF1DD"/>
          </w:tcPr>
          <w:p w14:paraId="7ABA2171" w14:textId="77777777" w:rsidR="00691AA0" w:rsidRPr="00E37AA8" w:rsidRDefault="00691AA0" w:rsidP="000F0C53">
            <w:pPr>
              <w:jc w:val="center"/>
              <w:rPr>
                <w:rFonts w:ascii="Times New Roman" w:hAnsi="Times New Roman" w:cs="Times New Roman"/>
                <w:b/>
                <w:sz w:val="24"/>
                <w:szCs w:val="24"/>
                <w:rPrChange w:id="885" w:author="Ân Duy" w:date="2024-06-17T08:18:00Z">
                  <w:rPr>
                    <w:b/>
                  </w:rPr>
                </w:rPrChange>
              </w:rPr>
            </w:pPr>
            <w:bookmarkStart w:id="886" w:name="_Toc169370603"/>
            <w:r w:rsidRPr="00E37AA8">
              <w:rPr>
                <w:rFonts w:ascii="Times New Roman" w:hAnsi="Times New Roman" w:cs="Times New Roman"/>
                <w:b/>
                <w:sz w:val="24"/>
                <w:szCs w:val="24"/>
                <w:rPrChange w:id="887" w:author="Ân Duy" w:date="2024-06-17T08:18:00Z">
                  <w:rPr>
                    <w:b/>
                  </w:rPr>
                </w:rPrChange>
              </w:rPr>
              <w:t>QD1</w:t>
            </w:r>
            <w:r>
              <w:rPr>
                <w:rFonts w:ascii="Times New Roman" w:hAnsi="Times New Roman" w:cs="Times New Roman"/>
                <w:b/>
                <w:sz w:val="24"/>
                <w:szCs w:val="24"/>
              </w:rPr>
              <w:t>4</w:t>
            </w:r>
            <w:r w:rsidRPr="00E37AA8">
              <w:rPr>
                <w:rFonts w:ascii="Times New Roman" w:hAnsi="Times New Roman" w:cs="Times New Roman"/>
                <w:b/>
                <w:sz w:val="24"/>
                <w:szCs w:val="24"/>
                <w:rPrChange w:id="888" w:author="Ân Duy" w:date="2024-06-17T08:18:00Z">
                  <w:rPr>
                    <w:b/>
                  </w:rPr>
                </w:rPrChange>
              </w:rPr>
              <w:t xml:space="preserve">: </w:t>
            </w:r>
            <w:r>
              <w:rPr>
                <w:rFonts w:ascii="Times New Roman" w:hAnsi="Times New Roman" w:cs="Times New Roman"/>
                <w:b/>
                <w:sz w:val="24"/>
                <w:szCs w:val="24"/>
              </w:rPr>
              <w:t>Phải có danh mục</w:t>
            </w:r>
          </w:p>
        </w:tc>
      </w:tr>
    </w:tbl>
    <w:p w14:paraId="4C58C6B4" w14:textId="77777777" w:rsidR="00691AA0" w:rsidRDefault="00691AA0" w:rsidP="00691AA0"/>
    <w:p w14:paraId="04CBCCD9" w14:textId="77777777" w:rsidR="00691AA0" w:rsidRDefault="00691AA0" w:rsidP="00691AA0">
      <w:pPr>
        <w:pStyle w:val="u3"/>
        <w:numPr>
          <w:ilvl w:val="2"/>
          <w:numId w:val="36"/>
        </w:numPr>
      </w:pPr>
      <w:bookmarkStart w:id="889" w:name="_Toc172974126"/>
      <w:r>
        <w:lastRenderedPageBreak/>
        <w:t>BM17: [Danh sách khách hàng]</w:t>
      </w:r>
      <w:bookmarkEnd w:id="886"/>
      <w:bookmarkEnd w:id="889"/>
    </w:p>
    <w:tbl>
      <w:tblPr>
        <w:tblStyle w:val="LiBang"/>
        <w:tblW w:w="0" w:type="auto"/>
        <w:tblLook w:val="04A0" w:firstRow="1" w:lastRow="0" w:firstColumn="1" w:lastColumn="0" w:noHBand="0" w:noVBand="1"/>
      </w:tblPr>
      <w:tblGrid>
        <w:gridCol w:w="1604"/>
        <w:gridCol w:w="1605"/>
        <w:gridCol w:w="1181"/>
        <w:gridCol w:w="1275"/>
        <w:gridCol w:w="1418"/>
        <w:gridCol w:w="2546"/>
      </w:tblGrid>
      <w:tr w:rsidR="00691AA0" w:rsidRPr="000E7E7C" w14:paraId="23F3A92F" w14:textId="77777777" w:rsidTr="000F0C53">
        <w:tc>
          <w:tcPr>
            <w:tcW w:w="1604" w:type="dxa"/>
            <w:shd w:val="clear" w:color="auto" w:fill="95B3D7" w:themeFill="accent1" w:themeFillTint="99"/>
          </w:tcPr>
          <w:p w14:paraId="197E5210"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BM17</w:t>
            </w:r>
          </w:p>
        </w:tc>
        <w:tc>
          <w:tcPr>
            <w:tcW w:w="8025" w:type="dxa"/>
            <w:gridSpan w:val="5"/>
            <w:shd w:val="clear" w:color="auto" w:fill="95B3D7" w:themeFill="accent1" w:themeFillTint="99"/>
          </w:tcPr>
          <w:p w14:paraId="1E1EF041"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Danh sách khách hàng</w:t>
            </w:r>
          </w:p>
        </w:tc>
      </w:tr>
      <w:tr w:rsidR="00691AA0" w:rsidRPr="000E7E7C" w14:paraId="60BF7110" w14:textId="77777777" w:rsidTr="000F0C53">
        <w:tc>
          <w:tcPr>
            <w:tcW w:w="1604" w:type="dxa"/>
          </w:tcPr>
          <w:p w14:paraId="55AE330F"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 xml:space="preserve">Tên </w:t>
            </w:r>
          </w:p>
        </w:tc>
        <w:tc>
          <w:tcPr>
            <w:tcW w:w="1605" w:type="dxa"/>
          </w:tcPr>
          <w:p w14:paraId="16E9AF20"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Số điện thoại</w:t>
            </w:r>
          </w:p>
        </w:tc>
        <w:tc>
          <w:tcPr>
            <w:tcW w:w="1181" w:type="dxa"/>
          </w:tcPr>
          <w:p w14:paraId="1DF02EF3"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Email</w:t>
            </w:r>
          </w:p>
        </w:tc>
        <w:tc>
          <w:tcPr>
            <w:tcW w:w="1275" w:type="dxa"/>
          </w:tcPr>
          <w:p w14:paraId="2245EF54"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Tài khoản</w:t>
            </w:r>
          </w:p>
        </w:tc>
        <w:tc>
          <w:tcPr>
            <w:tcW w:w="1418" w:type="dxa"/>
          </w:tcPr>
          <w:p w14:paraId="6FFB3531"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Mật khẩu</w:t>
            </w:r>
          </w:p>
        </w:tc>
        <w:tc>
          <w:tcPr>
            <w:tcW w:w="2546" w:type="dxa"/>
          </w:tcPr>
          <w:p w14:paraId="1334842D"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Chỉnh sửa</w:t>
            </w:r>
          </w:p>
        </w:tc>
      </w:tr>
      <w:tr w:rsidR="00691AA0" w:rsidRPr="000E7E7C" w14:paraId="0B79A344" w14:textId="77777777" w:rsidTr="000F0C53">
        <w:tc>
          <w:tcPr>
            <w:tcW w:w="1604" w:type="dxa"/>
          </w:tcPr>
          <w:p w14:paraId="2B614DED" w14:textId="77777777" w:rsidR="00691AA0" w:rsidRPr="000E7E7C" w:rsidRDefault="00691AA0" w:rsidP="000F0C53">
            <w:pPr>
              <w:rPr>
                <w:rFonts w:ascii="Times New Roman" w:hAnsi="Times New Roman" w:cs="Times New Roman"/>
                <w:sz w:val="24"/>
                <w:szCs w:val="24"/>
              </w:rPr>
            </w:pPr>
          </w:p>
        </w:tc>
        <w:tc>
          <w:tcPr>
            <w:tcW w:w="1605" w:type="dxa"/>
          </w:tcPr>
          <w:p w14:paraId="4EF75224" w14:textId="77777777" w:rsidR="00691AA0" w:rsidRPr="000E7E7C" w:rsidRDefault="00691AA0" w:rsidP="000F0C53">
            <w:pPr>
              <w:rPr>
                <w:rFonts w:ascii="Times New Roman" w:hAnsi="Times New Roman" w:cs="Times New Roman"/>
                <w:sz w:val="24"/>
                <w:szCs w:val="24"/>
              </w:rPr>
            </w:pPr>
          </w:p>
        </w:tc>
        <w:tc>
          <w:tcPr>
            <w:tcW w:w="1181" w:type="dxa"/>
          </w:tcPr>
          <w:p w14:paraId="01170F24" w14:textId="77777777" w:rsidR="00691AA0" w:rsidRPr="000E7E7C" w:rsidRDefault="00691AA0" w:rsidP="000F0C53">
            <w:pPr>
              <w:rPr>
                <w:rFonts w:ascii="Times New Roman" w:hAnsi="Times New Roman" w:cs="Times New Roman"/>
                <w:sz w:val="24"/>
                <w:szCs w:val="24"/>
              </w:rPr>
            </w:pPr>
          </w:p>
        </w:tc>
        <w:tc>
          <w:tcPr>
            <w:tcW w:w="1275" w:type="dxa"/>
          </w:tcPr>
          <w:p w14:paraId="6CAC864E" w14:textId="77777777" w:rsidR="00691AA0" w:rsidRPr="000E7E7C" w:rsidRDefault="00691AA0" w:rsidP="000F0C53">
            <w:pPr>
              <w:rPr>
                <w:rFonts w:ascii="Times New Roman" w:hAnsi="Times New Roman" w:cs="Times New Roman"/>
                <w:sz w:val="24"/>
                <w:szCs w:val="24"/>
              </w:rPr>
            </w:pPr>
          </w:p>
        </w:tc>
        <w:tc>
          <w:tcPr>
            <w:tcW w:w="1418" w:type="dxa"/>
          </w:tcPr>
          <w:p w14:paraId="31A96150" w14:textId="77777777" w:rsidR="00691AA0" w:rsidRPr="000E7E7C" w:rsidRDefault="00691AA0" w:rsidP="000F0C53">
            <w:pPr>
              <w:rPr>
                <w:rFonts w:ascii="Times New Roman" w:hAnsi="Times New Roman" w:cs="Times New Roman"/>
                <w:sz w:val="24"/>
                <w:szCs w:val="24"/>
              </w:rPr>
            </w:pPr>
          </w:p>
        </w:tc>
        <w:tc>
          <w:tcPr>
            <w:tcW w:w="2546" w:type="dxa"/>
          </w:tcPr>
          <w:p w14:paraId="4A070C8F"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Chỉnh sửa/Thông tin/Xóa</w:t>
            </w:r>
          </w:p>
        </w:tc>
      </w:tr>
      <w:tr w:rsidR="00691AA0" w:rsidRPr="000E7E7C" w14:paraId="060838AB" w14:textId="77777777" w:rsidTr="000F0C53">
        <w:tc>
          <w:tcPr>
            <w:tcW w:w="1604" w:type="dxa"/>
          </w:tcPr>
          <w:p w14:paraId="54792EF6" w14:textId="77777777" w:rsidR="00691AA0" w:rsidRPr="000E7E7C" w:rsidRDefault="00691AA0" w:rsidP="000F0C53">
            <w:pPr>
              <w:rPr>
                <w:rFonts w:ascii="Times New Roman" w:hAnsi="Times New Roman" w:cs="Times New Roman"/>
                <w:sz w:val="24"/>
                <w:szCs w:val="24"/>
              </w:rPr>
            </w:pPr>
          </w:p>
        </w:tc>
        <w:tc>
          <w:tcPr>
            <w:tcW w:w="1605" w:type="dxa"/>
          </w:tcPr>
          <w:p w14:paraId="480B633E" w14:textId="77777777" w:rsidR="00691AA0" w:rsidRPr="000E7E7C" w:rsidRDefault="00691AA0" w:rsidP="000F0C53">
            <w:pPr>
              <w:rPr>
                <w:rFonts w:ascii="Times New Roman" w:hAnsi="Times New Roman" w:cs="Times New Roman"/>
                <w:sz w:val="24"/>
                <w:szCs w:val="24"/>
              </w:rPr>
            </w:pPr>
          </w:p>
        </w:tc>
        <w:tc>
          <w:tcPr>
            <w:tcW w:w="1181" w:type="dxa"/>
          </w:tcPr>
          <w:p w14:paraId="77EB0D1F" w14:textId="77777777" w:rsidR="00691AA0" w:rsidRPr="000E7E7C" w:rsidRDefault="00691AA0" w:rsidP="000F0C53">
            <w:pPr>
              <w:rPr>
                <w:rFonts w:ascii="Times New Roman" w:hAnsi="Times New Roman" w:cs="Times New Roman"/>
                <w:sz w:val="24"/>
                <w:szCs w:val="24"/>
              </w:rPr>
            </w:pPr>
          </w:p>
        </w:tc>
        <w:tc>
          <w:tcPr>
            <w:tcW w:w="1275" w:type="dxa"/>
          </w:tcPr>
          <w:p w14:paraId="0F636908" w14:textId="77777777" w:rsidR="00691AA0" w:rsidRPr="000E7E7C" w:rsidRDefault="00691AA0" w:rsidP="000F0C53">
            <w:pPr>
              <w:rPr>
                <w:rFonts w:ascii="Times New Roman" w:hAnsi="Times New Roman" w:cs="Times New Roman"/>
                <w:sz w:val="24"/>
                <w:szCs w:val="24"/>
              </w:rPr>
            </w:pPr>
          </w:p>
        </w:tc>
        <w:tc>
          <w:tcPr>
            <w:tcW w:w="1418" w:type="dxa"/>
          </w:tcPr>
          <w:p w14:paraId="73C11AAA" w14:textId="77777777" w:rsidR="00691AA0" w:rsidRPr="000E7E7C" w:rsidRDefault="00691AA0" w:rsidP="000F0C53">
            <w:pPr>
              <w:rPr>
                <w:rFonts w:ascii="Times New Roman" w:hAnsi="Times New Roman" w:cs="Times New Roman"/>
                <w:sz w:val="24"/>
                <w:szCs w:val="24"/>
              </w:rPr>
            </w:pPr>
          </w:p>
        </w:tc>
        <w:tc>
          <w:tcPr>
            <w:tcW w:w="2546" w:type="dxa"/>
          </w:tcPr>
          <w:p w14:paraId="5228E5E4"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Chỉnh sửa/Thông tin/Xóa</w:t>
            </w:r>
          </w:p>
        </w:tc>
      </w:tr>
    </w:tbl>
    <w:p w14:paraId="0472ADA0" w14:textId="77777777" w:rsidR="00691AA0" w:rsidRDefault="00691AA0" w:rsidP="00691AA0">
      <w:pPr>
        <w:pStyle w:val="u3"/>
        <w:numPr>
          <w:ilvl w:val="2"/>
          <w:numId w:val="36"/>
        </w:numPr>
      </w:pPr>
      <w:bookmarkStart w:id="890" w:name="_Toc172974127"/>
      <w:r>
        <w:t>BM18: [Cập nhật thông tin khách hàng]</w:t>
      </w:r>
      <w:bookmarkEnd w:id="890"/>
    </w:p>
    <w:tbl>
      <w:tblPr>
        <w:tblStyle w:val="LiBang"/>
        <w:tblW w:w="0" w:type="auto"/>
        <w:tblLook w:val="0000" w:firstRow="0" w:lastRow="0" w:firstColumn="0" w:lastColumn="0" w:noHBand="0" w:noVBand="0"/>
      </w:tblPr>
      <w:tblGrid>
        <w:gridCol w:w="1696"/>
        <w:gridCol w:w="7933"/>
      </w:tblGrid>
      <w:tr w:rsidR="00691AA0" w14:paraId="76A1930F" w14:textId="77777777" w:rsidTr="000F0C53">
        <w:trPr>
          <w:trHeight w:val="576"/>
        </w:trPr>
        <w:tc>
          <w:tcPr>
            <w:tcW w:w="1696" w:type="dxa"/>
            <w:shd w:val="clear" w:color="auto" w:fill="95B3D7" w:themeFill="accent1" w:themeFillTint="99"/>
          </w:tcPr>
          <w:p w14:paraId="3E7B7AC3" w14:textId="77777777" w:rsidR="00691AA0" w:rsidRPr="000E7E7C" w:rsidRDefault="00691AA0" w:rsidP="000F0C53">
            <w:pPr>
              <w:ind w:left="-5"/>
              <w:rPr>
                <w:rFonts w:ascii="Times New Roman" w:hAnsi="Times New Roman" w:cs="Times New Roman"/>
                <w:sz w:val="24"/>
                <w:szCs w:val="24"/>
              </w:rPr>
            </w:pPr>
            <w:r w:rsidRPr="000E7E7C">
              <w:rPr>
                <w:rFonts w:ascii="Times New Roman" w:hAnsi="Times New Roman" w:cs="Times New Roman"/>
                <w:sz w:val="24"/>
                <w:szCs w:val="24"/>
              </w:rPr>
              <w:t>BM18</w:t>
            </w:r>
          </w:p>
        </w:tc>
        <w:tc>
          <w:tcPr>
            <w:tcW w:w="7933" w:type="dxa"/>
            <w:shd w:val="clear" w:color="auto" w:fill="95B3D7" w:themeFill="accent1" w:themeFillTint="99"/>
          </w:tcPr>
          <w:p w14:paraId="2221680E" w14:textId="77777777" w:rsidR="00691AA0" w:rsidRPr="000E7E7C" w:rsidRDefault="00691AA0" w:rsidP="000F0C53">
            <w:pPr>
              <w:ind w:left="-5"/>
              <w:rPr>
                <w:rFonts w:ascii="Times New Roman" w:hAnsi="Times New Roman" w:cs="Times New Roman"/>
                <w:sz w:val="24"/>
                <w:szCs w:val="24"/>
              </w:rPr>
            </w:pPr>
            <w:r w:rsidRPr="000E7E7C">
              <w:rPr>
                <w:rFonts w:ascii="Times New Roman" w:hAnsi="Times New Roman" w:cs="Times New Roman"/>
                <w:sz w:val="24"/>
                <w:szCs w:val="24"/>
              </w:rPr>
              <w:t>Cập nhật thông tin khách hàng</w:t>
            </w:r>
          </w:p>
        </w:tc>
      </w:tr>
      <w:tr w:rsidR="00691AA0" w14:paraId="54251E19" w14:textId="77777777" w:rsidTr="000F0C53">
        <w:tblPrEx>
          <w:tblLook w:val="04A0" w:firstRow="1" w:lastRow="0" w:firstColumn="1" w:lastColumn="0" w:noHBand="0" w:noVBand="1"/>
        </w:tblPrEx>
        <w:tc>
          <w:tcPr>
            <w:tcW w:w="1696" w:type="dxa"/>
          </w:tcPr>
          <w:p w14:paraId="2F93AC92"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Tên</w:t>
            </w:r>
          </w:p>
        </w:tc>
        <w:tc>
          <w:tcPr>
            <w:tcW w:w="7933" w:type="dxa"/>
          </w:tcPr>
          <w:p w14:paraId="4F503C46"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w:t>
            </w:r>
          </w:p>
        </w:tc>
      </w:tr>
      <w:tr w:rsidR="00691AA0" w14:paraId="68C235F4" w14:textId="77777777" w:rsidTr="000F0C53">
        <w:tblPrEx>
          <w:tblLook w:val="04A0" w:firstRow="1" w:lastRow="0" w:firstColumn="1" w:lastColumn="0" w:noHBand="0" w:noVBand="1"/>
        </w:tblPrEx>
        <w:tc>
          <w:tcPr>
            <w:tcW w:w="1696" w:type="dxa"/>
          </w:tcPr>
          <w:p w14:paraId="2F0088AA"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Số điện thoại</w:t>
            </w:r>
          </w:p>
        </w:tc>
        <w:tc>
          <w:tcPr>
            <w:tcW w:w="7933" w:type="dxa"/>
          </w:tcPr>
          <w:p w14:paraId="4287A498"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w:t>
            </w:r>
          </w:p>
        </w:tc>
      </w:tr>
      <w:tr w:rsidR="00691AA0" w14:paraId="325CBF67" w14:textId="77777777" w:rsidTr="000F0C53">
        <w:tblPrEx>
          <w:tblLook w:val="04A0" w:firstRow="1" w:lastRow="0" w:firstColumn="1" w:lastColumn="0" w:noHBand="0" w:noVBand="1"/>
        </w:tblPrEx>
        <w:tc>
          <w:tcPr>
            <w:tcW w:w="1696" w:type="dxa"/>
          </w:tcPr>
          <w:p w14:paraId="7D9CD091"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Email</w:t>
            </w:r>
          </w:p>
        </w:tc>
        <w:tc>
          <w:tcPr>
            <w:tcW w:w="7933" w:type="dxa"/>
          </w:tcPr>
          <w:p w14:paraId="03FA3F58"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w:t>
            </w:r>
          </w:p>
        </w:tc>
      </w:tr>
      <w:tr w:rsidR="00691AA0" w14:paraId="7EF6B8C3" w14:textId="77777777" w:rsidTr="000F0C53">
        <w:tblPrEx>
          <w:tblLook w:val="04A0" w:firstRow="1" w:lastRow="0" w:firstColumn="1" w:lastColumn="0" w:noHBand="0" w:noVBand="1"/>
        </w:tblPrEx>
        <w:tc>
          <w:tcPr>
            <w:tcW w:w="1696" w:type="dxa"/>
          </w:tcPr>
          <w:p w14:paraId="2B27A13E"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Tài khoản</w:t>
            </w:r>
          </w:p>
        </w:tc>
        <w:tc>
          <w:tcPr>
            <w:tcW w:w="7933" w:type="dxa"/>
          </w:tcPr>
          <w:p w14:paraId="2A61A4A9"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w:t>
            </w:r>
          </w:p>
        </w:tc>
      </w:tr>
      <w:tr w:rsidR="00691AA0" w14:paraId="37BD5ABB" w14:textId="77777777" w:rsidTr="000F0C53">
        <w:tblPrEx>
          <w:tblLook w:val="04A0" w:firstRow="1" w:lastRow="0" w:firstColumn="1" w:lastColumn="0" w:noHBand="0" w:noVBand="1"/>
        </w:tblPrEx>
        <w:tc>
          <w:tcPr>
            <w:tcW w:w="1696" w:type="dxa"/>
          </w:tcPr>
          <w:p w14:paraId="5A1B1B15"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Mật khẩu</w:t>
            </w:r>
          </w:p>
        </w:tc>
        <w:tc>
          <w:tcPr>
            <w:tcW w:w="7933" w:type="dxa"/>
          </w:tcPr>
          <w:p w14:paraId="5CEAD369"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w:t>
            </w:r>
          </w:p>
        </w:tc>
      </w:tr>
      <w:tr w:rsidR="00691AA0" w14:paraId="7590AD2B" w14:textId="77777777" w:rsidTr="000F0C53">
        <w:tblPrEx>
          <w:tblLook w:val="04A0" w:firstRow="1" w:lastRow="0" w:firstColumn="1" w:lastColumn="0" w:noHBand="0" w:noVBand="1"/>
        </w:tblPrEx>
        <w:tc>
          <w:tcPr>
            <w:tcW w:w="1696" w:type="dxa"/>
          </w:tcPr>
          <w:p w14:paraId="764E8DE0"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Mật khẩu mới</w:t>
            </w:r>
          </w:p>
        </w:tc>
        <w:tc>
          <w:tcPr>
            <w:tcW w:w="7933" w:type="dxa"/>
          </w:tcPr>
          <w:p w14:paraId="3EA5B154"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w:t>
            </w:r>
          </w:p>
        </w:tc>
      </w:tr>
    </w:tbl>
    <w:tbl>
      <w:tblPr>
        <w:tblW w:w="9639" w:type="dxa"/>
        <w:tblInd w:w="-1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9639"/>
      </w:tblGrid>
      <w:tr w:rsidR="00691AA0" w:rsidRPr="00882198" w14:paraId="02C11018" w14:textId="77777777" w:rsidTr="000F0C53">
        <w:trPr>
          <w:trHeight w:val="300"/>
        </w:trPr>
        <w:tc>
          <w:tcPr>
            <w:tcW w:w="9639" w:type="dxa"/>
            <w:shd w:val="clear" w:color="auto" w:fill="EBF1DD"/>
          </w:tcPr>
          <w:p w14:paraId="4A5039AA" w14:textId="77777777" w:rsidR="00691AA0" w:rsidRPr="00097C49" w:rsidRDefault="00691AA0" w:rsidP="000F0C53">
            <w:pPr>
              <w:jc w:val="center"/>
              <w:rPr>
                <w:rFonts w:ascii="Times New Roman" w:hAnsi="Times New Roman" w:cs="Times New Roman"/>
                <w:b/>
                <w:sz w:val="24"/>
                <w:szCs w:val="24"/>
                <w:lang w:val="fr-FR"/>
                <w:rPrChange w:id="891" w:author="Ân Duy" w:date="2024-06-17T08:18:00Z">
                  <w:rPr>
                    <w:b/>
                  </w:rPr>
                </w:rPrChange>
              </w:rPr>
            </w:pPr>
            <w:r w:rsidRPr="00097C49">
              <w:rPr>
                <w:rFonts w:ascii="Times New Roman" w:hAnsi="Times New Roman" w:cs="Times New Roman"/>
                <w:b/>
                <w:sz w:val="24"/>
                <w:szCs w:val="24"/>
                <w:lang w:val="fr-FR"/>
                <w:rPrChange w:id="892" w:author="Ân Duy" w:date="2024-06-17T08:18:00Z">
                  <w:rPr>
                    <w:b/>
                  </w:rPr>
                </w:rPrChange>
              </w:rPr>
              <w:t>QD1</w:t>
            </w:r>
            <w:r>
              <w:rPr>
                <w:rFonts w:ascii="Times New Roman" w:hAnsi="Times New Roman" w:cs="Times New Roman"/>
                <w:b/>
                <w:sz w:val="24"/>
                <w:szCs w:val="24"/>
                <w:lang w:val="fr-FR"/>
              </w:rPr>
              <w:t>5</w:t>
            </w:r>
            <w:r w:rsidRPr="00097C49">
              <w:rPr>
                <w:rFonts w:ascii="Times New Roman" w:hAnsi="Times New Roman" w:cs="Times New Roman"/>
                <w:b/>
                <w:sz w:val="24"/>
                <w:szCs w:val="24"/>
                <w:lang w:val="fr-FR"/>
                <w:rPrChange w:id="893" w:author="Ân Duy" w:date="2024-06-17T08:18:00Z">
                  <w:rPr>
                    <w:b/>
                  </w:rPr>
                </w:rPrChange>
              </w:rPr>
              <w:t xml:space="preserve">: </w:t>
            </w:r>
            <w:r w:rsidRPr="00097C49">
              <w:rPr>
                <w:rFonts w:ascii="Times New Roman" w:hAnsi="Times New Roman" w:cs="Times New Roman"/>
                <w:b/>
                <w:sz w:val="24"/>
                <w:szCs w:val="24"/>
                <w:lang w:val="fr-FR"/>
              </w:rPr>
              <w:t xml:space="preserve">Email phải có </w:t>
            </w:r>
            <w:r>
              <w:rPr>
                <w:rFonts w:ascii="Times New Roman" w:hAnsi="Times New Roman" w:cs="Times New Roman"/>
                <w:b/>
                <w:sz w:val="24"/>
                <w:szCs w:val="24"/>
                <w:lang w:val="fr-FR"/>
              </w:rPr>
              <w:t>dấu @</w:t>
            </w:r>
          </w:p>
        </w:tc>
      </w:tr>
    </w:tbl>
    <w:p w14:paraId="43931A52" w14:textId="77777777" w:rsidR="00691AA0" w:rsidRPr="00097C49" w:rsidRDefault="00691AA0" w:rsidP="00691AA0">
      <w:pPr>
        <w:rPr>
          <w:lang w:val="fr-FR"/>
        </w:rPr>
      </w:pPr>
    </w:p>
    <w:p w14:paraId="7D659F11" w14:textId="77777777" w:rsidR="00691AA0" w:rsidRDefault="00691AA0" w:rsidP="00691AA0">
      <w:pPr>
        <w:pStyle w:val="u3"/>
        <w:numPr>
          <w:ilvl w:val="2"/>
          <w:numId w:val="36"/>
        </w:numPr>
      </w:pPr>
      <w:bookmarkStart w:id="894" w:name="_Toc172974128"/>
      <w:r>
        <w:t>BM19: [Xóa khách hàng]</w:t>
      </w:r>
      <w:bookmarkEnd w:id="894"/>
    </w:p>
    <w:tbl>
      <w:tblPr>
        <w:tblStyle w:val="LiBang"/>
        <w:tblW w:w="0" w:type="auto"/>
        <w:tblLook w:val="04A0" w:firstRow="1" w:lastRow="0" w:firstColumn="1" w:lastColumn="0" w:noHBand="0" w:noVBand="1"/>
      </w:tblPr>
      <w:tblGrid>
        <w:gridCol w:w="1838"/>
        <w:gridCol w:w="7791"/>
      </w:tblGrid>
      <w:tr w:rsidR="00691AA0" w14:paraId="63C54598" w14:textId="77777777" w:rsidTr="000F0C53">
        <w:tc>
          <w:tcPr>
            <w:tcW w:w="1838" w:type="dxa"/>
            <w:shd w:val="clear" w:color="auto" w:fill="95B3D7" w:themeFill="accent1" w:themeFillTint="99"/>
          </w:tcPr>
          <w:p w14:paraId="3E9459DE"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BM19</w:t>
            </w:r>
          </w:p>
        </w:tc>
        <w:tc>
          <w:tcPr>
            <w:tcW w:w="7791" w:type="dxa"/>
            <w:shd w:val="clear" w:color="auto" w:fill="95B3D7" w:themeFill="accent1" w:themeFillTint="99"/>
          </w:tcPr>
          <w:p w14:paraId="5C487BE1"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Xóa khách hàng</w:t>
            </w:r>
          </w:p>
        </w:tc>
      </w:tr>
      <w:tr w:rsidR="00691AA0" w14:paraId="6A701C13" w14:textId="77777777" w:rsidTr="000F0C53">
        <w:tc>
          <w:tcPr>
            <w:tcW w:w="1838" w:type="dxa"/>
          </w:tcPr>
          <w:p w14:paraId="220BD6C6"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Tên</w:t>
            </w:r>
          </w:p>
        </w:tc>
        <w:tc>
          <w:tcPr>
            <w:tcW w:w="7791" w:type="dxa"/>
          </w:tcPr>
          <w:p w14:paraId="3B3B3BC1" w14:textId="77777777" w:rsidR="00691AA0" w:rsidRPr="000E7E7C" w:rsidRDefault="00691AA0" w:rsidP="000F0C53">
            <w:pPr>
              <w:rPr>
                <w:rFonts w:ascii="Times New Roman" w:hAnsi="Times New Roman" w:cs="Times New Roman"/>
                <w:sz w:val="24"/>
                <w:szCs w:val="24"/>
              </w:rPr>
            </w:pPr>
          </w:p>
        </w:tc>
      </w:tr>
      <w:tr w:rsidR="00691AA0" w14:paraId="61E0E10C" w14:textId="77777777" w:rsidTr="000F0C53">
        <w:tc>
          <w:tcPr>
            <w:tcW w:w="1838" w:type="dxa"/>
          </w:tcPr>
          <w:p w14:paraId="69F1F13F"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Số điện thoại</w:t>
            </w:r>
          </w:p>
        </w:tc>
        <w:tc>
          <w:tcPr>
            <w:tcW w:w="7791" w:type="dxa"/>
          </w:tcPr>
          <w:p w14:paraId="01C0F0C2" w14:textId="77777777" w:rsidR="00691AA0" w:rsidRPr="000E7E7C" w:rsidRDefault="00691AA0" w:rsidP="000F0C53">
            <w:pPr>
              <w:rPr>
                <w:rFonts w:ascii="Times New Roman" w:hAnsi="Times New Roman" w:cs="Times New Roman"/>
                <w:sz w:val="24"/>
                <w:szCs w:val="24"/>
              </w:rPr>
            </w:pPr>
          </w:p>
        </w:tc>
      </w:tr>
      <w:tr w:rsidR="00691AA0" w14:paraId="131BB918" w14:textId="77777777" w:rsidTr="000F0C53">
        <w:tc>
          <w:tcPr>
            <w:tcW w:w="1838" w:type="dxa"/>
          </w:tcPr>
          <w:p w14:paraId="0B266766"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Email</w:t>
            </w:r>
          </w:p>
        </w:tc>
        <w:tc>
          <w:tcPr>
            <w:tcW w:w="7791" w:type="dxa"/>
          </w:tcPr>
          <w:p w14:paraId="5B597CF5" w14:textId="77777777" w:rsidR="00691AA0" w:rsidRPr="000E7E7C" w:rsidRDefault="00691AA0" w:rsidP="000F0C53">
            <w:pPr>
              <w:rPr>
                <w:rFonts w:ascii="Times New Roman" w:hAnsi="Times New Roman" w:cs="Times New Roman"/>
                <w:sz w:val="24"/>
                <w:szCs w:val="24"/>
              </w:rPr>
            </w:pPr>
          </w:p>
        </w:tc>
      </w:tr>
      <w:tr w:rsidR="00691AA0" w14:paraId="09AA2844" w14:textId="77777777" w:rsidTr="000F0C53">
        <w:tc>
          <w:tcPr>
            <w:tcW w:w="1838" w:type="dxa"/>
          </w:tcPr>
          <w:p w14:paraId="29988B63"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Tài khoản</w:t>
            </w:r>
          </w:p>
        </w:tc>
        <w:tc>
          <w:tcPr>
            <w:tcW w:w="7791" w:type="dxa"/>
          </w:tcPr>
          <w:p w14:paraId="5C281B3F" w14:textId="77777777" w:rsidR="00691AA0" w:rsidRPr="000E7E7C" w:rsidRDefault="00691AA0" w:rsidP="000F0C53">
            <w:pPr>
              <w:rPr>
                <w:rFonts w:ascii="Times New Roman" w:hAnsi="Times New Roman" w:cs="Times New Roman"/>
                <w:sz w:val="24"/>
                <w:szCs w:val="24"/>
              </w:rPr>
            </w:pPr>
          </w:p>
        </w:tc>
      </w:tr>
      <w:tr w:rsidR="00691AA0" w14:paraId="56BBD392" w14:textId="77777777" w:rsidTr="000F0C53">
        <w:tc>
          <w:tcPr>
            <w:tcW w:w="1838" w:type="dxa"/>
          </w:tcPr>
          <w:p w14:paraId="5FD76D27"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Mật khẩu</w:t>
            </w:r>
          </w:p>
        </w:tc>
        <w:tc>
          <w:tcPr>
            <w:tcW w:w="7791" w:type="dxa"/>
          </w:tcPr>
          <w:p w14:paraId="668350B3" w14:textId="77777777" w:rsidR="00691AA0" w:rsidRPr="000E7E7C" w:rsidRDefault="00691AA0" w:rsidP="000F0C53">
            <w:pPr>
              <w:rPr>
                <w:rFonts w:ascii="Times New Roman" w:hAnsi="Times New Roman" w:cs="Times New Roman"/>
                <w:sz w:val="24"/>
                <w:szCs w:val="24"/>
              </w:rPr>
            </w:pPr>
          </w:p>
        </w:tc>
      </w:tr>
    </w:tbl>
    <w:tbl>
      <w:tblPr>
        <w:tblW w:w="9639" w:type="dxa"/>
        <w:tblInd w:w="-1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9639"/>
      </w:tblGrid>
      <w:tr w:rsidR="00691AA0" w:rsidRPr="00097C49" w14:paraId="4EA5120D" w14:textId="77777777" w:rsidTr="000F0C53">
        <w:trPr>
          <w:trHeight w:val="300"/>
        </w:trPr>
        <w:tc>
          <w:tcPr>
            <w:tcW w:w="9639" w:type="dxa"/>
            <w:shd w:val="clear" w:color="auto" w:fill="EBF1DD"/>
          </w:tcPr>
          <w:p w14:paraId="7EB05B22" w14:textId="77777777" w:rsidR="00691AA0" w:rsidRPr="00097C49" w:rsidRDefault="00691AA0" w:rsidP="000F0C53">
            <w:pPr>
              <w:jc w:val="center"/>
              <w:rPr>
                <w:rFonts w:ascii="Times New Roman" w:hAnsi="Times New Roman" w:cs="Times New Roman"/>
                <w:b/>
                <w:sz w:val="24"/>
                <w:szCs w:val="24"/>
                <w:rPrChange w:id="895" w:author="Ân Duy" w:date="2024-06-17T08:18:00Z">
                  <w:rPr>
                    <w:b/>
                  </w:rPr>
                </w:rPrChange>
              </w:rPr>
            </w:pPr>
            <w:r w:rsidRPr="00097C49">
              <w:rPr>
                <w:rFonts w:ascii="Times New Roman" w:hAnsi="Times New Roman" w:cs="Times New Roman"/>
                <w:b/>
                <w:sz w:val="24"/>
                <w:szCs w:val="24"/>
                <w:rPrChange w:id="896" w:author="Ân Duy" w:date="2024-06-17T08:18:00Z">
                  <w:rPr>
                    <w:b/>
                  </w:rPr>
                </w:rPrChange>
              </w:rPr>
              <w:t>QD1</w:t>
            </w:r>
            <w:r>
              <w:rPr>
                <w:rFonts w:ascii="Times New Roman" w:hAnsi="Times New Roman" w:cs="Times New Roman"/>
                <w:b/>
                <w:sz w:val="24"/>
                <w:szCs w:val="24"/>
              </w:rPr>
              <w:t>6</w:t>
            </w:r>
            <w:r w:rsidRPr="00097C49">
              <w:rPr>
                <w:rFonts w:ascii="Times New Roman" w:hAnsi="Times New Roman" w:cs="Times New Roman"/>
                <w:b/>
                <w:sz w:val="24"/>
                <w:szCs w:val="24"/>
                <w:rPrChange w:id="897" w:author="Ân Duy" w:date="2024-06-17T08:18:00Z">
                  <w:rPr>
                    <w:b/>
                  </w:rPr>
                </w:rPrChange>
              </w:rPr>
              <w:t xml:space="preserve">: </w:t>
            </w:r>
            <w:r w:rsidRPr="00097C49">
              <w:rPr>
                <w:rFonts w:ascii="Times New Roman" w:hAnsi="Times New Roman" w:cs="Times New Roman"/>
                <w:b/>
                <w:sz w:val="24"/>
                <w:szCs w:val="24"/>
              </w:rPr>
              <w:t>Tên phải có t</w:t>
            </w:r>
            <w:r>
              <w:rPr>
                <w:rFonts w:ascii="Times New Roman" w:hAnsi="Times New Roman" w:cs="Times New Roman"/>
                <w:b/>
                <w:sz w:val="24"/>
                <w:szCs w:val="24"/>
              </w:rPr>
              <w:t>ừ 6 ký tự trở lên</w:t>
            </w:r>
          </w:p>
        </w:tc>
      </w:tr>
    </w:tbl>
    <w:p w14:paraId="2DB24960" w14:textId="77777777" w:rsidR="00691AA0" w:rsidRPr="00097C49" w:rsidRDefault="00691AA0" w:rsidP="00691AA0"/>
    <w:p w14:paraId="2BB5BABF" w14:textId="77777777" w:rsidR="00691AA0" w:rsidRPr="00097C49" w:rsidRDefault="00691AA0" w:rsidP="00691AA0"/>
    <w:p w14:paraId="75CA072D" w14:textId="77777777" w:rsidR="00691AA0" w:rsidRPr="00097C49" w:rsidRDefault="00691AA0" w:rsidP="00691AA0"/>
    <w:p w14:paraId="628248B9" w14:textId="77777777" w:rsidR="00691AA0" w:rsidRDefault="00691AA0" w:rsidP="00691AA0">
      <w:pPr>
        <w:pStyle w:val="u3"/>
        <w:numPr>
          <w:ilvl w:val="2"/>
          <w:numId w:val="36"/>
        </w:numPr>
      </w:pPr>
      <w:bookmarkStart w:id="898" w:name="_Toc172974129"/>
      <w:r>
        <w:lastRenderedPageBreak/>
        <w:t>BM20: [Thông tin sách]</w:t>
      </w:r>
      <w:bookmarkEnd w:id="898"/>
    </w:p>
    <w:tbl>
      <w:tblPr>
        <w:tblStyle w:val="LiBang"/>
        <w:tblW w:w="0" w:type="auto"/>
        <w:tblLook w:val="04A0" w:firstRow="1" w:lastRow="0" w:firstColumn="1" w:lastColumn="0" w:noHBand="0" w:noVBand="1"/>
      </w:tblPr>
      <w:tblGrid>
        <w:gridCol w:w="1069"/>
        <w:gridCol w:w="1070"/>
        <w:gridCol w:w="1070"/>
        <w:gridCol w:w="1070"/>
        <w:gridCol w:w="1070"/>
        <w:gridCol w:w="1070"/>
        <w:gridCol w:w="1514"/>
        <w:gridCol w:w="1696"/>
      </w:tblGrid>
      <w:tr w:rsidR="00691AA0" w14:paraId="231E6120" w14:textId="77777777" w:rsidTr="000F0C53">
        <w:tc>
          <w:tcPr>
            <w:tcW w:w="1069" w:type="dxa"/>
            <w:shd w:val="clear" w:color="auto" w:fill="95B3D7" w:themeFill="accent1" w:themeFillTint="99"/>
          </w:tcPr>
          <w:p w14:paraId="3B2CD951"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BM20</w:t>
            </w:r>
          </w:p>
        </w:tc>
        <w:tc>
          <w:tcPr>
            <w:tcW w:w="8560" w:type="dxa"/>
            <w:gridSpan w:val="7"/>
            <w:shd w:val="clear" w:color="auto" w:fill="95B3D7" w:themeFill="accent1" w:themeFillTint="99"/>
          </w:tcPr>
          <w:p w14:paraId="4299D8C9"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Thông tin sách</w:t>
            </w:r>
          </w:p>
        </w:tc>
      </w:tr>
      <w:tr w:rsidR="00691AA0" w14:paraId="0E91B172" w14:textId="77777777" w:rsidTr="000F0C53">
        <w:tc>
          <w:tcPr>
            <w:tcW w:w="1069" w:type="dxa"/>
          </w:tcPr>
          <w:p w14:paraId="5F80D4C0"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Tên sách</w:t>
            </w:r>
          </w:p>
        </w:tc>
        <w:tc>
          <w:tcPr>
            <w:tcW w:w="1070" w:type="dxa"/>
          </w:tcPr>
          <w:p w14:paraId="6C6EB891"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Thể loại</w:t>
            </w:r>
          </w:p>
        </w:tc>
        <w:tc>
          <w:tcPr>
            <w:tcW w:w="1070" w:type="dxa"/>
          </w:tcPr>
          <w:p w14:paraId="6EAB8550"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Giá</w:t>
            </w:r>
          </w:p>
        </w:tc>
        <w:tc>
          <w:tcPr>
            <w:tcW w:w="1070" w:type="dxa"/>
          </w:tcPr>
          <w:p w14:paraId="45264AF8"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 xml:space="preserve">Số lượng </w:t>
            </w:r>
          </w:p>
        </w:tc>
        <w:tc>
          <w:tcPr>
            <w:tcW w:w="1070" w:type="dxa"/>
          </w:tcPr>
          <w:p w14:paraId="6916DE23"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Hình</w:t>
            </w:r>
          </w:p>
        </w:tc>
        <w:tc>
          <w:tcPr>
            <w:tcW w:w="1070" w:type="dxa"/>
          </w:tcPr>
          <w:p w14:paraId="2D54E0F3"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Tác Giả</w:t>
            </w:r>
          </w:p>
        </w:tc>
        <w:tc>
          <w:tcPr>
            <w:tcW w:w="1514" w:type="dxa"/>
          </w:tcPr>
          <w:p w14:paraId="2C4683E6"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Nhà xuất bản</w:t>
            </w:r>
          </w:p>
        </w:tc>
        <w:tc>
          <w:tcPr>
            <w:tcW w:w="1696" w:type="dxa"/>
          </w:tcPr>
          <w:p w14:paraId="283EDC2F"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Chỉnh sửa</w:t>
            </w:r>
          </w:p>
        </w:tc>
      </w:tr>
      <w:tr w:rsidR="00691AA0" w14:paraId="4E4ECF43" w14:textId="77777777" w:rsidTr="000F0C53">
        <w:tc>
          <w:tcPr>
            <w:tcW w:w="1069" w:type="dxa"/>
          </w:tcPr>
          <w:p w14:paraId="06512900" w14:textId="77777777" w:rsidR="00691AA0" w:rsidRPr="000E7E7C" w:rsidRDefault="00691AA0" w:rsidP="000F0C53">
            <w:pPr>
              <w:rPr>
                <w:rFonts w:ascii="Times New Roman" w:hAnsi="Times New Roman" w:cs="Times New Roman"/>
                <w:sz w:val="24"/>
                <w:szCs w:val="24"/>
              </w:rPr>
            </w:pPr>
          </w:p>
        </w:tc>
        <w:tc>
          <w:tcPr>
            <w:tcW w:w="1070" w:type="dxa"/>
          </w:tcPr>
          <w:p w14:paraId="729E9C85" w14:textId="77777777" w:rsidR="00691AA0" w:rsidRPr="000E7E7C" w:rsidRDefault="00691AA0" w:rsidP="000F0C53">
            <w:pPr>
              <w:rPr>
                <w:rFonts w:ascii="Times New Roman" w:hAnsi="Times New Roman" w:cs="Times New Roman"/>
                <w:sz w:val="24"/>
                <w:szCs w:val="24"/>
              </w:rPr>
            </w:pPr>
          </w:p>
        </w:tc>
        <w:tc>
          <w:tcPr>
            <w:tcW w:w="1070" w:type="dxa"/>
          </w:tcPr>
          <w:p w14:paraId="49E78B02" w14:textId="77777777" w:rsidR="00691AA0" w:rsidRPr="000E7E7C" w:rsidRDefault="00691AA0" w:rsidP="000F0C53">
            <w:pPr>
              <w:rPr>
                <w:rFonts w:ascii="Times New Roman" w:hAnsi="Times New Roman" w:cs="Times New Roman"/>
                <w:sz w:val="24"/>
                <w:szCs w:val="24"/>
              </w:rPr>
            </w:pPr>
          </w:p>
        </w:tc>
        <w:tc>
          <w:tcPr>
            <w:tcW w:w="1070" w:type="dxa"/>
          </w:tcPr>
          <w:p w14:paraId="52CCACC2" w14:textId="77777777" w:rsidR="00691AA0" w:rsidRPr="000E7E7C" w:rsidRDefault="00691AA0" w:rsidP="000F0C53">
            <w:pPr>
              <w:rPr>
                <w:rFonts w:ascii="Times New Roman" w:hAnsi="Times New Roman" w:cs="Times New Roman"/>
                <w:sz w:val="24"/>
                <w:szCs w:val="24"/>
              </w:rPr>
            </w:pPr>
          </w:p>
        </w:tc>
        <w:tc>
          <w:tcPr>
            <w:tcW w:w="1070" w:type="dxa"/>
          </w:tcPr>
          <w:p w14:paraId="110C70EF" w14:textId="77777777" w:rsidR="00691AA0" w:rsidRPr="000E7E7C" w:rsidRDefault="00691AA0" w:rsidP="000F0C53">
            <w:pPr>
              <w:rPr>
                <w:rFonts w:ascii="Times New Roman" w:hAnsi="Times New Roman" w:cs="Times New Roman"/>
                <w:sz w:val="24"/>
                <w:szCs w:val="24"/>
              </w:rPr>
            </w:pPr>
          </w:p>
        </w:tc>
        <w:tc>
          <w:tcPr>
            <w:tcW w:w="1070" w:type="dxa"/>
          </w:tcPr>
          <w:p w14:paraId="25554E3A" w14:textId="77777777" w:rsidR="00691AA0" w:rsidRPr="000E7E7C" w:rsidRDefault="00691AA0" w:rsidP="000F0C53">
            <w:pPr>
              <w:rPr>
                <w:rFonts w:ascii="Times New Roman" w:hAnsi="Times New Roman" w:cs="Times New Roman"/>
                <w:sz w:val="24"/>
                <w:szCs w:val="24"/>
              </w:rPr>
            </w:pPr>
          </w:p>
        </w:tc>
        <w:tc>
          <w:tcPr>
            <w:tcW w:w="1514" w:type="dxa"/>
          </w:tcPr>
          <w:p w14:paraId="54A6D2E6" w14:textId="77777777" w:rsidR="00691AA0" w:rsidRPr="000E7E7C" w:rsidRDefault="00691AA0" w:rsidP="000F0C53">
            <w:pPr>
              <w:rPr>
                <w:rFonts w:ascii="Times New Roman" w:hAnsi="Times New Roman" w:cs="Times New Roman"/>
                <w:sz w:val="24"/>
                <w:szCs w:val="24"/>
              </w:rPr>
            </w:pPr>
          </w:p>
        </w:tc>
        <w:tc>
          <w:tcPr>
            <w:tcW w:w="1696" w:type="dxa"/>
          </w:tcPr>
          <w:p w14:paraId="1EF59481"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Xem/Xóa/Sửa</w:t>
            </w:r>
          </w:p>
        </w:tc>
      </w:tr>
      <w:tr w:rsidR="00691AA0" w14:paraId="616C1AF9" w14:textId="77777777" w:rsidTr="000F0C53">
        <w:tc>
          <w:tcPr>
            <w:tcW w:w="1069" w:type="dxa"/>
          </w:tcPr>
          <w:p w14:paraId="4072123C" w14:textId="77777777" w:rsidR="00691AA0" w:rsidRPr="000E7E7C" w:rsidRDefault="00691AA0" w:rsidP="000F0C53">
            <w:pPr>
              <w:rPr>
                <w:rFonts w:ascii="Times New Roman" w:hAnsi="Times New Roman" w:cs="Times New Roman"/>
                <w:sz w:val="24"/>
                <w:szCs w:val="24"/>
              </w:rPr>
            </w:pPr>
          </w:p>
        </w:tc>
        <w:tc>
          <w:tcPr>
            <w:tcW w:w="1070" w:type="dxa"/>
          </w:tcPr>
          <w:p w14:paraId="733259EA" w14:textId="77777777" w:rsidR="00691AA0" w:rsidRPr="000E7E7C" w:rsidRDefault="00691AA0" w:rsidP="000F0C53">
            <w:pPr>
              <w:rPr>
                <w:rFonts w:ascii="Times New Roman" w:hAnsi="Times New Roman" w:cs="Times New Roman"/>
                <w:sz w:val="24"/>
                <w:szCs w:val="24"/>
              </w:rPr>
            </w:pPr>
          </w:p>
        </w:tc>
        <w:tc>
          <w:tcPr>
            <w:tcW w:w="1070" w:type="dxa"/>
          </w:tcPr>
          <w:p w14:paraId="6DB06934" w14:textId="77777777" w:rsidR="00691AA0" w:rsidRPr="000E7E7C" w:rsidRDefault="00691AA0" w:rsidP="000F0C53">
            <w:pPr>
              <w:rPr>
                <w:rFonts w:ascii="Times New Roman" w:hAnsi="Times New Roman" w:cs="Times New Roman"/>
                <w:sz w:val="24"/>
                <w:szCs w:val="24"/>
              </w:rPr>
            </w:pPr>
          </w:p>
        </w:tc>
        <w:tc>
          <w:tcPr>
            <w:tcW w:w="1070" w:type="dxa"/>
          </w:tcPr>
          <w:p w14:paraId="23C0F231" w14:textId="77777777" w:rsidR="00691AA0" w:rsidRPr="000E7E7C" w:rsidRDefault="00691AA0" w:rsidP="000F0C53">
            <w:pPr>
              <w:rPr>
                <w:rFonts w:ascii="Times New Roman" w:hAnsi="Times New Roman" w:cs="Times New Roman"/>
                <w:sz w:val="24"/>
                <w:szCs w:val="24"/>
              </w:rPr>
            </w:pPr>
          </w:p>
        </w:tc>
        <w:tc>
          <w:tcPr>
            <w:tcW w:w="1070" w:type="dxa"/>
          </w:tcPr>
          <w:p w14:paraId="3C1816D8" w14:textId="77777777" w:rsidR="00691AA0" w:rsidRPr="000E7E7C" w:rsidRDefault="00691AA0" w:rsidP="000F0C53">
            <w:pPr>
              <w:rPr>
                <w:rFonts w:ascii="Times New Roman" w:hAnsi="Times New Roman" w:cs="Times New Roman"/>
                <w:sz w:val="24"/>
                <w:szCs w:val="24"/>
              </w:rPr>
            </w:pPr>
          </w:p>
        </w:tc>
        <w:tc>
          <w:tcPr>
            <w:tcW w:w="1070" w:type="dxa"/>
          </w:tcPr>
          <w:p w14:paraId="03313C88" w14:textId="77777777" w:rsidR="00691AA0" w:rsidRPr="000E7E7C" w:rsidRDefault="00691AA0" w:rsidP="000F0C53">
            <w:pPr>
              <w:rPr>
                <w:rFonts w:ascii="Times New Roman" w:hAnsi="Times New Roman" w:cs="Times New Roman"/>
                <w:sz w:val="24"/>
                <w:szCs w:val="24"/>
              </w:rPr>
            </w:pPr>
          </w:p>
        </w:tc>
        <w:tc>
          <w:tcPr>
            <w:tcW w:w="1514" w:type="dxa"/>
          </w:tcPr>
          <w:p w14:paraId="12EBDBA4" w14:textId="77777777" w:rsidR="00691AA0" w:rsidRPr="000E7E7C" w:rsidRDefault="00691AA0" w:rsidP="000F0C53">
            <w:pPr>
              <w:rPr>
                <w:rFonts w:ascii="Times New Roman" w:hAnsi="Times New Roman" w:cs="Times New Roman"/>
                <w:sz w:val="24"/>
                <w:szCs w:val="24"/>
              </w:rPr>
            </w:pPr>
          </w:p>
        </w:tc>
        <w:tc>
          <w:tcPr>
            <w:tcW w:w="1696" w:type="dxa"/>
          </w:tcPr>
          <w:p w14:paraId="7D55D8D3" w14:textId="77777777" w:rsidR="00691AA0" w:rsidRPr="000E7E7C" w:rsidRDefault="00691AA0" w:rsidP="000F0C53">
            <w:pPr>
              <w:rPr>
                <w:rFonts w:ascii="Times New Roman" w:hAnsi="Times New Roman" w:cs="Times New Roman"/>
                <w:sz w:val="24"/>
                <w:szCs w:val="24"/>
              </w:rPr>
            </w:pPr>
          </w:p>
        </w:tc>
      </w:tr>
    </w:tbl>
    <w:p w14:paraId="0B53BA45" w14:textId="77777777" w:rsidR="00691AA0" w:rsidRPr="00D55334" w:rsidRDefault="00691AA0" w:rsidP="00691AA0"/>
    <w:p w14:paraId="261DAD8E" w14:textId="77777777" w:rsidR="00691AA0" w:rsidRDefault="00691AA0" w:rsidP="00691AA0">
      <w:pPr>
        <w:pStyle w:val="u3"/>
        <w:numPr>
          <w:ilvl w:val="2"/>
          <w:numId w:val="36"/>
        </w:numPr>
      </w:pPr>
      <w:bookmarkStart w:id="899" w:name="_Toc172974130"/>
      <w:r>
        <w:t>BM21: [Xóa admin]</w:t>
      </w:r>
      <w:bookmarkEnd w:id="899"/>
    </w:p>
    <w:tbl>
      <w:tblPr>
        <w:tblStyle w:val="LiBang"/>
        <w:tblW w:w="0" w:type="auto"/>
        <w:tblLook w:val="0000" w:firstRow="0" w:lastRow="0" w:firstColumn="0" w:lastColumn="0" w:noHBand="0" w:noVBand="0"/>
      </w:tblPr>
      <w:tblGrid>
        <w:gridCol w:w="1696"/>
        <w:gridCol w:w="7933"/>
      </w:tblGrid>
      <w:tr w:rsidR="00691AA0" w14:paraId="2E4A0058" w14:textId="77777777" w:rsidTr="000F0C53">
        <w:trPr>
          <w:trHeight w:val="576"/>
        </w:trPr>
        <w:tc>
          <w:tcPr>
            <w:tcW w:w="1696" w:type="dxa"/>
            <w:shd w:val="clear" w:color="auto" w:fill="95B3D7" w:themeFill="accent1" w:themeFillTint="99"/>
          </w:tcPr>
          <w:p w14:paraId="5B97D4CF" w14:textId="77777777" w:rsidR="00691AA0" w:rsidRPr="000E7E7C" w:rsidRDefault="00691AA0" w:rsidP="000F0C53">
            <w:pPr>
              <w:ind w:left="-5"/>
              <w:rPr>
                <w:rFonts w:ascii="Times New Roman" w:hAnsi="Times New Roman" w:cs="Times New Roman"/>
                <w:sz w:val="24"/>
                <w:szCs w:val="24"/>
              </w:rPr>
            </w:pPr>
            <w:r w:rsidRPr="000E7E7C">
              <w:rPr>
                <w:rFonts w:ascii="Times New Roman" w:hAnsi="Times New Roman" w:cs="Times New Roman"/>
                <w:sz w:val="24"/>
                <w:szCs w:val="24"/>
              </w:rPr>
              <w:t>BM</w:t>
            </w:r>
            <w:r>
              <w:rPr>
                <w:rFonts w:ascii="Times New Roman" w:hAnsi="Times New Roman" w:cs="Times New Roman"/>
                <w:sz w:val="24"/>
                <w:szCs w:val="24"/>
              </w:rPr>
              <w:t>21</w:t>
            </w:r>
          </w:p>
        </w:tc>
        <w:tc>
          <w:tcPr>
            <w:tcW w:w="7933" w:type="dxa"/>
            <w:shd w:val="clear" w:color="auto" w:fill="95B3D7" w:themeFill="accent1" w:themeFillTint="99"/>
          </w:tcPr>
          <w:p w14:paraId="6ACBFA30" w14:textId="77777777" w:rsidR="00691AA0" w:rsidRPr="000E7E7C" w:rsidRDefault="00691AA0" w:rsidP="000F0C53">
            <w:pPr>
              <w:ind w:left="-5"/>
              <w:rPr>
                <w:rFonts w:ascii="Times New Roman" w:hAnsi="Times New Roman" w:cs="Times New Roman"/>
                <w:sz w:val="24"/>
                <w:szCs w:val="24"/>
              </w:rPr>
            </w:pPr>
            <w:r w:rsidRPr="000E7E7C">
              <w:rPr>
                <w:rFonts w:ascii="Times New Roman" w:hAnsi="Times New Roman" w:cs="Times New Roman"/>
                <w:sz w:val="24"/>
                <w:szCs w:val="24"/>
              </w:rPr>
              <w:t>Xóa admin</w:t>
            </w:r>
          </w:p>
        </w:tc>
      </w:tr>
      <w:tr w:rsidR="00691AA0" w14:paraId="1DCC0EC6" w14:textId="77777777" w:rsidTr="000F0C53">
        <w:tblPrEx>
          <w:tblLook w:val="04A0" w:firstRow="1" w:lastRow="0" w:firstColumn="1" w:lastColumn="0" w:noHBand="0" w:noVBand="1"/>
        </w:tblPrEx>
        <w:tc>
          <w:tcPr>
            <w:tcW w:w="1696" w:type="dxa"/>
          </w:tcPr>
          <w:p w14:paraId="67FC0203"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Họ Tên</w:t>
            </w:r>
          </w:p>
        </w:tc>
        <w:tc>
          <w:tcPr>
            <w:tcW w:w="7933" w:type="dxa"/>
          </w:tcPr>
          <w:p w14:paraId="49E62952"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w:t>
            </w:r>
          </w:p>
        </w:tc>
      </w:tr>
      <w:tr w:rsidR="00691AA0" w14:paraId="090BDF60" w14:textId="77777777" w:rsidTr="000F0C53">
        <w:tblPrEx>
          <w:tblLook w:val="04A0" w:firstRow="1" w:lastRow="0" w:firstColumn="1" w:lastColumn="0" w:noHBand="0" w:noVBand="1"/>
        </w:tblPrEx>
        <w:tc>
          <w:tcPr>
            <w:tcW w:w="1696" w:type="dxa"/>
          </w:tcPr>
          <w:p w14:paraId="385F8F8E"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Email</w:t>
            </w:r>
          </w:p>
        </w:tc>
        <w:tc>
          <w:tcPr>
            <w:tcW w:w="7933" w:type="dxa"/>
          </w:tcPr>
          <w:p w14:paraId="45131B52"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w:t>
            </w:r>
          </w:p>
        </w:tc>
      </w:tr>
      <w:tr w:rsidR="00691AA0" w14:paraId="100D3CA3" w14:textId="77777777" w:rsidTr="000F0C53">
        <w:tblPrEx>
          <w:tblLook w:val="04A0" w:firstRow="1" w:lastRow="0" w:firstColumn="1" w:lastColumn="0" w:noHBand="0" w:noVBand="1"/>
        </w:tblPrEx>
        <w:tc>
          <w:tcPr>
            <w:tcW w:w="1696" w:type="dxa"/>
          </w:tcPr>
          <w:p w14:paraId="27851D66"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Địa Chỉ</w:t>
            </w:r>
          </w:p>
        </w:tc>
        <w:tc>
          <w:tcPr>
            <w:tcW w:w="7933" w:type="dxa"/>
          </w:tcPr>
          <w:p w14:paraId="38C59C62"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w:t>
            </w:r>
          </w:p>
        </w:tc>
      </w:tr>
      <w:tr w:rsidR="00691AA0" w14:paraId="0CF0A247" w14:textId="77777777" w:rsidTr="000F0C53">
        <w:tblPrEx>
          <w:tblLook w:val="04A0" w:firstRow="1" w:lastRow="0" w:firstColumn="1" w:lastColumn="0" w:noHBand="0" w:noVBand="1"/>
        </w:tblPrEx>
        <w:tc>
          <w:tcPr>
            <w:tcW w:w="1696" w:type="dxa"/>
          </w:tcPr>
          <w:p w14:paraId="66DBF54E"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Số điện thoại</w:t>
            </w:r>
          </w:p>
        </w:tc>
        <w:tc>
          <w:tcPr>
            <w:tcW w:w="7933" w:type="dxa"/>
          </w:tcPr>
          <w:p w14:paraId="1F5EA51A"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w:t>
            </w:r>
          </w:p>
        </w:tc>
      </w:tr>
      <w:tr w:rsidR="00691AA0" w14:paraId="70061F1B" w14:textId="77777777" w:rsidTr="000F0C53">
        <w:tblPrEx>
          <w:tblLook w:val="04A0" w:firstRow="1" w:lastRow="0" w:firstColumn="1" w:lastColumn="0" w:noHBand="0" w:noVBand="1"/>
        </w:tblPrEx>
        <w:tc>
          <w:tcPr>
            <w:tcW w:w="1696" w:type="dxa"/>
          </w:tcPr>
          <w:p w14:paraId="068E2A61"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Vai trò</w:t>
            </w:r>
          </w:p>
        </w:tc>
        <w:tc>
          <w:tcPr>
            <w:tcW w:w="7933" w:type="dxa"/>
          </w:tcPr>
          <w:p w14:paraId="16FC81A4"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w:t>
            </w:r>
          </w:p>
        </w:tc>
      </w:tr>
      <w:tr w:rsidR="00691AA0" w14:paraId="5854327D" w14:textId="77777777" w:rsidTr="000F0C53">
        <w:tblPrEx>
          <w:tblLook w:val="04A0" w:firstRow="1" w:lastRow="0" w:firstColumn="1" w:lastColumn="0" w:noHBand="0" w:noVBand="1"/>
        </w:tblPrEx>
        <w:tc>
          <w:tcPr>
            <w:tcW w:w="1696" w:type="dxa"/>
          </w:tcPr>
          <w:p w14:paraId="35E4474B"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Tài khoản</w:t>
            </w:r>
          </w:p>
        </w:tc>
        <w:tc>
          <w:tcPr>
            <w:tcW w:w="7933" w:type="dxa"/>
          </w:tcPr>
          <w:p w14:paraId="118FE516"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w:t>
            </w:r>
          </w:p>
        </w:tc>
      </w:tr>
      <w:tr w:rsidR="00691AA0" w14:paraId="41A4636B" w14:textId="77777777" w:rsidTr="000F0C53">
        <w:tblPrEx>
          <w:tblLook w:val="04A0" w:firstRow="1" w:lastRow="0" w:firstColumn="1" w:lastColumn="0" w:noHBand="0" w:noVBand="1"/>
        </w:tblPrEx>
        <w:tc>
          <w:tcPr>
            <w:tcW w:w="1696" w:type="dxa"/>
          </w:tcPr>
          <w:p w14:paraId="3121D9C6"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Mật khẩu</w:t>
            </w:r>
          </w:p>
        </w:tc>
        <w:tc>
          <w:tcPr>
            <w:tcW w:w="7933" w:type="dxa"/>
          </w:tcPr>
          <w:p w14:paraId="7AAC5E23"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w:t>
            </w:r>
          </w:p>
        </w:tc>
      </w:tr>
    </w:tbl>
    <w:tbl>
      <w:tblPr>
        <w:tblW w:w="9639" w:type="dxa"/>
        <w:tblInd w:w="-1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9639"/>
      </w:tblGrid>
      <w:tr w:rsidR="00691AA0" w:rsidRPr="00463FCE" w14:paraId="0340E272" w14:textId="77777777" w:rsidTr="000F0C53">
        <w:trPr>
          <w:trHeight w:val="300"/>
        </w:trPr>
        <w:tc>
          <w:tcPr>
            <w:tcW w:w="9639" w:type="dxa"/>
            <w:shd w:val="clear" w:color="auto" w:fill="EBF1DD"/>
          </w:tcPr>
          <w:p w14:paraId="5A86DFB4" w14:textId="77777777" w:rsidR="00691AA0" w:rsidRPr="00463FCE" w:rsidRDefault="00691AA0" w:rsidP="000F0C53">
            <w:pPr>
              <w:jc w:val="center"/>
              <w:rPr>
                <w:rFonts w:ascii="Times New Roman" w:hAnsi="Times New Roman" w:cs="Times New Roman"/>
                <w:b/>
                <w:sz w:val="24"/>
                <w:szCs w:val="24"/>
                <w:rPrChange w:id="900" w:author="Ân Duy" w:date="2024-06-17T08:18:00Z">
                  <w:rPr>
                    <w:b/>
                  </w:rPr>
                </w:rPrChange>
              </w:rPr>
            </w:pPr>
            <w:r w:rsidRPr="00463FCE">
              <w:rPr>
                <w:rFonts w:ascii="Times New Roman" w:hAnsi="Times New Roman" w:cs="Times New Roman"/>
                <w:b/>
                <w:sz w:val="24"/>
                <w:szCs w:val="24"/>
                <w:rPrChange w:id="901" w:author="Ân Duy" w:date="2024-06-17T08:18:00Z">
                  <w:rPr>
                    <w:b/>
                  </w:rPr>
                </w:rPrChange>
              </w:rPr>
              <w:t>QD1</w:t>
            </w:r>
            <w:r w:rsidRPr="00463FCE">
              <w:rPr>
                <w:rFonts w:ascii="Times New Roman" w:hAnsi="Times New Roman" w:cs="Times New Roman"/>
                <w:b/>
                <w:sz w:val="24"/>
                <w:szCs w:val="24"/>
              </w:rPr>
              <w:t>7</w:t>
            </w:r>
            <w:r w:rsidRPr="00463FCE">
              <w:rPr>
                <w:rFonts w:ascii="Times New Roman" w:hAnsi="Times New Roman" w:cs="Times New Roman"/>
                <w:b/>
                <w:sz w:val="24"/>
                <w:szCs w:val="24"/>
                <w:rPrChange w:id="902" w:author="Ân Duy" w:date="2024-06-17T08:18:00Z">
                  <w:rPr>
                    <w:b/>
                  </w:rPr>
                </w:rPrChange>
              </w:rPr>
              <w:t xml:space="preserve">: </w:t>
            </w:r>
            <w:r w:rsidRPr="00463FCE">
              <w:rPr>
                <w:rFonts w:ascii="Times New Roman" w:hAnsi="Times New Roman" w:cs="Times New Roman"/>
                <w:b/>
                <w:sz w:val="24"/>
                <w:szCs w:val="24"/>
              </w:rPr>
              <w:t>Không được bỏ tr</w:t>
            </w:r>
            <w:r>
              <w:rPr>
                <w:rFonts w:ascii="Times New Roman" w:hAnsi="Times New Roman" w:cs="Times New Roman"/>
                <w:b/>
                <w:sz w:val="24"/>
                <w:szCs w:val="24"/>
              </w:rPr>
              <w:t>ống vai trò</w:t>
            </w:r>
          </w:p>
        </w:tc>
      </w:tr>
    </w:tbl>
    <w:p w14:paraId="6B3BF206" w14:textId="77777777" w:rsidR="00691AA0" w:rsidRPr="00463FCE" w:rsidRDefault="00691AA0" w:rsidP="00691AA0"/>
    <w:p w14:paraId="75C0BC60" w14:textId="77777777" w:rsidR="00691AA0" w:rsidRDefault="00691AA0" w:rsidP="00691AA0">
      <w:pPr>
        <w:pStyle w:val="u3"/>
        <w:numPr>
          <w:ilvl w:val="2"/>
          <w:numId w:val="36"/>
        </w:numPr>
      </w:pPr>
      <w:bookmarkStart w:id="903" w:name="_Toc172974131"/>
      <w:r>
        <w:t>BM22: [Đăng nhập]</w:t>
      </w:r>
      <w:bookmarkEnd w:id="903"/>
    </w:p>
    <w:tbl>
      <w:tblPr>
        <w:tblStyle w:val="LiBang"/>
        <w:tblW w:w="0" w:type="auto"/>
        <w:tblLook w:val="0000" w:firstRow="0" w:lastRow="0" w:firstColumn="0" w:lastColumn="0" w:noHBand="0" w:noVBand="0"/>
      </w:tblPr>
      <w:tblGrid>
        <w:gridCol w:w="1696"/>
        <w:gridCol w:w="7933"/>
      </w:tblGrid>
      <w:tr w:rsidR="00691AA0" w14:paraId="5AA67DA5" w14:textId="77777777" w:rsidTr="000F0C53">
        <w:trPr>
          <w:trHeight w:val="576"/>
        </w:trPr>
        <w:tc>
          <w:tcPr>
            <w:tcW w:w="1696" w:type="dxa"/>
            <w:shd w:val="clear" w:color="auto" w:fill="95B3D7" w:themeFill="accent1" w:themeFillTint="99"/>
          </w:tcPr>
          <w:p w14:paraId="7E07AAE1" w14:textId="77777777" w:rsidR="00691AA0" w:rsidRPr="000E7E7C" w:rsidRDefault="00691AA0" w:rsidP="000F0C53">
            <w:pPr>
              <w:ind w:left="-5"/>
              <w:rPr>
                <w:rFonts w:ascii="Times New Roman" w:hAnsi="Times New Roman" w:cs="Times New Roman"/>
                <w:sz w:val="24"/>
                <w:szCs w:val="24"/>
              </w:rPr>
            </w:pPr>
            <w:r w:rsidRPr="000E7E7C">
              <w:rPr>
                <w:rFonts w:ascii="Times New Roman" w:hAnsi="Times New Roman" w:cs="Times New Roman"/>
                <w:sz w:val="24"/>
                <w:szCs w:val="24"/>
              </w:rPr>
              <w:t>BM2</w:t>
            </w:r>
            <w:r>
              <w:rPr>
                <w:rFonts w:ascii="Times New Roman" w:hAnsi="Times New Roman" w:cs="Times New Roman"/>
                <w:sz w:val="24"/>
                <w:szCs w:val="24"/>
              </w:rPr>
              <w:t>2</w:t>
            </w:r>
          </w:p>
        </w:tc>
        <w:tc>
          <w:tcPr>
            <w:tcW w:w="7933" w:type="dxa"/>
            <w:shd w:val="clear" w:color="auto" w:fill="95B3D7" w:themeFill="accent1" w:themeFillTint="99"/>
          </w:tcPr>
          <w:p w14:paraId="07336B42" w14:textId="77777777" w:rsidR="00691AA0" w:rsidRPr="000E7E7C" w:rsidRDefault="00691AA0" w:rsidP="000F0C53">
            <w:pPr>
              <w:ind w:left="-5"/>
              <w:rPr>
                <w:rFonts w:ascii="Times New Roman" w:hAnsi="Times New Roman" w:cs="Times New Roman"/>
                <w:sz w:val="24"/>
                <w:szCs w:val="24"/>
              </w:rPr>
            </w:pPr>
            <w:r w:rsidRPr="000E7E7C">
              <w:rPr>
                <w:rFonts w:ascii="Times New Roman" w:hAnsi="Times New Roman" w:cs="Times New Roman"/>
                <w:sz w:val="24"/>
                <w:szCs w:val="24"/>
              </w:rPr>
              <w:t>Đăng nhập</w:t>
            </w:r>
          </w:p>
        </w:tc>
      </w:tr>
      <w:tr w:rsidR="00691AA0" w14:paraId="76323F54" w14:textId="77777777" w:rsidTr="000F0C53">
        <w:tblPrEx>
          <w:tblLook w:val="04A0" w:firstRow="1" w:lastRow="0" w:firstColumn="1" w:lastColumn="0" w:noHBand="0" w:noVBand="1"/>
        </w:tblPrEx>
        <w:tc>
          <w:tcPr>
            <w:tcW w:w="1696" w:type="dxa"/>
          </w:tcPr>
          <w:p w14:paraId="402F0566"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Tài khoản</w:t>
            </w:r>
          </w:p>
        </w:tc>
        <w:tc>
          <w:tcPr>
            <w:tcW w:w="7933" w:type="dxa"/>
          </w:tcPr>
          <w:p w14:paraId="66EEE774"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w:t>
            </w:r>
          </w:p>
        </w:tc>
      </w:tr>
      <w:tr w:rsidR="00691AA0" w14:paraId="6861C845" w14:textId="77777777" w:rsidTr="000F0C53">
        <w:tblPrEx>
          <w:tblLook w:val="04A0" w:firstRow="1" w:lastRow="0" w:firstColumn="1" w:lastColumn="0" w:noHBand="0" w:noVBand="1"/>
        </w:tblPrEx>
        <w:tc>
          <w:tcPr>
            <w:tcW w:w="1696" w:type="dxa"/>
          </w:tcPr>
          <w:p w14:paraId="00B472D4"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Mật khẩu</w:t>
            </w:r>
          </w:p>
        </w:tc>
        <w:tc>
          <w:tcPr>
            <w:tcW w:w="7933" w:type="dxa"/>
          </w:tcPr>
          <w:p w14:paraId="25A5E57E"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w:t>
            </w:r>
          </w:p>
        </w:tc>
      </w:tr>
    </w:tbl>
    <w:tbl>
      <w:tblPr>
        <w:tblW w:w="9639" w:type="dxa"/>
        <w:tblInd w:w="-1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9639"/>
      </w:tblGrid>
      <w:tr w:rsidR="00691AA0" w:rsidRPr="00E37AA8" w14:paraId="46DCDC5C" w14:textId="77777777" w:rsidTr="000F0C53">
        <w:trPr>
          <w:trHeight w:val="300"/>
        </w:trPr>
        <w:tc>
          <w:tcPr>
            <w:tcW w:w="9639" w:type="dxa"/>
            <w:shd w:val="clear" w:color="auto" w:fill="EBF1DD"/>
          </w:tcPr>
          <w:p w14:paraId="0A4CFEEF" w14:textId="77777777" w:rsidR="00691AA0" w:rsidRPr="00E37AA8" w:rsidRDefault="00691AA0" w:rsidP="000F0C53">
            <w:pPr>
              <w:jc w:val="center"/>
              <w:rPr>
                <w:rFonts w:ascii="Times New Roman" w:hAnsi="Times New Roman" w:cs="Times New Roman"/>
                <w:b/>
                <w:sz w:val="24"/>
                <w:szCs w:val="24"/>
                <w:rPrChange w:id="904" w:author="Ân Duy" w:date="2024-06-17T08:18:00Z">
                  <w:rPr>
                    <w:b/>
                  </w:rPr>
                </w:rPrChange>
              </w:rPr>
            </w:pPr>
            <w:r w:rsidRPr="00E37AA8">
              <w:rPr>
                <w:rFonts w:ascii="Times New Roman" w:hAnsi="Times New Roman" w:cs="Times New Roman"/>
                <w:b/>
                <w:sz w:val="24"/>
                <w:szCs w:val="24"/>
                <w:rPrChange w:id="905" w:author="Ân Duy" w:date="2024-06-17T08:18:00Z">
                  <w:rPr>
                    <w:b/>
                  </w:rPr>
                </w:rPrChange>
              </w:rPr>
              <w:t>QD</w:t>
            </w:r>
            <w:r>
              <w:rPr>
                <w:rFonts w:ascii="Times New Roman" w:hAnsi="Times New Roman" w:cs="Times New Roman"/>
                <w:b/>
                <w:sz w:val="24"/>
                <w:szCs w:val="24"/>
              </w:rPr>
              <w:t>18</w:t>
            </w:r>
            <w:r w:rsidRPr="00E37AA8">
              <w:rPr>
                <w:rFonts w:ascii="Times New Roman" w:hAnsi="Times New Roman" w:cs="Times New Roman"/>
                <w:b/>
                <w:sz w:val="24"/>
                <w:szCs w:val="24"/>
                <w:rPrChange w:id="906" w:author="Ân Duy" w:date="2024-06-17T08:18:00Z">
                  <w:rPr>
                    <w:b/>
                  </w:rPr>
                </w:rPrChange>
              </w:rPr>
              <w:t xml:space="preserve">: </w:t>
            </w:r>
            <w:r>
              <w:rPr>
                <w:rFonts w:ascii="Times New Roman" w:hAnsi="Times New Roman" w:cs="Times New Roman"/>
                <w:b/>
                <w:sz w:val="24"/>
                <w:szCs w:val="24"/>
              </w:rPr>
              <w:t>Mật khẩu phải có 6 ký tự trở lên</w:t>
            </w:r>
          </w:p>
        </w:tc>
      </w:tr>
    </w:tbl>
    <w:p w14:paraId="21FE7E7B" w14:textId="77777777" w:rsidR="00691AA0" w:rsidRDefault="00691AA0" w:rsidP="00691AA0">
      <w:pPr>
        <w:rPr>
          <w:lang w:val="vi-VN"/>
        </w:rPr>
      </w:pPr>
    </w:p>
    <w:p w14:paraId="3B46EBFB" w14:textId="77777777" w:rsidR="00691AA0" w:rsidRDefault="00691AA0" w:rsidP="00691AA0">
      <w:pPr>
        <w:rPr>
          <w:lang w:val="vi-VN"/>
        </w:rPr>
      </w:pPr>
    </w:p>
    <w:p w14:paraId="2AD7D7F9" w14:textId="77777777" w:rsidR="00691AA0" w:rsidRPr="00882198" w:rsidRDefault="00691AA0" w:rsidP="00691AA0">
      <w:pPr>
        <w:rPr>
          <w:lang w:val="vi-VN"/>
        </w:rPr>
      </w:pPr>
    </w:p>
    <w:p w14:paraId="3585327D" w14:textId="77777777" w:rsidR="00691AA0" w:rsidRPr="00691AA0" w:rsidRDefault="00691AA0" w:rsidP="00691AA0">
      <w:pPr>
        <w:pStyle w:val="u3"/>
        <w:numPr>
          <w:ilvl w:val="2"/>
          <w:numId w:val="36"/>
        </w:numPr>
        <w:rPr>
          <w:lang w:val="vi-VN"/>
        </w:rPr>
      </w:pPr>
      <w:bookmarkStart w:id="907" w:name="_Toc172974132"/>
      <w:r w:rsidRPr="00691AA0">
        <w:rPr>
          <w:lang w:val="vi-VN"/>
        </w:rPr>
        <w:lastRenderedPageBreak/>
        <w:t>BM23: [Danh sách khách hàng]</w:t>
      </w:r>
      <w:bookmarkEnd w:id="907"/>
    </w:p>
    <w:tbl>
      <w:tblPr>
        <w:tblStyle w:val="LiBang"/>
        <w:tblW w:w="0" w:type="auto"/>
        <w:tblLook w:val="04A0" w:firstRow="1" w:lastRow="0" w:firstColumn="1" w:lastColumn="0" w:noHBand="0" w:noVBand="1"/>
      </w:tblPr>
      <w:tblGrid>
        <w:gridCol w:w="2407"/>
        <w:gridCol w:w="2407"/>
        <w:gridCol w:w="2407"/>
        <w:gridCol w:w="2408"/>
      </w:tblGrid>
      <w:tr w:rsidR="00691AA0" w14:paraId="71BC5330" w14:textId="77777777" w:rsidTr="000F0C53">
        <w:tc>
          <w:tcPr>
            <w:tcW w:w="2407" w:type="dxa"/>
            <w:shd w:val="clear" w:color="auto" w:fill="95B3D7" w:themeFill="accent1" w:themeFillTint="99"/>
          </w:tcPr>
          <w:p w14:paraId="51EEC6BE"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BM2</w:t>
            </w:r>
            <w:r>
              <w:rPr>
                <w:rFonts w:ascii="Times New Roman" w:hAnsi="Times New Roman" w:cs="Times New Roman"/>
                <w:sz w:val="24"/>
                <w:szCs w:val="24"/>
              </w:rPr>
              <w:t>3</w:t>
            </w:r>
          </w:p>
        </w:tc>
        <w:tc>
          <w:tcPr>
            <w:tcW w:w="7222" w:type="dxa"/>
            <w:gridSpan w:val="3"/>
            <w:shd w:val="clear" w:color="auto" w:fill="95B3D7" w:themeFill="accent1" w:themeFillTint="99"/>
          </w:tcPr>
          <w:p w14:paraId="504B3EFD"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Giỏ hàng</w:t>
            </w:r>
          </w:p>
        </w:tc>
      </w:tr>
      <w:tr w:rsidR="00691AA0" w14:paraId="71AA29F7" w14:textId="77777777" w:rsidTr="000F0C53">
        <w:tc>
          <w:tcPr>
            <w:tcW w:w="2407" w:type="dxa"/>
          </w:tcPr>
          <w:p w14:paraId="60D04C20"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Thông tin</w:t>
            </w:r>
          </w:p>
        </w:tc>
        <w:tc>
          <w:tcPr>
            <w:tcW w:w="2407" w:type="dxa"/>
          </w:tcPr>
          <w:p w14:paraId="320552D9"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Số lượng</w:t>
            </w:r>
          </w:p>
        </w:tc>
        <w:tc>
          <w:tcPr>
            <w:tcW w:w="2407" w:type="dxa"/>
          </w:tcPr>
          <w:p w14:paraId="114825E7"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Thành tiền</w:t>
            </w:r>
          </w:p>
        </w:tc>
        <w:tc>
          <w:tcPr>
            <w:tcW w:w="2408" w:type="dxa"/>
          </w:tcPr>
          <w:p w14:paraId="17E2C4F2"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Lựa chọn</w:t>
            </w:r>
          </w:p>
        </w:tc>
      </w:tr>
      <w:tr w:rsidR="00691AA0" w14:paraId="27BD1973" w14:textId="77777777" w:rsidTr="000F0C53">
        <w:tc>
          <w:tcPr>
            <w:tcW w:w="2407" w:type="dxa"/>
          </w:tcPr>
          <w:p w14:paraId="2818CF75" w14:textId="77777777" w:rsidR="00691AA0" w:rsidRPr="000E7E7C" w:rsidRDefault="00691AA0" w:rsidP="000F0C53">
            <w:pPr>
              <w:rPr>
                <w:rFonts w:ascii="Times New Roman" w:hAnsi="Times New Roman" w:cs="Times New Roman"/>
                <w:sz w:val="24"/>
                <w:szCs w:val="24"/>
              </w:rPr>
            </w:pPr>
          </w:p>
          <w:p w14:paraId="5ADB968A" w14:textId="77777777" w:rsidR="00691AA0" w:rsidRPr="000E7E7C" w:rsidRDefault="00691AA0" w:rsidP="000F0C53">
            <w:pPr>
              <w:rPr>
                <w:rFonts w:ascii="Times New Roman" w:hAnsi="Times New Roman" w:cs="Times New Roman"/>
                <w:sz w:val="24"/>
                <w:szCs w:val="24"/>
              </w:rPr>
            </w:pPr>
          </w:p>
        </w:tc>
        <w:tc>
          <w:tcPr>
            <w:tcW w:w="2407" w:type="dxa"/>
          </w:tcPr>
          <w:p w14:paraId="352B2093" w14:textId="77777777" w:rsidR="00691AA0" w:rsidRPr="000E7E7C" w:rsidRDefault="00691AA0" w:rsidP="000F0C53">
            <w:pPr>
              <w:rPr>
                <w:rFonts w:ascii="Times New Roman" w:hAnsi="Times New Roman" w:cs="Times New Roman"/>
                <w:sz w:val="24"/>
                <w:szCs w:val="24"/>
              </w:rPr>
            </w:pPr>
          </w:p>
        </w:tc>
        <w:tc>
          <w:tcPr>
            <w:tcW w:w="2407" w:type="dxa"/>
          </w:tcPr>
          <w:p w14:paraId="528D6538" w14:textId="77777777" w:rsidR="00691AA0" w:rsidRPr="000E7E7C" w:rsidRDefault="00691AA0" w:rsidP="000F0C53">
            <w:pPr>
              <w:rPr>
                <w:rFonts w:ascii="Times New Roman" w:hAnsi="Times New Roman" w:cs="Times New Roman"/>
                <w:sz w:val="24"/>
                <w:szCs w:val="24"/>
              </w:rPr>
            </w:pPr>
          </w:p>
        </w:tc>
        <w:tc>
          <w:tcPr>
            <w:tcW w:w="2408" w:type="dxa"/>
          </w:tcPr>
          <w:p w14:paraId="1570E991" w14:textId="77777777" w:rsidR="00691AA0" w:rsidRPr="000E7E7C" w:rsidRDefault="00691AA0" w:rsidP="000F0C53">
            <w:pPr>
              <w:rPr>
                <w:rFonts w:ascii="Times New Roman" w:hAnsi="Times New Roman" w:cs="Times New Roman"/>
                <w:sz w:val="24"/>
                <w:szCs w:val="24"/>
              </w:rPr>
            </w:pPr>
          </w:p>
        </w:tc>
      </w:tr>
      <w:tr w:rsidR="00691AA0" w14:paraId="5CA0204F" w14:textId="77777777" w:rsidTr="000F0C53">
        <w:tc>
          <w:tcPr>
            <w:tcW w:w="9629" w:type="dxa"/>
            <w:gridSpan w:val="4"/>
          </w:tcPr>
          <w:p w14:paraId="1C8605FB" w14:textId="77777777" w:rsidR="00691AA0" w:rsidRPr="000E7E7C" w:rsidRDefault="00691AA0" w:rsidP="000F0C53">
            <w:pPr>
              <w:jc w:val="right"/>
              <w:rPr>
                <w:rFonts w:ascii="Times New Roman" w:hAnsi="Times New Roman" w:cs="Times New Roman"/>
                <w:sz w:val="24"/>
                <w:szCs w:val="24"/>
              </w:rPr>
            </w:pPr>
            <w:r w:rsidRPr="000E7E7C">
              <w:rPr>
                <w:rFonts w:ascii="Times New Roman" w:hAnsi="Times New Roman" w:cs="Times New Roman"/>
                <w:sz w:val="24"/>
                <w:szCs w:val="24"/>
              </w:rPr>
              <w:t>Tổng tiền:…………………………….</w:t>
            </w:r>
          </w:p>
        </w:tc>
      </w:tr>
    </w:tbl>
    <w:p w14:paraId="06046466" w14:textId="77777777" w:rsidR="00691AA0" w:rsidRDefault="00691AA0" w:rsidP="00691AA0">
      <w:pPr>
        <w:pStyle w:val="u3"/>
        <w:numPr>
          <w:ilvl w:val="2"/>
          <w:numId w:val="36"/>
        </w:numPr>
      </w:pPr>
      <w:bookmarkStart w:id="908" w:name="_Toc172974133"/>
      <w:r>
        <w:t>BM24: [Thông tin]</w:t>
      </w:r>
      <w:bookmarkEnd w:id="908"/>
    </w:p>
    <w:tbl>
      <w:tblPr>
        <w:tblStyle w:val="LiBang"/>
        <w:tblW w:w="0" w:type="auto"/>
        <w:tblLook w:val="04A0" w:firstRow="1" w:lastRow="0" w:firstColumn="1" w:lastColumn="0" w:noHBand="0" w:noVBand="1"/>
      </w:tblPr>
      <w:tblGrid>
        <w:gridCol w:w="2122"/>
        <w:gridCol w:w="7507"/>
      </w:tblGrid>
      <w:tr w:rsidR="00691AA0" w14:paraId="16EBA42E" w14:textId="77777777" w:rsidTr="000F0C53">
        <w:tc>
          <w:tcPr>
            <w:tcW w:w="2122" w:type="dxa"/>
            <w:shd w:val="clear" w:color="auto" w:fill="95B3D7" w:themeFill="accent1" w:themeFillTint="99"/>
          </w:tcPr>
          <w:p w14:paraId="718C4D88"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BM25</w:t>
            </w:r>
          </w:p>
        </w:tc>
        <w:tc>
          <w:tcPr>
            <w:tcW w:w="7507" w:type="dxa"/>
            <w:shd w:val="clear" w:color="auto" w:fill="95B3D7" w:themeFill="accent1" w:themeFillTint="99"/>
          </w:tcPr>
          <w:p w14:paraId="2E874841"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Thông tin</w:t>
            </w:r>
          </w:p>
        </w:tc>
      </w:tr>
      <w:tr w:rsidR="00691AA0" w14:paraId="02748F10" w14:textId="77777777" w:rsidTr="000F0C53">
        <w:tc>
          <w:tcPr>
            <w:tcW w:w="2122" w:type="dxa"/>
          </w:tcPr>
          <w:p w14:paraId="690645E3"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Tên</w:t>
            </w:r>
          </w:p>
        </w:tc>
        <w:tc>
          <w:tcPr>
            <w:tcW w:w="7507" w:type="dxa"/>
          </w:tcPr>
          <w:p w14:paraId="30B3F2C0"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w:t>
            </w:r>
          </w:p>
        </w:tc>
      </w:tr>
      <w:tr w:rsidR="00691AA0" w14:paraId="5A29D95A" w14:textId="77777777" w:rsidTr="000F0C53">
        <w:tc>
          <w:tcPr>
            <w:tcW w:w="2122" w:type="dxa"/>
          </w:tcPr>
          <w:p w14:paraId="4CA10E16"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Số điện thoại</w:t>
            </w:r>
          </w:p>
        </w:tc>
        <w:tc>
          <w:tcPr>
            <w:tcW w:w="7507" w:type="dxa"/>
          </w:tcPr>
          <w:p w14:paraId="59A64174"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w:t>
            </w:r>
          </w:p>
        </w:tc>
      </w:tr>
      <w:tr w:rsidR="00691AA0" w14:paraId="75E12183" w14:textId="77777777" w:rsidTr="000F0C53">
        <w:tc>
          <w:tcPr>
            <w:tcW w:w="2122" w:type="dxa"/>
          </w:tcPr>
          <w:p w14:paraId="12844636"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Địa chỉ</w:t>
            </w:r>
          </w:p>
        </w:tc>
        <w:tc>
          <w:tcPr>
            <w:tcW w:w="7507" w:type="dxa"/>
          </w:tcPr>
          <w:p w14:paraId="77864A66" w14:textId="77777777" w:rsidR="00691AA0" w:rsidRPr="000E7E7C" w:rsidRDefault="00691AA0" w:rsidP="000F0C53">
            <w:pPr>
              <w:rPr>
                <w:rFonts w:ascii="Times New Roman" w:hAnsi="Times New Roman" w:cs="Times New Roman"/>
                <w:sz w:val="24"/>
                <w:szCs w:val="24"/>
              </w:rPr>
            </w:pPr>
            <w:r w:rsidRPr="000E7E7C">
              <w:rPr>
                <w:rFonts w:ascii="Times New Roman" w:hAnsi="Times New Roman" w:cs="Times New Roman"/>
                <w:sz w:val="24"/>
                <w:szCs w:val="24"/>
              </w:rPr>
              <w:t>.......................................................................</w:t>
            </w:r>
          </w:p>
        </w:tc>
      </w:tr>
    </w:tbl>
    <w:tbl>
      <w:tblPr>
        <w:tblW w:w="9639" w:type="dxa"/>
        <w:tblInd w:w="-1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9639"/>
      </w:tblGrid>
      <w:tr w:rsidR="00691AA0" w:rsidRPr="00E37AA8" w14:paraId="310E57DB" w14:textId="77777777" w:rsidTr="000F0C53">
        <w:trPr>
          <w:trHeight w:val="300"/>
        </w:trPr>
        <w:tc>
          <w:tcPr>
            <w:tcW w:w="9639" w:type="dxa"/>
            <w:shd w:val="clear" w:color="auto" w:fill="EBF1DD"/>
          </w:tcPr>
          <w:p w14:paraId="58CFA589" w14:textId="77777777" w:rsidR="00691AA0" w:rsidRPr="00E37AA8" w:rsidRDefault="00691AA0" w:rsidP="000F0C53">
            <w:pPr>
              <w:jc w:val="center"/>
              <w:rPr>
                <w:rFonts w:ascii="Times New Roman" w:hAnsi="Times New Roman" w:cs="Times New Roman"/>
                <w:b/>
                <w:sz w:val="24"/>
                <w:szCs w:val="24"/>
                <w:rPrChange w:id="909" w:author="Ân Duy" w:date="2024-06-17T08:18:00Z">
                  <w:rPr>
                    <w:b/>
                  </w:rPr>
                </w:rPrChange>
              </w:rPr>
            </w:pPr>
            <w:r w:rsidRPr="00E37AA8">
              <w:rPr>
                <w:rFonts w:ascii="Times New Roman" w:hAnsi="Times New Roman" w:cs="Times New Roman"/>
                <w:b/>
                <w:sz w:val="24"/>
                <w:szCs w:val="24"/>
                <w:rPrChange w:id="910" w:author="Ân Duy" w:date="2024-06-17T08:18:00Z">
                  <w:rPr>
                    <w:b/>
                  </w:rPr>
                </w:rPrChange>
              </w:rPr>
              <w:t>QD1</w:t>
            </w:r>
            <w:r>
              <w:rPr>
                <w:rFonts w:ascii="Times New Roman" w:hAnsi="Times New Roman" w:cs="Times New Roman"/>
                <w:b/>
                <w:sz w:val="24"/>
                <w:szCs w:val="24"/>
              </w:rPr>
              <w:t>9</w:t>
            </w:r>
            <w:r w:rsidRPr="00E37AA8">
              <w:rPr>
                <w:rFonts w:ascii="Times New Roman" w:hAnsi="Times New Roman" w:cs="Times New Roman"/>
                <w:b/>
                <w:sz w:val="24"/>
                <w:szCs w:val="24"/>
                <w:rPrChange w:id="911" w:author="Ân Duy" w:date="2024-06-17T08:18:00Z">
                  <w:rPr>
                    <w:b/>
                  </w:rPr>
                </w:rPrChange>
              </w:rPr>
              <w:t xml:space="preserve">: </w:t>
            </w:r>
            <w:r>
              <w:rPr>
                <w:rFonts w:ascii="Times New Roman" w:hAnsi="Times New Roman" w:cs="Times New Roman"/>
                <w:b/>
                <w:sz w:val="24"/>
                <w:szCs w:val="24"/>
              </w:rPr>
              <w:t>Địa chỉ phải nhập từ 20 ký tự trở lên</w:t>
            </w:r>
          </w:p>
        </w:tc>
      </w:tr>
    </w:tbl>
    <w:p w14:paraId="02F61E01" w14:textId="77777777" w:rsidR="00F651A3" w:rsidRPr="00691AA0" w:rsidRDefault="00F651A3" w:rsidP="00F651A3"/>
    <w:p w14:paraId="2E186840" w14:textId="77777777" w:rsidR="00691AA0" w:rsidRDefault="00691AA0">
      <w:pPr>
        <w:spacing w:before="0" w:after="200" w:line="276" w:lineRule="auto"/>
        <w:rPr>
          <w:rFonts w:ascii="Times New Roman" w:eastAsiaTheme="majorEastAsia" w:hAnsi="Times New Roman" w:cs="Times New Roman"/>
          <w:color w:val="243F60" w:themeColor="accent1" w:themeShade="7F"/>
          <w:sz w:val="28"/>
          <w:szCs w:val="28"/>
        </w:rPr>
      </w:pPr>
      <w:bookmarkStart w:id="912" w:name="_Toc50884348"/>
      <w:r>
        <w:br w:type="page"/>
      </w:r>
    </w:p>
    <w:p w14:paraId="7660B270" w14:textId="181D10C1" w:rsidR="002C0078" w:rsidRDefault="002C0078" w:rsidP="008B60D0">
      <w:pPr>
        <w:pStyle w:val="u2"/>
      </w:pPr>
      <w:bookmarkStart w:id="913" w:name="_Toc172974134"/>
      <w:r w:rsidRPr="004A68EB">
        <w:lastRenderedPageBreak/>
        <w:t>Quy định</w:t>
      </w:r>
      <w:bookmarkEnd w:id="912"/>
      <w:bookmarkEnd w:id="913"/>
    </w:p>
    <w:tbl>
      <w:tblPr>
        <w:tblW w:w="9625"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1838"/>
        <w:gridCol w:w="7787"/>
      </w:tblGrid>
      <w:tr w:rsidR="00691AA0" w14:paraId="0DF95445" w14:textId="77777777" w:rsidTr="000F0C53">
        <w:tc>
          <w:tcPr>
            <w:tcW w:w="1838" w:type="dxa"/>
            <w:shd w:val="clear" w:color="auto" w:fill="EBF1DD"/>
          </w:tcPr>
          <w:p w14:paraId="12DA154E" w14:textId="77777777" w:rsidR="00691AA0" w:rsidRPr="00746BA5" w:rsidRDefault="00691AA0" w:rsidP="000F0C53">
            <w:pPr>
              <w:spacing w:line="360" w:lineRule="auto"/>
              <w:jc w:val="center"/>
              <w:rPr>
                <w:rFonts w:ascii="Times New Roman" w:hAnsi="Times New Roman" w:cs="Times New Roman"/>
                <w:b/>
                <w:sz w:val="26"/>
                <w:szCs w:val="26"/>
              </w:rPr>
            </w:pPr>
            <w:r w:rsidRPr="00746BA5">
              <w:rPr>
                <w:rFonts w:ascii="Times New Roman" w:hAnsi="Times New Roman" w:cs="Times New Roman"/>
                <w:b/>
                <w:sz w:val="26"/>
                <w:szCs w:val="26"/>
              </w:rPr>
              <w:t>Quy Định</w:t>
            </w:r>
          </w:p>
        </w:tc>
        <w:tc>
          <w:tcPr>
            <w:tcW w:w="7787" w:type="dxa"/>
            <w:shd w:val="clear" w:color="auto" w:fill="EBF1DD"/>
          </w:tcPr>
          <w:p w14:paraId="53701598" w14:textId="77777777" w:rsidR="00691AA0" w:rsidRPr="00746BA5" w:rsidRDefault="00691AA0" w:rsidP="000F0C53">
            <w:pPr>
              <w:spacing w:line="360" w:lineRule="auto"/>
              <w:jc w:val="center"/>
              <w:rPr>
                <w:rFonts w:ascii="Times New Roman" w:hAnsi="Times New Roman" w:cs="Times New Roman"/>
                <w:b/>
                <w:sz w:val="26"/>
                <w:szCs w:val="26"/>
              </w:rPr>
            </w:pPr>
            <w:r w:rsidRPr="00746BA5">
              <w:rPr>
                <w:rFonts w:ascii="Times New Roman" w:hAnsi="Times New Roman" w:cs="Times New Roman"/>
                <w:b/>
                <w:sz w:val="26"/>
                <w:szCs w:val="26"/>
              </w:rPr>
              <w:t>Mô tả</w:t>
            </w:r>
          </w:p>
        </w:tc>
      </w:tr>
      <w:tr w:rsidR="00691AA0" w14:paraId="1F745F2B" w14:textId="77777777" w:rsidTr="000F0C53">
        <w:tc>
          <w:tcPr>
            <w:tcW w:w="1838" w:type="dxa"/>
          </w:tcPr>
          <w:p w14:paraId="31228BB2" w14:textId="77777777" w:rsidR="00691AA0" w:rsidRPr="00746BA5" w:rsidRDefault="00691AA0" w:rsidP="000F0C53">
            <w:pPr>
              <w:spacing w:line="360" w:lineRule="auto"/>
              <w:jc w:val="center"/>
              <w:rPr>
                <w:rFonts w:ascii="Times New Roman" w:eastAsia="Times New Roman" w:hAnsi="Times New Roman" w:cs="Times New Roman"/>
                <w:b/>
                <w:color w:val="000000" w:themeColor="text1"/>
                <w:sz w:val="26"/>
                <w:szCs w:val="26"/>
              </w:rPr>
            </w:pPr>
            <w:r w:rsidRPr="00746BA5">
              <w:rPr>
                <w:rFonts w:ascii="Times New Roman" w:eastAsia="Times New Roman" w:hAnsi="Times New Roman" w:cs="Times New Roman"/>
                <w:b/>
                <w:color w:val="000000" w:themeColor="text1"/>
                <w:sz w:val="26"/>
                <w:szCs w:val="26"/>
              </w:rPr>
              <w:t>QD01</w:t>
            </w:r>
          </w:p>
        </w:tc>
        <w:tc>
          <w:tcPr>
            <w:tcW w:w="7787" w:type="dxa"/>
          </w:tcPr>
          <w:p w14:paraId="15560116" w14:textId="77777777" w:rsidR="00691AA0" w:rsidRPr="00F95659" w:rsidRDefault="00691AA0" w:rsidP="000F0C53">
            <w:pPr>
              <w:spacing w:line="360" w:lineRule="auto"/>
              <w:jc w:val="center"/>
              <w:rPr>
                <w:rFonts w:ascii="Times New Roman" w:eastAsia="Times New Roman" w:hAnsi="Times New Roman" w:cs="Times New Roman"/>
                <w:sz w:val="26"/>
                <w:szCs w:val="26"/>
              </w:rPr>
            </w:pPr>
            <w:r w:rsidRPr="00F95659">
              <w:rPr>
                <w:rFonts w:ascii="Times New Roman" w:eastAsia="Times New Roman" w:hAnsi="Times New Roman" w:cs="Times New Roman"/>
                <w:sz w:val="26"/>
                <w:szCs w:val="26"/>
              </w:rPr>
              <w:t>Số điện thoại phải đủ 10 con số.</w:t>
            </w:r>
          </w:p>
        </w:tc>
      </w:tr>
      <w:tr w:rsidR="00691AA0" w14:paraId="2954113F" w14:textId="77777777" w:rsidTr="000F0C53">
        <w:tc>
          <w:tcPr>
            <w:tcW w:w="1838" w:type="dxa"/>
          </w:tcPr>
          <w:p w14:paraId="4E73B49C" w14:textId="77777777" w:rsidR="00691AA0" w:rsidRPr="00746BA5" w:rsidRDefault="00691AA0" w:rsidP="000F0C53">
            <w:pPr>
              <w:spacing w:line="360" w:lineRule="auto"/>
              <w:jc w:val="center"/>
              <w:rPr>
                <w:rFonts w:ascii="Times New Roman" w:eastAsia="Times New Roman" w:hAnsi="Times New Roman" w:cs="Times New Roman"/>
                <w:b/>
                <w:color w:val="000000" w:themeColor="text1"/>
                <w:sz w:val="26"/>
                <w:szCs w:val="26"/>
              </w:rPr>
            </w:pPr>
            <w:r w:rsidRPr="00746BA5">
              <w:rPr>
                <w:rFonts w:ascii="Times New Roman" w:eastAsia="Times New Roman" w:hAnsi="Times New Roman" w:cs="Times New Roman"/>
                <w:b/>
                <w:color w:val="000000" w:themeColor="text1"/>
                <w:sz w:val="26"/>
                <w:szCs w:val="26"/>
              </w:rPr>
              <w:t>QD02</w:t>
            </w:r>
          </w:p>
        </w:tc>
        <w:tc>
          <w:tcPr>
            <w:tcW w:w="7787" w:type="dxa"/>
          </w:tcPr>
          <w:p w14:paraId="47E4A328" w14:textId="77777777" w:rsidR="00691AA0" w:rsidRPr="00F95659" w:rsidRDefault="00691AA0" w:rsidP="000F0C53">
            <w:pPr>
              <w:spacing w:line="360" w:lineRule="auto"/>
              <w:jc w:val="center"/>
              <w:rPr>
                <w:rFonts w:ascii="Times New Roman" w:eastAsia="Times New Roman" w:hAnsi="Times New Roman" w:cs="Times New Roman"/>
                <w:sz w:val="26"/>
                <w:szCs w:val="26"/>
              </w:rPr>
            </w:pPr>
            <w:r w:rsidRPr="00F95659">
              <w:rPr>
                <w:rFonts w:ascii="Times New Roman" w:eastAsia="Times New Roman" w:hAnsi="Times New Roman" w:cs="Times New Roman"/>
                <w:sz w:val="26"/>
                <w:szCs w:val="26"/>
              </w:rPr>
              <w:t>Mật khẩu phải có ít nhất một kí tự in hoa .</w:t>
            </w:r>
          </w:p>
        </w:tc>
      </w:tr>
      <w:tr w:rsidR="00691AA0" w14:paraId="42949586" w14:textId="77777777" w:rsidTr="000F0C53">
        <w:tc>
          <w:tcPr>
            <w:tcW w:w="1838" w:type="dxa"/>
          </w:tcPr>
          <w:p w14:paraId="19265DF4" w14:textId="77777777" w:rsidR="00691AA0" w:rsidRPr="00746BA5" w:rsidRDefault="00691AA0" w:rsidP="000F0C53">
            <w:pPr>
              <w:spacing w:line="360" w:lineRule="auto"/>
              <w:jc w:val="center"/>
              <w:rPr>
                <w:rFonts w:ascii="Times New Roman" w:eastAsia="Times New Roman" w:hAnsi="Times New Roman" w:cs="Times New Roman"/>
                <w:b/>
                <w:color w:val="000000" w:themeColor="text1"/>
                <w:sz w:val="26"/>
                <w:szCs w:val="26"/>
              </w:rPr>
            </w:pPr>
            <w:r w:rsidRPr="00746BA5">
              <w:rPr>
                <w:rFonts w:ascii="Times New Roman" w:eastAsia="Times New Roman" w:hAnsi="Times New Roman" w:cs="Times New Roman"/>
                <w:b/>
                <w:color w:val="000000" w:themeColor="text1"/>
                <w:sz w:val="26"/>
                <w:szCs w:val="26"/>
              </w:rPr>
              <w:t>QD03</w:t>
            </w:r>
          </w:p>
        </w:tc>
        <w:tc>
          <w:tcPr>
            <w:tcW w:w="7787" w:type="dxa"/>
          </w:tcPr>
          <w:p w14:paraId="6FEF18BA" w14:textId="77777777" w:rsidR="00691AA0" w:rsidRPr="00F95659" w:rsidRDefault="00691AA0" w:rsidP="000F0C53">
            <w:pPr>
              <w:spacing w:line="360" w:lineRule="auto"/>
              <w:jc w:val="center"/>
              <w:rPr>
                <w:rFonts w:ascii="Times New Roman" w:eastAsia="Times New Roman" w:hAnsi="Times New Roman" w:cs="Times New Roman"/>
                <w:sz w:val="26"/>
                <w:szCs w:val="26"/>
              </w:rPr>
            </w:pPr>
            <w:r w:rsidRPr="00F95659">
              <w:rPr>
                <w:rFonts w:ascii="Times New Roman" w:eastAsia="Times New Roman" w:hAnsi="Times New Roman" w:cs="Times New Roman"/>
                <w:sz w:val="26"/>
                <w:szCs w:val="26"/>
              </w:rPr>
              <w:t>Email phải đúng với email đăng ký .</w:t>
            </w:r>
          </w:p>
        </w:tc>
      </w:tr>
      <w:tr w:rsidR="00691AA0" w14:paraId="252DE647" w14:textId="77777777" w:rsidTr="000F0C53">
        <w:tc>
          <w:tcPr>
            <w:tcW w:w="1838" w:type="dxa"/>
          </w:tcPr>
          <w:p w14:paraId="59391C8E" w14:textId="77777777" w:rsidR="00691AA0" w:rsidRPr="00746BA5" w:rsidRDefault="00691AA0" w:rsidP="000F0C53">
            <w:pPr>
              <w:spacing w:line="360" w:lineRule="auto"/>
              <w:jc w:val="center"/>
              <w:rPr>
                <w:rFonts w:ascii="Times New Roman" w:eastAsia="Times New Roman" w:hAnsi="Times New Roman" w:cs="Times New Roman"/>
                <w:b/>
                <w:color w:val="000000" w:themeColor="text1"/>
                <w:sz w:val="26"/>
                <w:szCs w:val="26"/>
              </w:rPr>
            </w:pPr>
            <w:r w:rsidRPr="00746BA5">
              <w:rPr>
                <w:rFonts w:ascii="Times New Roman" w:eastAsia="Times New Roman" w:hAnsi="Times New Roman" w:cs="Times New Roman"/>
                <w:b/>
                <w:color w:val="000000" w:themeColor="text1"/>
                <w:sz w:val="26"/>
                <w:szCs w:val="26"/>
              </w:rPr>
              <w:t>QD04</w:t>
            </w:r>
          </w:p>
        </w:tc>
        <w:tc>
          <w:tcPr>
            <w:tcW w:w="7787" w:type="dxa"/>
          </w:tcPr>
          <w:p w14:paraId="7F095C7B" w14:textId="77777777" w:rsidR="00691AA0" w:rsidRPr="00F95659" w:rsidRDefault="00691AA0" w:rsidP="000F0C53">
            <w:pPr>
              <w:spacing w:line="360" w:lineRule="auto"/>
              <w:jc w:val="center"/>
              <w:rPr>
                <w:rFonts w:ascii="Times New Roman" w:eastAsia="Times New Roman" w:hAnsi="Times New Roman" w:cs="Times New Roman"/>
                <w:sz w:val="26"/>
                <w:szCs w:val="26"/>
              </w:rPr>
            </w:pPr>
            <w:r w:rsidRPr="00F95659">
              <w:rPr>
                <w:rFonts w:ascii="Times New Roman" w:eastAsia="Times New Roman" w:hAnsi="Times New Roman" w:cs="Times New Roman"/>
                <w:sz w:val="26"/>
                <w:szCs w:val="26"/>
              </w:rPr>
              <w:t>Khách hàng phải đăng nhập</w:t>
            </w:r>
          </w:p>
        </w:tc>
      </w:tr>
      <w:tr w:rsidR="00691AA0" w14:paraId="53C2E2E5" w14:textId="77777777" w:rsidTr="000F0C53">
        <w:tc>
          <w:tcPr>
            <w:tcW w:w="1838" w:type="dxa"/>
          </w:tcPr>
          <w:p w14:paraId="6CE7F48D" w14:textId="77777777" w:rsidR="00691AA0" w:rsidRPr="00746BA5" w:rsidRDefault="00691AA0" w:rsidP="000F0C53">
            <w:pPr>
              <w:spacing w:line="360" w:lineRule="auto"/>
              <w:jc w:val="center"/>
              <w:rPr>
                <w:rFonts w:ascii="Times New Roman" w:eastAsia="Times New Roman" w:hAnsi="Times New Roman" w:cs="Times New Roman"/>
                <w:b/>
                <w:color w:val="000000" w:themeColor="text1"/>
                <w:sz w:val="26"/>
                <w:szCs w:val="26"/>
              </w:rPr>
            </w:pPr>
            <w:r w:rsidRPr="00746BA5">
              <w:rPr>
                <w:rFonts w:ascii="Times New Roman" w:eastAsia="Times New Roman" w:hAnsi="Times New Roman" w:cs="Times New Roman"/>
                <w:b/>
                <w:color w:val="000000" w:themeColor="text1"/>
                <w:sz w:val="26"/>
                <w:szCs w:val="26"/>
              </w:rPr>
              <w:t>QD05</w:t>
            </w:r>
          </w:p>
        </w:tc>
        <w:tc>
          <w:tcPr>
            <w:tcW w:w="7787" w:type="dxa"/>
          </w:tcPr>
          <w:p w14:paraId="199DBF5C" w14:textId="77777777" w:rsidR="00691AA0" w:rsidRPr="00F95659" w:rsidRDefault="00691AA0" w:rsidP="000F0C53">
            <w:pPr>
              <w:spacing w:line="360" w:lineRule="auto"/>
              <w:jc w:val="center"/>
              <w:rPr>
                <w:rFonts w:ascii="Times New Roman" w:eastAsia="Times New Roman" w:hAnsi="Times New Roman" w:cs="Times New Roman"/>
                <w:sz w:val="26"/>
                <w:szCs w:val="26"/>
              </w:rPr>
            </w:pPr>
            <w:r w:rsidRPr="00F95659">
              <w:rPr>
                <w:rFonts w:ascii="Times New Roman" w:eastAsia="Times New Roman" w:hAnsi="Times New Roman" w:cs="Times New Roman"/>
                <w:sz w:val="26"/>
                <w:szCs w:val="26"/>
              </w:rPr>
              <w:t>Không được để trống mục tên sách , tác giả và thể loại</w:t>
            </w:r>
          </w:p>
        </w:tc>
      </w:tr>
      <w:tr w:rsidR="00691AA0" w14:paraId="0E65D348" w14:textId="77777777" w:rsidTr="000F0C53">
        <w:tc>
          <w:tcPr>
            <w:tcW w:w="1838" w:type="dxa"/>
          </w:tcPr>
          <w:p w14:paraId="7687470D" w14:textId="77777777" w:rsidR="00691AA0" w:rsidRPr="00746BA5" w:rsidRDefault="00691AA0" w:rsidP="000F0C53">
            <w:pPr>
              <w:spacing w:line="360" w:lineRule="auto"/>
              <w:jc w:val="center"/>
              <w:rPr>
                <w:rFonts w:ascii="Times New Roman" w:eastAsia="Times New Roman" w:hAnsi="Times New Roman" w:cs="Times New Roman"/>
                <w:b/>
                <w:color w:val="000000" w:themeColor="text1"/>
                <w:sz w:val="26"/>
                <w:szCs w:val="26"/>
              </w:rPr>
            </w:pPr>
            <w:r w:rsidRPr="00746BA5">
              <w:rPr>
                <w:rFonts w:ascii="Times New Roman" w:eastAsia="Times New Roman" w:hAnsi="Times New Roman" w:cs="Times New Roman"/>
                <w:b/>
                <w:color w:val="000000" w:themeColor="text1"/>
                <w:sz w:val="26"/>
                <w:szCs w:val="26"/>
              </w:rPr>
              <w:t>QD06</w:t>
            </w:r>
          </w:p>
        </w:tc>
        <w:tc>
          <w:tcPr>
            <w:tcW w:w="7787" w:type="dxa"/>
          </w:tcPr>
          <w:p w14:paraId="3EBDB216" w14:textId="77777777" w:rsidR="00691AA0" w:rsidRPr="00F95659" w:rsidRDefault="00691AA0" w:rsidP="000F0C53">
            <w:pPr>
              <w:spacing w:line="360" w:lineRule="auto"/>
              <w:jc w:val="center"/>
              <w:rPr>
                <w:rFonts w:ascii="Times New Roman" w:eastAsia="Times New Roman" w:hAnsi="Times New Roman" w:cs="Times New Roman"/>
                <w:sz w:val="26"/>
                <w:szCs w:val="26"/>
              </w:rPr>
            </w:pPr>
            <w:r w:rsidRPr="00F95659">
              <w:rPr>
                <w:rFonts w:ascii="Times New Roman" w:eastAsia="Times New Roman" w:hAnsi="Times New Roman" w:cs="Times New Roman"/>
                <w:sz w:val="26"/>
                <w:szCs w:val="26"/>
              </w:rPr>
              <w:t xml:space="preserve">Nội dung </w:t>
            </w:r>
            <w:r>
              <w:rPr>
                <w:rFonts w:ascii="Times New Roman" w:eastAsia="Times New Roman" w:hAnsi="Times New Roman" w:cs="Times New Roman"/>
                <w:sz w:val="26"/>
                <w:szCs w:val="26"/>
              </w:rPr>
              <w:t>mô tả</w:t>
            </w:r>
            <w:r w:rsidRPr="00F95659">
              <w:rPr>
                <w:rFonts w:ascii="Times New Roman" w:eastAsia="Times New Roman" w:hAnsi="Times New Roman" w:cs="Times New Roman"/>
                <w:sz w:val="26"/>
                <w:szCs w:val="26"/>
              </w:rPr>
              <w:t xml:space="preserve"> không quá 200 chữ</w:t>
            </w:r>
          </w:p>
        </w:tc>
      </w:tr>
      <w:tr w:rsidR="00691AA0" w14:paraId="08CE1C2B" w14:textId="77777777" w:rsidTr="000F0C53">
        <w:tc>
          <w:tcPr>
            <w:tcW w:w="1838" w:type="dxa"/>
          </w:tcPr>
          <w:p w14:paraId="73672A19" w14:textId="77777777" w:rsidR="00691AA0" w:rsidRPr="00746BA5" w:rsidRDefault="00691AA0" w:rsidP="000F0C53">
            <w:pPr>
              <w:spacing w:line="360" w:lineRule="auto"/>
              <w:jc w:val="center"/>
              <w:rPr>
                <w:rFonts w:ascii="Times New Roman" w:eastAsia="Times New Roman" w:hAnsi="Times New Roman" w:cs="Times New Roman"/>
                <w:b/>
                <w:color w:val="000000" w:themeColor="text1"/>
                <w:sz w:val="26"/>
                <w:szCs w:val="26"/>
              </w:rPr>
            </w:pPr>
            <w:r w:rsidRPr="00746BA5">
              <w:rPr>
                <w:rFonts w:ascii="Times New Roman" w:eastAsia="Times New Roman" w:hAnsi="Times New Roman" w:cs="Times New Roman"/>
                <w:b/>
                <w:color w:val="000000" w:themeColor="text1"/>
                <w:sz w:val="26"/>
                <w:szCs w:val="26"/>
              </w:rPr>
              <w:t>QD07</w:t>
            </w:r>
          </w:p>
        </w:tc>
        <w:tc>
          <w:tcPr>
            <w:tcW w:w="7787" w:type="dxa"/>
          </w:tcPr>
          <w:p w14:paraId="57C70315" w14:textId="77777777" w:rsidR="00691AA0" w:rsidRPr="00F95659" w:rsidRDefault="00691AA0" w:rsidP="000F0C53">
            <w:pPr>
              <w:spacing w:line="360" w:lineRule="auto"/>
              <w:jc w:val="center"/>
              <w:rPr>
                <w:rFonts w:ascii="Times New Roman" w:eastAsia="Times New Roman" w:hAnsi="Times New Roman" w:cs="Times New Roman"/>
                <w:sz w:val="26"/>
                <w:szCs w:val="26"/>
              </w:rPr>
            </w:pPr>
            <w:r w:rsidRPr="00463FCE">
              <w:rPr>
                <w:rFonts w:ascii="Times New Roman" w:eastAsia="Times New Roman" w:hAnsi="Times New Roman" w:cs="Times New Roman"/>
                <w:sz w:val="26"/>
                <w:szCs w:val="26"/>
              </w:rPr>
              <w:t>Phải thêm danh mục</w:t>
            </w:r>
          </w:p>
        </w:tc>
      </w:tr>
      <w:tr w:rsidR="00691AA0" w14:paraId="23513B5B" w14:textId="77777777" w:rsidTr="000F0C53">
        <w:tc>
          <w:tcPr>
            <w:tcW w:w="1838" w:type="dxa"/>
          </w:tcPr>
          <w:p w14:paraId="661B416F" w14:textId="77777777" w:rsidR="00691AA0" w:rsidRPr="00746BA5" w:rsidRDefault="00691AA0" w:rsidP="000F0C53">
            <w:pPr>
              <w:spacing w:line="360" w:lineRule="auto"/>
              <w:jc w:val="center"/>
              <w:rPr>
                <w:rFonts w:ascii="Times New Roman" w:eastAsia="Times New Roman" w:hAnsi="Times New Roman" w:cs="Times New Roman"/>
                <w:b/>
                <w:color w:val="000000" w:themeColor="text1"/>
                <w:sz w:val="26"/>
                <w:szCs w:val="26"/>
              </w:rPr>
            </w:pPr>
            <w:r w:rsidRPr="00746BA5">
              <w:rPr>
                <w:rFonts w:ascii="Times New Roman" w:eastAsia="Times New Roman" w:hAnsi="Times New Roman" w:cs="Times New Roman"/>
                <w:b/>
                <w:color w:val="000000" w:themeColor="text1"/>
                <w:sz w:val="26"/>
                <w:szCs w:val="26"/>
              </w:rPr>
              <w:t>QD08</w:t>
            </w:r>
          </w:p>
        </w:tc>
        <w:tc>
          <w:tcPr>
            <w:tcW w:w="7787" w:type="dxa"/>
          </w:tcPr>
          <w:p w14:paraId="3EAA38C9" w14:textId="77777777" w:rsidR="00691AA0" w:rsidRPr="00F95659" w:rsidRDefault="00691AA0" w:rsidP="000F0C53">
            <w:pPr>
              <w:spacing w:line="360" w:lineRule="auto"/>
              <w:jc w:val="center"/>
              <w:rPr>
                <w:rFonts w:ascii="Times New Roman" w:eastAsia="Times New Roman" w:hAnsi="Times New Roman" w:cs="Times New Roman"/>
                <w:sz w:val="26"/>
                <w:szCs w:val="26"/>
              </w:rPr>
            </w:pPr>
            <w:r w:rsidRPr="00463FCE">
              <w:rPr>
                <w:rFonts w:ascii="Times New Roman" w:eastAsia="Times New Roman" w:hAnsi="Times New Roman" w:cs="Times New Roman"/>
                <w:sz w:val="26"/>
                <w:szCs w:val="26"/>
              </w:rPr>
              <w:t>Phải có sản phẩm</w:t>
            </w:r>
          </w:p>
        </w:tc>
      </w:tr>
      <w:tr w:rsidR="00691AA0" w14:paraId="50B5C5DA" w14:textId="77777777" w:rsidTr="000F0C53">
        <w:tc>
          <w:tcPr>
            <w:tcW w:w="1838" w:type="dxa"/>
          </w:tcPr>
          <w:p w14:paraId="7E5EDEB5" w14:textId="77777777" w:rsidR="00691AA0" w:rsidRPr="00746BA5" w:rsidRDefault="00691AA0" w:rsidP="000F0C53">
            <w:pPr>
              <w:spacing w:line="360" w:lineRule="auto"/>
              <w:jc w:val="center"/>
              <w:rPr>
                <w:rFonts w:ascii="Times New Roman" w:eastAsia="Times New Roman" w:hAnsi="Times New Roman" w:cs="Times New Roman"/>
                <w:b/>
                <w:color w:val="000000" w:themeColor="text1"/>
                <w:sz w:val="26"/>
                <w:szCs w:val="26"/>
              </w:rPr>
            </w:pPr>
            <w:r w:rsidRPr="00746BA5">
              <w:rPr>
                <w:rFonts w:ascii="Times New Roman" w:eastAsia="Times New Roman" w:hAnsi="Times New Roman" w:cs="Times New Roman"/>
                <w:b/>
                <w:color w:val="000000" w:themeColor="text1"/>
                <w:sz w:val="26"/>
                <w:szCs w:val="26"/>
              </w:rPr>
              <w:t>QD09</w:t>
            </w:r>
          </w:p>
        </w:tc>
        <w:tc>
          <w:tcPr>
            <w:tcW w:w="7787" w:type="dxa"/>
          </w:tcPr>
          <w:p w14:paraId="1892BEFE" w14:textId="77777777" w:rsidR="00691AA0" w:rsidRPr="00F95659" w:rsidRDefault="00691AA0" w:rsidP="000F0C53">
            <w:pPr>
              <w:spacing w:line="360" w:lineRule="auto"/>
              <w:jc w:val="center"/>
              <w:rPr>
                <w:rFonts w:ascii="Times New Roman" w:eastAsia="Times New Roman" w:hAnsi="Times New Roman" w:cs="Times New Roman"/>
                <w:sz w:val="26"/>
                <w:szCs w:val="26"/>
              </w:rPr>
            </w:pPr>
            <w:r w:rsidRPr="00463FCE">
              <w:rPr>
                <w:rFonts w:ascii="Times New Roman" w:hAnsi="Times New Roman" w:cs="Times New Roman"/>
                <w:sz w:val="26"/>
                <w:szCs w:val="26"/>
              </w:rPr>
              <w:t>Mật khẩu mới phải khác mật khẩu cũ</w:t>
            </w:r>
          </w:p>
        </w:tc>
      </w:tr>
      <w:tr w:rsidR="00691AA0" w14:paraId="0D17E1CF" w14:textId="77777777" w:rsidTr="000F0C53">
        <w:tc>
          <w:tcPr>
            <w:tcW w:w="1838" w:type="dxa"/>
          </w:tcPr>
          <w:p w14:paraId="68742325" w14:textId="77777777" w:rsidR="00691AA0" w:rsidRPr="00746BA5" w:rsidRDefault="00691AA0" w:rsidP="000F0C53">
            <w:pPr>
              <w:spacing w:line="360" w:lineRule="auto"/>
              <w:jc w:val="center"/>
              <w:rPr>
                <w:rFonts w:ascii="Times New Roman" w:eastAsia="Times New Roman" w:hAnsi="Times New Roman" w:cs="Times New Roman"/>
                <w:b/>
                <w:color w:val="000000" w:themeColor="text1"/>
                <w:sz w:val="26"/>
                <w:szCs w:val="26"/>
              </w:rPr>
            </w:pPr>
            <w:r w:rsidRPr="00746BA5">
              <w:rPr>
                <w:rFonts w:ascii="Times New Roman" w:eastAsia="Times New Roman" w:hAnsi="Times New Roman" w:cs="Times New Roman"/>
                <w:b/>
                <w:color w:val="000000" w:themeColor="text1"/>
                <w:sz w:val="26"/>
                <w:szCs w:val="26"/>
              </w:rPr>
              <w:t>QD10</w:t>
            </w:r>
          </w:p>
        </w:tc>
        <w:tc>
          <w:tcPr>
            <w:tcW w:w="7787" w:type="dxa"/>
          </w:tcPr>
          <w:p w14:paraId="4A75324F" w14:textId="77777777" w:rsidR="00691AA0" w:rsidRPr="00F95659" w:rsidRDefault="00691AA0" w:rsidP="000F0C53">
            <w:pPr>
              <w:spacing w:line="360" w:lineRule="auto"/>
              <w:jc w:val="center"/>
              <w:rPr>
                <w:rFonts w:ascii="Times New Roman" w:eastAsia="Times New Roman" w:hAnsi="Times New Roman" w:cs="Times New Roman"/>
                <w:sz w:val="26"/>
                <w:szCs w:val="26"/>
              </w:rPr>
            </w:pPr>
            <w:r w:rsidRPr="00463FCE">
              <w:rPr>
                <w:rFonts w:ascii="Times New Roman" w:hAnsi="Times New Roman" w:cs="Times New Roman"/>
                <w:sz w:val="26"/>
                <w:szCs w:val="26"/>
              </w:rPr>
              <w:t>Tài khoản phải 5 ký tự trở lên</w:t>
            </w:r>
          </w:p>
        </w:tc>
      </w:tr>
      <w:tr w:rsidR="00691AA0" w14:paraId="1208B3F8" w14:textId="77777777" w:rsidTr="000F0C53">
        <w:tc>
          <w:tcPr>
            <w:tcW w:w="1838" w:type="dxa"/>
          </w:tcPr>
          <w:p w14:paraId="683E8542" w14:textId="77777777" w:rsidR="00691AA0" w:rsidRPr="00746BA5" w:rsidRDefault="00691AA0" w:rsidP="000F0C53">
            <w:pPr>
              <w:spacing w:line="360" w:lineRule="auto"/>
              <w:jc w:val="center"/>
              <w:rPr>
                <w:rFonts w:ascii="Times New Roman" w:eastAsia="Times New Roman" w:hAnsi="Times New Roman" w:cs="Times New Roman"/>
                <w:b/>
                <w:color w:val="000000" w:themeColor="text1"/>
                <w:sz w:val="26"/>
                <w:szCs w:val="26"/>
              </w:rPr>
            </w:pPr>
            <w:r w:rsidRPr="00746BA5">
              <w:rPr>
                <w:rFonts w:ascii="Times New Roman" w:eastAsia="Times New Roman" w:hAnsi="Times New Roman" w:cs="Times New Roman"/>
                <w:b/>
                <w:color w:val="000000" w:themeColor="text1"/>
                <w:sz w:val="26"/>
                <w:szCs w:val="26"/>
              </w:rPr>
              <w:t>QD11</w:t>
            </w:r>
          </w:p>
        </w:tc>
        <w:tc>
          <w:tcPr>
            <w:tcW w:w="7787" w:type="dxa"/>
          </w:tcPr>
          <w:p w14:paraId="418B249F" w14:textId="77777777" w:rsidR="00691AA0" w:rsidRPr="00F95659" w:rsidRDefault="00691AA0" w:rsidP="000F0C53">
            <w:pPr>
              <w:spacing w:line="360" w:lineRule="auto"/>
              <w:jc w:val="center"/>
              <w:rPr>
                <w:rFonts w:ascii="Times New Roman" w:eastAsia="Times New Roman" w:hAnsi="Times New Roman" w:cs="Times New Roman"/>
                <w:sz w:val="26"/>
                <w:szCs w:val="26"/>
              </w:rPr>
            </w:pPr>
            <w:r w:rsidRPr="00463FCE">
              <w:rPr>
                <w:rFonts w:ascii="Times New Roman" w:hAnsi="Times New Roman" w:cs="Times New Roman"/>
                <w:sz w:val="26"/>
                <w:szCs w:val="26"/>
              </w:rPr>
              <w:t>Phải đăng nhập vào tài khoản Admin</w:t>
            </w:r>
          </w:p>
        </w:tc>
      </w:tr>
      <w:tr w:rsidR="00691AA0" w14:paraId="79464EC7" w14:textId="77777777" w:rsidTr="000F0C53">
        <w:tc>
          <w:tcPr>
            <w:tcW w:w="1838" w:type="dxa"/>
          </w:tcPr>
          <w:p w14:paraId="72ECDA27" w14:textId="77777777" w:rsidR="00691AA0" w:rsidRPr="00746BA5" w:rsidRDefault="00691AA0" w:rsidP="000F0C53">
            <w:pPr>
              <w:spacing w:line="360" w:lineRule="auto"/>
              <w:jc w:val="center"/>
              <w:rPr>
                <w:rFonts w:ascii="Times New Roman" w:eastAsia="Times New Roman" w:hAnsi="Times New Roman" w:cs="Times New Roman"/>
                <w:b/>
                <w:color w:val="000000" w:themeColor="text1"/>
                <w:sz w:val="26"/>
                <w:szCs w:val="26"/>
              </w:rPr>
            </w:pPr>
            <w:r w:rsidRPr="00746BA5">
              <w:rPr>
                <w:rFonts w:ascii="Times New Roman" w:eastAsia="Times New Roman" w:hAnsi="Times New Roman" w:cs="Times New Roman"/>
                <w:b/>
                <w:color w:val="000000" w:themeColor="text1"/>
                <w:sz w:val="26"/>
                <w:szCs w:val="26"/>
              </w:rPr>
              <w:t>QD12</w:t>
            </w:r>
          </w:p>
        </w:tc>
        <w:tc>
          <w:tcPr>
            <w:tcW w:w="7787" w:type="dxa"/>
          </w:tcPr>
          <w:p w14:paraId="0379F8B1" w14:textId="77777777" w:rsidR="00691AA0" w:rsidRPr="00F95659" w:rsidRDefault="00691AA0" w:rsidP="000F0C53">
            <w:pPr>
              <w:spacing w:line="360" w:lineRule="auto"/>
              <w:jc w:val="center"/>
              <w:rPr>
                <w:rFonts w:ascii="Times New Roman" w:eastAsia="Times New Roman" w:hAnsi="Times New Roman" w:cs="Times New Roman"/>
                <w:sz w:val="26"/>
                <w:szCs w:val="26"/>
              </w:rPr>
            </w:pPr>
            <w:r w:rsidRPr="00463FCE">
              <w:rPr>
                <w:rFonts w:ascii="Times New Roman" w:hAnsi="Times New Roman" w:cs="Times New Roman"/>
                <w:sz w:val="26"/>
                <w:szCs w:val="26"/>
              </w:rPr>
              <w:t>Phải có sản phẩm</w:t>
            </w:r>
          </w:p>
        </w:tc>
      </w:tr>
      <w:tr w:rsidR="00691AA0" w14:paraId="5B8E841E" w14:textId="77777777" w:rsidTr="000F0C53">
        <w:tc>
          <w:tcPr>
            <w:tcW w:w="1838" w:type="dxa"/>
          </w:tcPr>
          <w:p w14:paraId="19491624" w14:textId="77777777" w:rsidR="00691AA0" w:rsidRPr="00746BA5" w:rsidRDefault="00691AA0" w:rsidP="000F0C53">
            <w:pPr>
              <w:spacing w:line="360" w:lineRule="auto"/>
              <w:jc w:val="center"/>
              <w:rPr>
                <w:rFonts w:ascii="Times New Roman" w:eastAsia="Times New Roman" w:hAnsi="Times New Roman" w:cs="Times New Roman"/>
                <w:b/>
                <w:color w:val="000000" w:themeColor="text1"/>
                <w:sz w:val="26"/>
                <w:szCs w:val="26"/>
              </w:rPr>
            </w:pPr>
            <w:r w:rsidRPr="00746BA5">
              <w:rPr>
                <w:rFonts w:ascii="Times New Roman" w:eastAsia="Times New Roman" w:hAnsi="Times New Roman" w:cs="Times New Roman"/>
                <w:b/>
                <w:color w:val="000000" w:themeColor="text1"/>
                <w:sz w:val="26"/>
                <w:szCs w:val="26"/>
              </w:rPr>
              <w:t>QD13</w:t>
            </w:r>
          </w:p>
        </w:tc>
        <w:tc>
          <w:tcPr>
            <w:tcW w:w="7787" w:type="dxa"/>
          </w:tcPr>
          <w:p w14:paraId="23E321A5" w14:textId="77777777" w:rsidR="00691AA0" w:rsidRPr="00F95659" w:rsidRDefault="00691AA0" w:rsidP="000F0C53">
            <w:pPr>
              <w:spacing w:line="360" w:lineRule="auto"/>
              <w:jc w:val="center"/>
              <w:rPr>
                <w:rFonts w:ascii="Times New Roman" w:eastAsia="Times New Roman" w:hAnsi="Times New Roman" w:cs="Times New Roman"/>
                <w:sz w:val="26"/>
                <w:szCs w:val="26"/>
              </w:rPr>
            </w:pPr>
            <w:r w:rsidRPr="00463FCE">
              <w:rPr>
                <w:rFonts w:ascii="Times New Roman" w:hAnsi="Times New Roman" w:cs="Times New Roman"/>
                <w:sz w:val="26"/>
                <w:szCs w:val="26"/>
              </w:rPr>
              <w:t>Phải đặt hàng</w:t>
            </w:r>
          </w:p>
        </w:tc>
      </w:tr>
      <w:tr w:rsidR="00691AA0" w14:paraId="08895D3E" w14:textId="77777777" w:rsidTr="000F0C53">
        <w:tc>
          <w:tcPr>
            <w:tcW w:w="1838" w:type="dxa"/>
          </w:tcPr>
          <w:p w14:paraId="056F5030" w14:textId="77777777" w:rsidR="00691AA0" w:rsidRPr="00746BA5" w:rsidRDefault="00691AA0" w:rsidP="000F0C53">
            <w:pPr>
              <w:spacing w:line="360" w:lineRule="auto"/>
              <w:jc w:val="center"/>
              <w:rPr>
                <w:rFonts w:ascii="Times New Roman" w:eastAsia="Times New Roman" w:hAnsi="Times New Roman" w:cs="Times New Roman"/>
                <w:b/>
                <w:color w:val="000000" w:themeColor="text1"/>
                <w:sz w:val="26"/>
                <w:szCs w:val="26"/>
              </w:rPr>
            </w:pPr>
            <w:r w:rsidRPr="00746BA5">
              <w:rPr>
                <w:rFonts w:ascii="Times New Roman" w:eastAsia="Times New Roman" w:hAnsi="Times New Roman" w:cs="Times New Roman"/>
                <w:b/>
                <w:color w:val="000000" w:themeColor="text1"/>
                <w:sz w:val="26"/>
                <w:szCs w:val="26"/>
              </w:rPr>
              <w:t>QD14</w:t>
            </w:r>
          </w:p>
        </w:tc>
        <w:tc>
          <w:tcPr>
            <w:tcW w:w="7787" w:type="dxa"/>
          </w:tcPr>
          <w:p w14:paraId="1A63FA63" w14:textId="77777777" w:rsidR="00691AA0" w:rsidRPr="00F95659" w:rsidRDefault="00691AA0" w:rsidP="000F0C53">
            <w:pPr>
              <w:spacing w:line="360" w:lineRule="auto"/>
              <w:jc w:val="center"/>
              <w:rPr>
                <w:rFonts w:ascii="Times New Roman" w:eastAsia="Times New Roman" w:hAnsi="Times New Roman" w:cs="Times New Roman"/>
                <w:sz w:val="26"/>
                <w:szCs w:val="26"/>
              </w:rPr>
            </w:pPr>
            <w:r w:rsidRPr="00463FCE">
              <w:rPr>
                <w:rFonts w:ascii="Times New Roman" w:eastAsia="Times New Roman" w:hAnsi="Times New Roman" w:cs="Times New Roman"/>
                <w:sz w:val="26"/>
                <w:szCs w:val="26"/>
              </w:rPr>
              <w:t>Phải có danh mục</w:t>
            </w:r>
          </w:p>
        </w:tc>
      </w:tr>
      <w:tr w:rsidR="00691AA0" w14:paraId="4996D1AC" w14:textId="77777777" w:rsidTr="000F0C53">
        <w:tc>
          <w:tcPr>
            <w:tcW w:w="1838" w:type="dxa"/>
          </w:tcPr>
          <w:p w14:paraId="18CACC9F" w14:textId="77777777" w:rsidR="00691AA0" w:rsidRPr="00746BA5" w:rsidRDefault="00691AA0" w:rsidP="000F0C53">
            <w:pPr>
              <w:spacing w:line="360" w:lineRule="auto"/>
              <w:jc w:val="center"/>
              <w:rPr>
                <w:rFonts w:ascii="Times New Roman" w:eastAsia="Times New Roman" w:hAnsi="Times New Roman" w:cs="Times New Roman"/>
                <w:b/>
                <w:color w:val="000000" w:themeColor="text1"/>
                <w:sz w:val="26"/>
                <w:szCs w:val="26"/>
              </w:rPr>
            </w:pPr>
            <w:r w:rsidRPr="00746BA5">
              <w:rPr>
                <w:rFonts w:ascii="Times New Roman" w:eastAsia="Times New Roman" w:hAnsi="Times New Roman" w:cs="Times New Roman"/>
                <w:b/>
                <w:color w:val="000000" w:themeColor="text1"/>
                <w:sz w:val="26"/>
                <w:szCs w:val="26"/>
              </w:rPr>
              <w:t>QD15</w:t>
            </w:r>
          </w:p>
        </w:tc>
        <w:tc>
          <w:tcPr>
            <w:tcW w:w="7787" w:type="dxa"/>
          </w:tcPr>
          <w:p w14:paraId="3718B2F9" w14:textId="77777777" w:rsidR="00691AA0" w:rsidRPr="00F95659" w:rsidRDefault="00691AA0" w:rsidP="000F0C53">
            <w:pPr>
              <w:spacing w:line="360" w:lineRule="auto"/>
              <w:jc w:val="center"/>
              <w:rPr>
                <w:rFonts w:ascii="Times New Roman" w:eastAsia="Times New Roman" w:hAnsi="Times New Roman" w:cs="Times New Roman"/>
                <w:sz w:val="26"/>
                <w:szCs w:val="26"/>
              </w:rPr>
            </w:pPr>
            <w:r w:rsidRPr="00463FCE">
              <w:rPr>
                <w:rFonts w:ascii="Times New Roman" w:eastAsia="Times New Roman" w:hAnsi="Times New Roman" w:cs="Times New Roman"/>
                <w:sz w:val="26"/>
                <w:szCs w:val="26"/>
              </w:rPr>
              <w:t>Email phải có dấu @</w:t>
            </w:r>
          </w:p>
        </w:tc>
      </w:tr>
      <w:tr w:rsidR="00691AA0" w14:paraId="332FC9FD" w14:textId="77777777" w:rsidTr="000F0C53">
        <w:tc>
          <w:tcPr>
            <w:tcW w:w="1838" w:type="dxa"/>
          </w:tcPr>
          <w:p w14:paraId="39F69DCF" w14:textId="77777777" w:rsidR="00691AA0" w:rsidRPr="00746BA5" w:rsidRDefault="00691AA0" w:rsidP="000F0C53">
            <w:pPr>
              <w:spacing w:line="360" w:lineRule="auto"/>
              <w:jc w:val="center"/>
              <w:rPr>
                <w:rFonts w:ascii="Times New Roman" w:eastAsia="Times New Roman" w:hAnsi="Times New Roman" w:cs="Times New Roman"/>
                <w:b/>
                <w:color w:val="000000" w:themeColor="text1"/>
                <w:sz w:val="26"/>
                <w:szCs w:val="26"/>
              </w:rPr>
            </w:pPr>
            <w:r w:rsidRPr="00746BA5">
              <w:rPr>
                <w:rFonts w:ascii="Times New Roman" w:eastAsia="Times New Roman" w:hAnsi="Times New Roman" w:cs="Times New Roman"/>
                <w:b/>
                <w:color w:val="000000" w:themeColor="text1"/>
                <w:sz w:val="26"/>
                <w:szCs w:val="26"/>
              </w:rPr>
              <w:t>QD16</w:t>
            </w:r>
          </w:p>
        </w:tc>
        <w:tc>
          <w:tcPr>
            <w:tcW w:w="7787" w:type="dxa"/>
          </w:tcPr>
          <w:p w14:paraId="4510DE5F" w14:textId="77777777" w:rsidR="00691AA0" w:rsidRPr="00F95659" w:rsidRDefault="00691AA0" w:rsidP="000F0C53">
            <w:pPr>
              <w:spacing w:line="360" w:lineRule="auto"/>
              <w:jc w:val="center"/>
              <w:rPr>
                <w:rFonts w:ascii="Times New Roman" w:eastAsia="Times New Roman" w:hAnsi="Times New Roman" w:cs="Times New Roman"/>
                <w:sz w:val="26"/>
                <w:szCs w:val="26"/>
              </w:rPr>
            </w:pPr>
            <w:r w:rsidRPr="00463FCE">
              <w:rPr>
                <w:rFonts w:ascii="Times New Roman" w:eastAsia="Times New Roman" w:hAnsi="Times New Roman" w:cs="Times New Roman"/>
                <w:sz w:val="26"/>
                <w:szCs w:val="26"/>
              </w:rPr>
              <w:t>Tên phải có từ 6 ký tự trở lên</w:t>
            </w:r>
          </w:p>
        </w:tc>
      </w:tr>
      <w:tr w:rsidR="00691AA0" w14:paraId="6FB13E42" w14:textId="77777777" w:rsidTr="000F0C53">
        <w:tc>
          <w:tcPr>
            <w:tcW w:w="1838" w:type="dxa"/>
          </w:tcPr>
          <w:p w14:paraId="4B64C2D4" w14:textId="77777777" w:rsidR="00691AA0" w:rsidRPr="00746BA5" w:rsidRDefault="00691AA0" w:rsidP="000F0C53">
            <w:pPr>
              <w:spacing w:line="360" w:lineRule="auto"/>
              <w:jc w:val="center"/>
              <w:rPr>
                <w:rFonts w:ascii="Times New Roman" w:eastAsia="Times New Roman" w:hAnsi="Times New Roman" w:cs="Times New Roman"/>
                <w:b/>
                <w:color w:val="000000" w:themeColor="text1"/>
                <w:sz w:val="26"/>
                <w:szCs w:val="26"/>
              </w:rPr>
            </w:pPr>
            <w:r w:rsidRPr="00746BA5">
              <w:rPr>
                <w:rFonts w:ascii="Times New Roman" w:eastAsia="Times New Roman" w:hAnsi="Times New Roman" w:cs="Times New Roman"/>
                <w:b/>
                <w:color w:val="000000" w:themeColor="text1"/>
                <w:sz w:val="26"/>
                <w:szCs w:val="26"/>
              </w:rPr>
              <w:t>QD1</w:t>
            </w:r>
            <w:r>
              <w:rPr>
                <w:rFonts w:ascii="Times New Roman" w:eastAsia="Times New Roman" w:hAnsi="Times New Roman" w:cs="Times New Roman"/>
                <w:b/>
                <w:color w:val="000000" w:themeColor="text1"/>
                <w:sz w:val="26"/>
                <w:szCs w:val="26"/>
              </w:rPr>
              <w:t>7</w:t>
            </w:r>
          </w:p>
        </w:tc>
        <w:tc>
          <w:tcPr>
            <w:tcW w:w="7787" w:type="dxa"/>
          </w:tcPr>
          <w:p w14:paraId="739329A3" w14:textId="77777777" w:rsidR="00691AA0" w:rsidRPr="00463FCE" w:rsidRDefault="00691AA0" w:rsidP="000F0C53">
            <w:pPr>
              <w:tabs>
                <w:tab w:val="left" w:pos="2760"/>
              </w:tabs>
              <w:spacing w:line="360" w:lineRule="auto"/>
              <w:jc w:val="center"/>
              <w:rPr>
                <w:rFonts w:ascii="Times New Roman" w:eastAsia="Times New Roman" w:hAnsi="Times New Roman" w:cs="Times New Roman"/>
                <w:sz w:val="26"/>
                <w:szCs w:val="26"/>
              </w:rPr>
            </w:pPr>
            <w:r w:rsidRPr="00463FCE">
              <w:rPr>
                <w:rFonts w:ascii="Times New Roman" w:eastAsia="Times New Roman" w:hAnsi="Times New Roman" w:cs="Times New Roman"/>
                <w:sz w:val="26"/>
                <w:szCs w:val="26"/>
              </w:rPr>
              <w:t>Không được bỏ trống vai trò</w:t>
            </w:r>
          </w:p>
        </w:tc>
      </w:tr>
      <w:tr w:rsidR="00691AA0" w14:paraId="6497DCDF" w14:textId="77777777" w:rsidTr="000F0C53">
        <w:tc>
          <w:tcPr>
            <w:tcW w:w="1838" w:type="dxa"/>
          </w:tcPr>
          <w:p w14:paraId="7DAE677A" w14:textId="77777777" w:rsidR="00691AA0" w:rsidRPr="00746BA5" w:rsidRDefault="00691AA0" w:rsidP="000F0C53">
            <w:pPr>
              <w:spacing w:line="360" w:lineRule="auto"/>
              <w:jc w:val="center"/>
              <w:rPr>
                <w:rFonts w:ascii="Times New Roman" w:eastAsia="Times New Roman" w:hAnsi="Times New Roman" w:cs="Times New Roman"/>
                <w:b/>
                <w:color w:val="000000" w:themeColor="text1"/>
                <w:sz w:val="26"/>
                <w:szCs w:val="26"/>
              </w:rPr>
            </w:pPr>
            <w:r w:rsidRPr="00746BA5">
              <w:rPr>
                <w:rFonts w:ascii="Times New Roman" w:eastAsia="Times New Roman" w:hAnsi="Times New Roman" w:cs="Times New Roman"/>
                <w:b/>
                <w:color w:val="000000" w:themeColor="text1"/>
                <w:sz w:val="26"/>
                <w:szCs w:val="26"/>
              </w:rPr>
              <w:t>QD1</w:t>
            </w:r>
            <w:r>
              <w:rPr>
                <w:rFonts w:ascii="Times New Roman" w:eastAsia="Times New Roman" w:hAnsi="Times New Roman" w:cs="Times New Roman"/>
                <w:b/>
                <w:color w:val="000000" w:themeColor="text1"/>
                <w:sz w:val="26"/>
                <w:szCs w:val="26"/>
              </w:rPr>
              <w:t>8</w:t>
            </w:r>
          </w:p>
        </w:tc>
        <w:tc>
          <w:tcPr>
            <w:tcW w:w="7787" w:type="dxa"/>
          </w:tcPr>
          <w:p w14:paraId="26C4BD1E" w14:textId="77777777" w:rsidR="00691AA0" w:rsidRPr="00463FCE" w:rsidRDefault="00691AA0" w:rsidP="000F0C53">
            <w:pPr>
              <w:spacing w:line="360" w:lineRule="auto"/>
              <w:jc w:val="center"/>
              <w:rPr>
                <w:rFonts w:ascii="Times New Roman" w:eastAsia="Times New Roman" w:hAnsi="Times New Roman" w:cs="Times New Roman"/>
                <w:sz w:val="26"/>
                <w:szCs w:val="26"/>
              </w:rPr>
            </w:pPr>
            <w:r w:rsidRPr="00463FCE">
              <w:rPr>
                <w:rFonts w:ascii="Times New Roman" w:eastAsia="Times New Roman" w:hAnsi="Times New Roman" w:cs="Times New Roman"/>
                <w:sz w:val="26"/>
                <w:szCs w:val="26"/>
              </w:rPr>
              <w:t>Mật khẩu phải có 6 ký tự trở lên</w:t>
            </w:r>
          </w:p>
        </w:tc>
      </w:tr>
      <w:tr w:rsidR="00691AA0" w14:paraId="029DC889" w14:textId="77777777" w:rsidTr="000F0C53">
        <w:tc>
          <w:tcPr>
            <w:tcW w:w="1838" w:type="dxa"/>
          </w:tcPr>
          <w:p w14:paraId="310140F6" w14:textId="77777777" w:rsidR="00691AA0" w:rsidRPr="00746BA5" w:rsidRDefault="00691AA0" w:rsidP="000F0C53">
            <w:pPr>
              <w:spacing w:line="360" w:lineRule="auto"/>
              <w:jc w:val="center"/>
              <w:rPr>
                <w:rFonts w:ascii="Times New Roman" w:eastAsia="Times New Roman" w:hAnsi="Times New Roman" w:cs="Times New Roman"/>
                <w:b/>
                <w:color w:val="000000" w:themeColor="text1"/>
                <w:sz w:val="26"/>
                <w:szCs w:val="26"/>
              </w:rPr>
            </w:pPr>
            <w:r w:rsidRPr="00746BA5">
              <w:rPr>
                <w:rFonts w:ascii="Times New Roman" w:eastAsia="Times New Roman" w:hAnsi="Times New Roman" w:cs="Times New Roman"/>
                <w:b/>
                <w:color w:val="000000" w:themeColor="text1"/>
                <w:sz w:val="26"/>
                <w:szCs w:val="26"/>
              </w:rPr>
              <w:t>QD1</w:t>
            </w:r>
            <w:r>
              <w:rPr>
                <w:rFonts w:ascii="Times New Roman" w:eastAsia="Times New Roman" w:hAnsi="Times New Roman" w:cs="Times New Roman"/>
                <w:b/>
                <w:color w:val="000000" w:themeColor="text1"/>
                <w:sz w:val="26"/>
                <w:szCs w:val="26"/>
              </w:rPr>
              <w:t>9</w:t>
            </w:r>
          </w:p>
        </w:tc>
        <w:tc>
          <w:tcPr>
            <w:tcW w:w="7787" w:type="dxa"/>
          </w:tcPr>
          <w:p w14:paraId="1825F111" w14:textId="77777777" w:rsidR="00691AA0" w:rsidRPr="00463FCE" w:rsidRDefault="00691AA0" w:rsidP="000F0C53">
            <w:pPr>
              <w:spacing w:line="360" w:lineRule="auto"/>
              <w:jc w:val="center"/>
              <w:rPr>
                <w:rFonts w:ascii="Times New Roman" w:eastAsia="Times New Roman" w:hAnsi="Times New Roman" w:cs="Times New Roman"/>
                <w:sz w:val="26"/>
                <w:szCs w:val="26"/>
              </w:rPr>
            </w:pPr>
            <w:r w:rsidRPr="00463FCE">
              <w:rPr>
                <w:rFonts w:ascii="Times New Roman" w:eastAsia="Times New Roman" w:hAnsi="Times New Roman" w:cs="Times New Roman"/>
                <w:sz w:val="26"/>
                <w:szCs w:val="26"/>
              </w:rPr>
              <w:t>Địa chỉ phải nhập từ 20 ký tự trở lên</w:t>
            </w:r>
          </w:p>
        </w:tc>
      </w:tr>
    </w:tbl>
    <w:p w14:paraId="1266333C" w14:textId="77777777" w:rsidR="0040596E" w:rsidRPr="0040596E" w:rsidRDefault="0040596E" w:rsidP="0040596E"/>
    <w:p w14:paraId="3D937C20" w14:textId="77777777" w:rsidR="0099045B" w:rsidRDefault="0099045B">
      <w:pPr>
        <w:spacing w:before="0" w:after="200" w:line="276" w:lineRule="auto"/>
        <w:rPr>
          <w:rFonts w:ascii="Times New Roman" w:eastAsiaTheme="majorEastAsia" w:hAnsi="Times New Roman" w:cs="Times New Roman"/>
          <w:color w:val="243F60" w:themeColor="accent1" w:themeShade="7F"/>
          <w:sz w:val="28"/>
          <w:szCs w:val="28"/>
        </w:rPr>
      </w:pPr>
      <w:bookmarkStart w:id="914" w:name="_Toc50884349"/>
      <w:r>
        <w:br w:type="page"/>
      </w:r>
    </w:p>
    <w:p w14:paraId="1A2AC5C6" w14:textId="4A551856" w:rsidR="002C0078" w:rsidRPr="004A68EB" w:rsidRDefault="002C0078" w:rsidP="008B60D0">
      <w:pPr>
        <w:pStyle w:val="u2"/>
      </w:pPr>
      <w:bookmarkStart w:id="915" w:name="_Toc172974135"/>
      <w:r w:rsidRPr="004A68EB">
        <w:lastRenderedPageBreak/>
        <w:t xml:space="preserve">Danh sách </w:t>
      </w:r>
      <w:r>
        <w:t>yêu cầu</w:t>
      </w:r>
      <w:bookmarkEnd w:id="914"/>
      <w:bookmarkEnd w:id="915"/>
    </w:p>
    <w:p w14:paraId="75F2047C" w14:textId="757F7F53" w:rsidR="002C0078" w:rsidRPr="004A68EB" w:rsidRDefault="002C0078" w:rsidP="008B60D0">
      <w:pPr>
        <w:pStyle w:val="u3"/>
      </w:pPr>
      <w:bookmarkStart w:id="916" w:name="_Toc50884350"/>
      <w:bookmarkStart w:id="917" w:name="_Toc172974136"/>
      <w:r w:rsidRPr="004A68EB">
        <w:t>Danh sách yêu cầu nghiệp vụ</w:t>
      </w:r>
      <w:bookmarkEnd w:id="916"/>
      <w:bookmarkEnd w:id="917"/>
    </w:p>
    <w:tbl>
      <w:tblPr>
        <w:tblW w:w="9535"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632"/>
        <w:gridCol w:w="1793"/>
        <w:gridCol w:w="2160"/>
        <w:gridCol w:w="2340"/>
        <w:gridCol w:w="2610"/>
      </w:tblGrid>
      <w:tr w:rsidR="00A32BDA" w14:paraId="6F3523AE" w14:textId="77777777" w:rsidTr="00EC5F44">
        <w:trPr>
          <w:trHeight w:val="360"/>
        </w:trPr>
        <w:tc>
          <w:tcPr>
            <w:tcW w:w="9535" w:type="dxa"/>
            <w:gridSpan w:val="5"/>
            <w:shd w:val="clear" w:color="auto" w:fill="B7DDE8"/>
          </w:tcPr>
          <w:p w14:paraId="376D07C2" w14:textId="77777777" w:rsidR="00A32BDA" w:rsidRDefault="00A32BDA" w:rsidP="00EC5F44">
            <w:pPr>
              <w:jc w:val="center"/>
              <w:rPr>
                <w:rFonts w:ascii="Times New Roman" w:eastAsia="Times New Roman" w:hAnsi="Times New Roman" w:cs="Times New Roman"/>
                <w:b/>
              </w:rPr>
            </w:pPr>
            <w:r>
              <w:rPr>
                <w:rFonts w:ascii="Times New Roman" w:eastAsia="Times New Roman" w:hAnsi="Times New Roman" w:cs="Times New Roman"/>
                <w:b/>
              </w:rPr>
              <w:t xml:space="preserve">Bảng trách nhiệm </w:t>
            </w:r>
          </w:p>
          <w:p w14:paraId="6CCF7E82" w14:textId="77777777" w:rsidR="00A32BDA" w:rsidRDefault="00A32BDA" w:rsidP="00EC5F44">
            <w:pPr>
              <w:jc w:val="center"/>
              <w:rPr>
                <w:rFonts w:ascii="Times New Roman" w:eastAsia="Times New Roman" w:hAnsi="Times New Roman" w:cs="Times New Roman"/>
                <w:b/>
              </w:rPr>
            </w:pPr>
            <w:r>
              <w:rPr>
                <w:rFonts w:ascii="Times New Roman" w:eastAsia="Times New Roman" w:hAnsi="Times New Roman" w:cs="Times New Roman"/>
                <w:b/>
              </w:rPr>
              <w:t xml:space="preserve">Bộ phận: Quản lý nhân viên </w:t>
            </w:r>
          </w:p>
        </w:tc>
      </w:tr>
      <w:tr w:rsidR="00A32BDA" w14:paraId="0824DF82" w14:textId="77777777" w:rsidTr="00EC5F44">
        <w:trPr>
          <w:trHeight w:val="360"/>
        </w:trPr>
        <w:tc>
          <w:tcPr>
            <w:tcW w:w="632" w:type="dxa"/>
            <w:shd w:val="clear" w:color="auto" w:fill="FFFF00"/>
          </w:tcPr>
          <w:p w14:paraId="64A6BE20" w14:textId="77777777" w:rsidR="00A32BDA" w:rsidRDefault="00A32BDA" w:rsidP="00EC5F44">
            <w:pPr>
              <w:jc w:val="center"/>
              <w:rPr>
                <w:rFonts w:ascii="Times New Roman" w:eastAsia="Times New Roman" w:hAnsi="Times New Roman" w:cs="Times New Roman"/>
                <w:b/>
              </w:rPr>
            </w:pPr>
            <w:r>
              <w:rPr>
                <w:rFonts w:ascii="Times New Roman" w:eastAsia="Times New Roman" w:hAnsi="Times New Roman" w:cs="Times New Roman"/>
                <w:b/>
              </w:rPr>
              <w:t>STT</w:t>
            </w:r>
          </w:p>
        </w:tc>
        <w:tc>
          <w:tcPr>
            <w:tcW w:w="1793" w:type="dxa"/>
            <w:shd w:val="clear" w:color="auto" w:fill="FFFF00"/>
          </w:tcPr>
          <w:p w14:paraId="6BD8AB76" w14:textId="77777777" w:rsidR="00A32BDA" w:rsidRDefault="00A32BDA" w:rsidP="00EC5F44">
            <w:pPr>
              <w:jc w:val="center"/>
              <w:rPr>
                <w:rFonts w:ascii="Times New Roman" w:eastAsia="Times New Roman" w:hAnsi="Times New Roman" w:cs="Times New Roman"/>
                <w:b/>
              </w:rPr>
            </w:pPr>
            <w:r>
              <w:rPr>
                <w:rFonts w:ascii="Times New Roman" w:eastAsia="Times New Roman" w:hAnsi="Times New Roman" w:cs="Times New Roman"/>
                <w:b/>
              </w:rPr>
              <w:t>Nghiệp vụ</w:t>
            </w:r>
          </w:p>
        </w:tc>
        <w:tc>
          <w:tcPr>
            <w:tcW w:w="2160" w:type="dxa"/>
            <w:shd w:val="clear" w:color="auto" w:fill="FFFF00"/>
          </w:tcPr>
          <w:p w14:paraId="7236C5E6" w14:textId="77777777" w:rsidR="00A32BDA" w:rsidRDefault="00A32BDA" w:rsidP="00EC5F44">
            <w:pPr>
              <w:jc w:val="center"/>
              <w:rPr>
                <w:rFonts w:ascii="Times New Roman" w:eastAsia="Times New Roman" w:hAnsi="Times New Roman" w:cs="Times New Roman"/>
                <w:b/>
              </w:rPr>
            </w:pPr>
            <w:r>
              <w:rPr>
                <w:rFonts w:ascii="Times New Roman" w:eastAsia="Times New Roman" w:hAnsi="Times New Roman" w:cs="Times New Roman"/>
                <w:b/>
              </w:rPr>
              <w:t>Người dùng</w:t>
            </w:r>
          </w:p>
        </w:tc>
        <w:tc>
          <w:tcPr>
            <w:tcW w:w="2340" w:type="dxa"/>
            <w:shd w:val="clear" w:color="auto" w:fill="FFFF00"/>
          </w:tcPr>
          <w:p w14:paraId="3A530875" w14:textId="77777777" w:rsidR="00A32BDA" w:rsidRDefault="00A32BDA" w:rsidP="00EC5F44">
            <w:pPr>
              <w:jc w:val="center"/>
              <w:rPr>
                <w:rFonts w:ascii="Times New Roman" w:eastAsia="Times New Roman" w:hAnsi="Times New Roman" w:cs="Times New Roman"/>
                <w:b/>
              </w:rPr>
            </w:pPr>
            <w:r>
              <w:rPr>
                <w:rFonts w:ascii="Times New Roman" w:eastAsia="Times New Roman" w:hAnsi="Times New Roman" w:cs="Times New Roman"/>
                <w:b/>
              </w:rPr>
              <w:t>Phần mềm</w:t>
            </w:r>
          </w:p>
        </w:tc>
        <w:tc>
          <w:tcPr>
            <w:tcW w:w="2610" w:type="dxa"/>
            <w:shd w:val="clear" w:color="auto" w:fill="FFFF00"/>
          </w:tcPr>
          <w:p w14:paraId="1E784CBE" w14:textId="77777777" w:rsidR="00A32BDA" w:rsidRDefault="00A32BDA" w:rsidP="00EC5F44">
            <w:pPr>
              <w:jc w:val="center"/>
              <w:rPr>
                <w:rFonts w:ascii="Times New Roman" w:eastAsia="Times New Roman" w:hAnsi="Times New Roman" w:cs="Times New Roman"/>
                <w:b/>
              </w:rPr>
            </w:pPr>
            <w:r>
              <w:rPr>
                <w:rFonts w:ascii="Times New Roman" w:eastAsia="Times New Roman" w:hAnsi="Times New Roman" w:cs="Times New Roman"/>
                <w:b/>
              </w:rPr>
              <w:t>Ghi chú</w:t>
            </w:r>
          </w:p>
        </w:tc>
      </w:tr>
      <w:tr w:rsidR="00A32BDA" w14:paraId="1EBACBE8" w14:textId="77777777" w:rsidTr="00EC5F44">
        <w:trPr>
          <w:trHeight w:val="285"/>
        </w:trPr>
        <w:tc>
          <w:tcPr>
            <w:tcW w:w="632" w:type="dxa"/>
          </w:tcPr>
          <w:p w14:paraId="099F2079" w14:textId="77777777" w:rsidR="00A32BDA" w:rsidRDefault="00A32BDA" w:rsidP="00EC5F44">
            <w:pPr>
              <w:rPr>
                <w:rFonts w:ascii="Times New Roman" w:eastAsia="Times New Roman" w:hAnsi="Times New Roman" w:cs="Times New Roman"/>
              </w:rPr>
            </w:pPr>
            <w:r>
              <w:rPr>
                <w:rFonts w:ascii="Times New Roman" w:eastAsia="Times New Roman" w:hAnsi="Times New Roman" w:cs="Times New Roman"/>
              </w:rPr>
              <w:t>1</w:t>
            </w:r>
          </w:p>
        </w:tc>
        <w:tc>
          <w:tcPr>
            <w:tcW w:w="1793" w:type="dxa"/>
            <w:vAlign w:val="center"/>
          </w:tcPr>
          <w:p w14:paraId="38AD75CF" w14:textId="77777777" w:rsidR="00A32BDA" w:rsidRDefault="00A32BDA" w:rsidP="00EC5F44">
            <w:pPr>
              <w:rPr>
                <w:rFonts w:ascii="Times New Roman" w:eastAsia="Times New Roman" w:hAnsi="Times New Roman" w:cs="Times New Roman"/>
              </w:rPr>
            </w:pPr>
            <w:r>
              <w:rPr>
                <w:rFonts w:ascii="Times New Roman" w:eastAsia="Times New Roman" w:hAnsi="Times New Roman" w:cs="Times New Roman"/>
              </w:rPr>
              <w:t>Báo cáo doanh thu</w:t>
            </w:r>
          </w:p>
        </w:tc>
        <w:tc>
          <w:tcPr>
            <w:tcW w:w="2160" w:type="dxa"/>
          </w:tcPr>
          <w:p w14:paraId="718D5459" w14:textId="77777777" w:rsidR="00A32BDA" w:rsidRDefault="00A32BDA" w:rsidP="00EC5F44">
            <w:pPr>
              <w:rPr>
                <w:rFonts w:ascii="Times New Roman" w:eastAsia="Times New Roman" w:hAnsi="Times New Roman" w:cs="Times New Roman"/>
              </w:rPr>
            </w:pPr>
            <w:r>
              <w:rPr>
                <w:rFonts w:ascii="Times New Roman" w:eastAsia="Times New Roman" w:hAnsi="Times New Roman" w:cs="Times New Roman"/>
              </w:rPr>
              <w:t>Nhập doanh thu vào excel sách đã bán và nhập về trong kho</w:t>
            </w:r>
          </w:p>
        </w:tc>
        <w:tc>
          <w:tcPr>
            <w:tcW w:w="2340" w:type="dxa"/>
          </w:tcPr>
          <w:p w14:paraId="55E9C57A" w14:textId="77777777" w:rsidR="00A32BDA" w:rsidRDefault="00A32BDA" w:rsidP="00EC5F44">
            <w:pPr>
              <w:rPr>
                <w:rFonts w:ascii="Times New Roman" w:eastAsia="Times New Roman" w:hAnsi="Times New Roman" w:cs="Times New Roman"/>
              </w:rPr>
            </w:pPr>
            <w:r>
              <w:rPr>
                <w:rFonts w:ascii="Times New Roman" w:eastAsia="Times New Roman" w:hAnsi="Times New Roman" w:cs="Times New Roman"/>
              </w:rPr>
              <w:t>Tính toán chính xác thông tin đã nhập</w:t>
            </w:r>
          </w:p>
        </w:tc>
        <w:tc>
          <w:tcPr>
            <w:tcW w:w="2610" w:type="dxa"/>
          </w:tcPr>
          <w:p w14:paraId="0449CFF0" w14:textId="77777777" w:rsidR="00A32BDA" w:rsidRDefault="00A32BDA" w:rsidP="00EC5F44">
            <w:pPr>
              <w:rPr>
                <w:rFonts w:ascii="Times New Roman" w:eastAsia="Times New Roman" w:hAnsi="Times New Roman" w:cs="Times New Roman"/>
              </w:rPr>
            </w:pPr>
          </w:p>
        </w:tc>
      </w:tr>
      <w:tr w:rsidR="00A32BDA" w14:paraId="2F48E93E" w14:textId="77777777" w:rsidTr="00EC5F44">
        <w:trPr>
          <w:trHeight w:val="285"/>
        </w:trPr>
        <w:tc>
          <w:tcPr>
            <w:tcW w:w="632" w:type="dxa"/>
          </w:tcPr>
          <w:p w14:paraId="7F2D5314" w14:textId="77777777" w:rsidR="00A32BDA" w:rsidRDefault="00A32BDA" w:rsidP="00EC5F44">
            <w:pPr>
              <w:rPr>
                <w:rFonts w:ascii="Times New Roman" w:eastAsia="Times New Roman" w:hAnsi="Times New Roman" w:cs="Times New Roman"/>
              </w:rPr>
            </w:pPr>
            <w:r>
              <w:rPr>
                <w:rFonts w:ascii="Times New Roman" w:eastAsia="Times New Roman" w:hAnsi="Times New Roman" w:cs="Times New Roman"/>
              </w:rPr>
              <w:t>2</w:t>
            </w:r>
          </w:p>
        </w:tc>
        <w:tc>
          <w:tcPr>
            <w:tcW w:w="1793" w:type="dxa"/>
            <w:vAlign w:val="center"/>
          </w:tcPr>
          <w:p w14:paraId="08D91144" w14:textId="77777777" w:rsidR="00A32BDA" w:rsidRDefault="00A32BDA" w:rsidP="00EC5F44">
            <w:pPr>
              <w:rPr>
                <w:rFonts w:ascii="Times New Roman" w:eastAsia="Times New Roman" w:hAnsi="Times New Roman" w:cs="Times New Roman"/>
              </w:rPr>
            </w:pPr>
            <w:r>
              <w:rPr>
                <w:rFonts w:ascii="Times New Roman" w:eastAsia="Times New Roman" w:hAnsi="Times New Roman" w:cs="Times New Roman"/>
              </w:rPr>
              <w:t>Nâng cấp tài khoản</w:t>
            </w:r>
          </w:p>
        </w:tc>
        <w:tc>
          <w:tcPr>
            <w:tcW w:w="2160" w:type="dxa"/>
          </w:tcPr>
          <w:p w14:paraId="0A781FDE" w14:textId="77777777" w:rsidR="00A32BDA" w:rsidRDefault="00A32BDA" w:rsidP="00EC5F44">
            <w:pPr>
              <w:rPr>
                <w:rFonts w:ascii="Times New Roman" w:eastAsia="Times New Roman" w:hAnsi="Times New Roman" w:cs="Times New Roman"/>
              </w:rPr>
            </w:pPr>
            <w:r>
              <w:rPr>
                <w:rFonts w:ascii="Times New Roman" w:eastAsia="Times New Roman" w:hAnsi="Times New Roman" w:cs="Times New Roman"/>
              </w:rPr>
              <w:t>Chọn tài khoản khách hàng đã mua sách nhiều lần</w:t>
            </w:r>
          </w:p>
        </w:tc>
        <w:tc>
          <w:tcPr>
            <w:tcW w:w="2340" w:type="dxa"/>
          </w:tcPr>
          <w:p w14:paraId="3D6B4A09" w14:textId="77777777" w:rsidR="00A32BDA" w:rsidRDefault="00A32BDA" w:rsidP="00EC5F44">
            <w:pPr>
              <w:rPr>
                <w:rFonts w:ascii="Times New Roman" w:eastAsia="Times New Roman" w:hAnsi="Times New Roman" w:cs="Times New Roman"/>
              </w:rPr>
            </w:pPr>
            <w:r>
              <w:rPr>
                <w:rFonts w:ascii="Times New Roman" w:eastAsia="Times New Roman" w:hAnsi="Times New Roman" w:cs="Times New Roman"/>
              </w:rPr>
              <w:t>Cập nhật tài khoản khách hàng lên một bậc</w:t>
            </w:r>
          </w:p>
        </w:tc>
        <w:tc>
          <w:tcPr>
            <w:tcW w:w="2610" w:type="dxa"/>
          </w:tcPr>
          <w:p w14:paraId="5804128F" w14:textId="77777777" w:rsidR="00A32BDA" w:rsidRDefault="00A32BDA" w:rsidP="00EC5F44">
            <w:pPr>
              <w:rPr>
                <w:rFonts w:ascii="Times New Roman" w:eastAsia="Times New Roman" w:hAnsi="Times New Roman" w:cs="Times New Roman"/>
              </w:rPr>
            </w:pPr>
          </w:p>
        </w:tc>
      </w:tr>
    </w:tbl>
    <w:p w14:paraId="301CD889" w14:textId="77777777" w:rsidR="00A32BDA" w:rsidRDefault="00A32BDA" w:rsidP="007F6226"/>
    <w:tbl>
      <w:tblPr>
        <w:tblW w:w="9535"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632"/>
        <w:gridCol w:w="1793"/>
        <w:gridCol w:w="2160"/>
        <w:gridCol w:w="2340"/>
        <w:gridCol w:w="2610"/>
      </w:tblGrid>
      <w:tr w:rsidR="00A32BDA" w14:paraId="761A2583" w14:textId="77777777" w:rsidTr="00EC5F44">
        <w:trPr>
          <w:trHeight w:val="360"/>
        </w:trPr>
        <w:tc>
          <w:tcPr>
            <w:tcW w:w="9535" w:type="dxa"/>
            <w:gridSpan w:val="5"/>
            <w:shd w:val="clear" w:color="auto" w:fill="B7DDE8"/>
          </w:tcPr>
          <w:p w14:paraId="4F359DA5" w14:textId="77777777" w:rsidR="00A32BDA" w:rsidRDefault="00A32BDA" w:rsidP="00EC5F44">
            <w:pPr>
              <w:jc w:val="center"/>
              <w:rPr>
                <w:rFonts w:ascii="Times New Roman" w:eastAsia="Times New Roman" w:hAnsi="Times New Roman" w:cs="Times New Roman"/>
                <w:b/>
              </w:rPr>
            </w:pPr>
            <w:r>
              <w:rPr>
                <w:rFonts w:ascii="Times New Roman" w:eastAsia="Times New Roman" w:hAnsi="Times New Roman" w:cs="Times New Roman"/>
                <w:b/>
              </w:rPr>
              <w:t xml:space="preserve">Bảng trách nhiệm </w:t>
            </w:r>
          </w:p>
          <w:p w14:paraId="56EDA685" w14:textId="77777777" w:rsidR="00A32BDA" w:rsidRDefault="00A32BDA" w:rsidP="00EC5F44">
            <w:pPr>
              <w:jc w:val="center"/>
              <w:rPr>
                <w:rFonts w:ascii="Times New Roman" w:eastAsia="Times New Roman" w:hAnsi="Times New Roman" w:cs="Times New Roman"/>
                <w:b/>
              </w:rPr>
            </w:pPr>
            <w:r>
              <w:rPr>
                <w:rFonts w:ascii="Times New Roman" w:eastAsia="Times New Roman" w:hAnsi="Times New Roman" w:cs="Times New Roman"/>
                <w:b/>
              </w:rPr>
              <w:t>Bộ phận: Phòng kỹ thuật</w:t>
            </w:r>
          </w:p>
        </w:tc>
      </w:tr>
      <w:tr w:rsidR="00A32BDA" w14:paraId="3BF33CF7" w14:textId="77777777" w:rsidTr="00EC5F44">
        <w:trPr>
          <w:trHeight w:val="360"/>
        </w:trPr>
        <w:tc>
          <w:tcPr>
            <w:tcW w:w="632" w:type="dxa"/>
            <w:shd w:val="clear" w:color="auto" w:fill="FFFF00"/>
          </w:tcPr>
          <w:p w14:paraId="641E13B0" w14:textId="77777777" w:rsidR="00A32BDA" w:rsidRDefault="00A32BDA" w:rsidP="00EC5F44">
            <w:pPr>
              <w:jc w:val="center"/>
              <w:rPr>
                <w:rFonts w:ascii="Times New Roman" w:eastAsia="Times New Roman" w:hAnsi="Times New Roman" w:cs="Times New Roman"/>
                <w:b/>
              </w:rPr>
            </w:pPr>
            <w:r>
              <w:rPr>
                <w:rFonts w:ascii="Times New Roman" w:eastAsia="Times New Roman" w:hAnsi="Times New Roman" w:cs="Times New Roman"/>
                <w:b/>
              </w:rPr>
              <w:t>STT</w:t>
            </w:r>
          </w:p>
        </w:tc>
        <w:tc>
          <w:tcPr>
            <w:tcW w:w="1793" w:type="dxa"/>
            <w:shd w:val="clear" w:color="auto" w:fill="FFFF00"/>
          </w:tcPr>
          <w:p w14:paraId="70E645F0" w14:textId="77777777" w:rsidR="00A32BDA" w:rsidRDefault="00A32BDA" w:rsidP="00EC5F44">
            <w:pPr>
              <w:jc w:val="center"/>
              <w:rPr>
                <w:rFonts w:ascii="Times New Roman" w:eastAsia="Times New Roman" w:hAnsi="Times New Roman" w:cs="Times New Roman"/>
                <w:b/>
              </w:rPr>
            </w:pPr>
            <w:r>
              <w:rPr>
                <w:rFonts w:ascii="Times New Roman" w:eastAsia="Times New Roman" w:hAnsi="Times New Roman" w:cs="Times New Roman"/>
                <w:b/>
              </w:rPr>
              <w:t>Nghiệp vụ</w:t>
            </w:r>
          </w:p>
        </w:tc>
        <w:tc>
          <w:tcPr>
            <w:tcW w:w="2160" w:type="dxa"/>
            <w:shd w:val="clear" w:color="auto" w:fill="FFFF00"/>
          </w:tcPr>
          <w:p w14:paraId="4D1603D2" w14:textId="77777777" w:rsidR="00A32BDA" w:rsidRDefault="00A32BDA" w:rsidP="00EC5F44">
            <w:pPr>
              <w:jc w:val="center"/>
              <w:rPr>
                <w:rFonts w:ascii="Times New Roman" w:eastAsia="Times New Roman" w:hAnsi="Times New Roman" w:cs="Times New Roman"/>
                <w:b/>
              </w:rPr>
            </w:pPr>
            <w:r>
              <w:rPr>
                <w:rFonts w:ascii="Times New Roman" w:eastAsia="Times New Roman" w:hAnsi="Times New Roman" w:cs="Times New Roman"/>
                <w:b/>
              </w:rPr>
              <w:t>Người dùng</w:t>
            </w:r>
          </w:p>
        </w:tc>
        <w:tc>
          <w:tcPr>
            <w:tcW w:w="2340" w:type="dxa"/>
            <w:shd w:val="clear" w:color="auto" w:fill="FFFF00"/>
          </w:tcPr>
          <w:p w14:paraId="609D5E09" w14:textId="77777777" w:rsidR="00A32BDA" w:rsidRDefault="00A32BDA" w:rsidP="00EC5F44">
            <w:pPr>
              <w:jc w:val="center"/>
              <w:rPr>
                <w:rFonts w:ascii="Times New Roman" w:eastAsia="Times New Roman" w:hAnsi="Times New Roman" w:cs="Times New Roman"/>
                <w:b/>
              </w:rPr>
            </w:pPr>
            <w:r>
              <w:rPr>
                <w:rFonts w:ascii="Times New Roman" w:eastAsia="Times New Roman" w:hAnsi="Times New Roman" w:cs="Times New Roman"/>
                <w:b/>
              </w:rPr>
              <w:t>Phần mềm</w:t>
            </w:r>
          </w:p>
        </w:tc>
        <w:tc>
          <w:tcPr>
            <w:tcW w:w="2610" w:type="dxa"/>
            <w:shd w:val="clear" w:color="auto" w:fill="FFFF00"/>
          </w:tcPr>
          <w:p w14:paraId="102D7BCE" w14:textId="77777777" w:rsidR="00A32BDA" w:rsidRDefault="00A32BDA" w:rsidP="00EC5F44">
            <w:pPr>
              <w:jc w:val="center"/>
              <w:rPr>
                <w:rFonts w:ascii="Times New Roman" w:eastAsia="Times New Roman" w:hAnsi="Times New Roman" w:cs="Times New Roman"/>
                <w:b/>
              </w:rPr>
            </w:pPr>
            <w:r>
              <w:rPr>
                <w:rFonts w:ascii="Times New Roman" w:eastAsia="Times New Roman" w:hAnsi="Times New Roman" w:cs="Times New Roman"/>
                <w:b/>
              </w:rPr>
              <w:t>Ghi chú</w:t>
            </w:r>
          </w:p>
        </w:tc>
      </w:tr>
      <w:tr w:rsidR="00A32BDA" w14:paraId="7ACE304D" w14:textId="77777777" w:rsidTr="00EC5F44">
        <w:trPr>
          <w:trHeight w:val="938"/>
        </w:trPr>
        <w:tc>
          <w:tcPr>
            <w:tcW w:w="632" w:type="dxa"/>
            <w:vAlign w:val="center"/>
          </w:tcPr>
          <w:p w14:paraId="7D76B33B" w14:textId="77777777" w:rsidR="00A32BDA" w:rsidRDefault="00A32BDA" w:rsidP="00EC5F44">
            <w:pPr>
              <w:rPr>
                <w:rFonts w:ascii="Times New Roman" w:eastAsia="Times New Roman" w:hAnsi="Times New Roman" w:cs="Times New Roman"/>
              </w:rPr>
            </w:pPr>
            <w:r>
              <w:rPr>
                <w:rFonts w:ascii="Times New Roman" w:eastAsia="Times New Roman" w:hAnsi="Times New Roman" w:cs="Times New Roman"/>
              </w:rPr>
              <w:t>1</w:t>
            </w:r>
          </w:p>
        </w:tc>
        <w:tc>
          <w:tcPr>
            <w:tcW w:w="1793" w:type="dxa"/>
            <w:vAlign w:val="center"/>
          </w:tcPr>
          <w:p w14:paraId="4DC6E707" w14:textId="77777777" w:rsidR="00A32BDA" w:rsidRDefault="00A32BDA" w:rsidP="00EC5F44">
            <w:pPr>
              <w:rPr>
                <w:rFonts w:ascii="Times New Roman" w:eastAsia="Times New Roman" w:hAnsi="Times New Roman" w:cs="Times New Roman"/>
              </w:rPr>
            </w:pPr>
            <w:r>
              <w:rPr>
                <w:rFonts w:ascii="Times New Roman" w:eastAsia="Times New Roman" w:hAnsi="Times New Roman" w:cs="Times New Roman"/>
              </w:rPr>
              <w:t>Quản lí tài khoản</w:t>
            </w:r>
          </w:p>
        </w:tc>
        <w:tc>
          <w:tcPr>
            <w:tcW w:w="2160" w:type="dxa"/>
            <w:vAlign w:val="center"/>
          </w:tcPr>
          <w:p w14:paraId="6299D67A" w14:textId="77777777" w:rsidR="00A32BDA" w:rsidRDefault="00A32BDA" w:rsidP="00EC5F44">
            <w:pPr>
              <w:rPr>
                <w:rFonts w:ascii="Times New Roman" w:eastAsia="Times New Roman" w:hAnsi="Times New Roman" w:cs="Times New Roman"/>
              </w:rPr>
            </w:pPr>
            <w:r>
              <w:rPr>
                <w:rFonts w:ascii="Times New Roman" w:eastAsia="Times New Roman" w:hAnsi="Times New Roman" w:cs="Times New Roman"/>
              </w:rPr>
              <w:t>Thêm, sửa, xóa và sửa lỗi đăng nhập, đăng kí cho khách hàng</w:t>
            </w:r>
          </w:p>
        </w:tc>
        <w:tc>
          <w:tcPr>
            <w:tcW w:w="2340" w:type="dxa"/>
            <w:vAlign w:val="center"/>
          </w:tcPr>
          <w:p w14:paraId="42C5E57B" w14:textId="77777777" w:rsidR="00A32BDA" w:rsidRDefault="00A32BDA" w:rsidP="00EC5F44">
            <w:pPr>
              <w:rPr>
                <w:rFonts w:ascii="Times New Roman" w:eastAsia="Times New Roman" w:hAnsi="Times New Roman" w:cs="Times New Roman"/>
              </w:rPr>
            </w:pPr>
            <w:r>
              <w:rPr>
                <w:rFonts w:ascii="Times New Roman" w:eastAsia="Times New Roman" w:hAnsi="Times New Roman" w:cs="Times New Roman"/>
              </w:rPr>
              <w:t>Lưu dữ liệu đăng nhập, đăng kí và cập nhật</w:t>
            </w:r>
          </w:p>
        </w:tc>
        <w:tc>
          <w:tcPr>
            <w:tcW w:w="2610" w:type="dxa"/>
            <w:vAlign w:val="center"/>
          </w:tcPr>
          <w:p w14:paraId="3D016D62" w14:textId="77777777" w:rsidR="00A32BDA" w:rsidRDefault="00A32BDA" w:rsidP="00EC5F44">
            <w:pPr>
              <w:rPr>
                <w:rFonts w:ascii="Times New Roman" w:eastAsia="Times New Roman" w:hAnsi="Times New Roman" w:cs="Times New Roman"/>
              </w:rPr>
            </w:pPr>
          </w:p>
        </w:tc>
      </w:tr>
      <w:tr w:rsidR="00A32BDA" w14:paraId="0F44E93A" w14:textId="77777777" w:rsidTr="00EC5F44">
        <w:trPr>
          <w:trHeight w:val="783"/>
        </w:trPr>
        <w:tc>
          <w:tcPr>
            <w:tcW w:w="632" w:type="dxa"/>
            <w:vAlign w:val="center"/>
          </w:tcPr>
          <w:p w14:paraId="531FE2CC" w14:textId="77777777" w:rsidR="00A32BDA" w:rsidRDefault="00A32BDA" w:rsidP="00EC5F44">
            <w:pPr>
              <w:rPr>
                <w:rFonts w:ascii="Times New Roman" w:eastAsia="Times New Roman" w:hAnsi="Times New Roman" w:cs="Times New Roman"/>
              </w:rPr>
            </w:pPr>
            <w:r>
              <w:rPr>
                <w:rFonts w:ascii="Times New Roman" w:eastAsia="Times New Roman" w:hAnsi="Times New Roman" w:cs="Times New Roman"/>
              </w:rPr>
              <w:t>2</w:t>
            </w:r>
          </w:p>
        </w:tc>
        <w:tc>
          <w:tcPr>
            <w:tcW w:w="1793" w:type="dxa"/>
            <w:vAlign w:val="center"/>
          </w:tcPr>
          <w:p w14:paraId="094C8A73" w14:textId="77777777" w:rsidR="00A32BDA" w:rsidRDefault="00A32BDA" w:rsidP="00EC5F44">
            <w:pPr>
              <w:rPr>
                <w:rFonts w:ascii="Times New Roman" w:eastAsia="Times New Roman" w:hAnsi="Times New Roman" w:cs="Times New Roman"/>
              </w:rPr>
            </w:pPr>
            <w:r>
              <w:rPr>
                <w:rFonts w:ascii="Times New Roman" w:eastAsia="Times New Roman" w:hAnsi="Times New Roman" w:cs="Times New Roman"/>
              </w:rPr>
              <w:t>Quản lý sách</w:t>
            </w:r>
          </w:p>
        </w:tc>
        <w:tc>
          <w:tcPr>
            <w:tcW w:w="2160" w:type="dxa"/>
            <w:vAlign w:val="center"/>
          </w:tcPr>
          <w:p w14:paraId="58680530" w14:textId="77777777" w:rsidR="00A32BDA" w:rsidRDefault="00A32BDA" w:rsidP="00EC5F44">
            <w:pPr>
              <w:rPr>
                <w:rFonts w:ascii="Times New Roman" w:eastAsia="Times New Roman" w:hAnsi="Times New Roman" w:cs="Times New Roman"/>
              </w:rPr>
            </w:pPr>
            <w:r>
              <w:rPr>
                <w:rFonts w:ascii="Times New Roman" w:eastAsia="Times New Roman" w:hAnsi="Times New Roman" w:cs="Times New Roman"/>
              </w:rPr>
              <w:t>Thêm, sửa, xóa sách</w:t>
            </w:r>
          </w:p>
        </w:tc>
        <w:tc>
          <w:tcPr>
            <w:tcW w:w="2340" w:type="dxa"/>
            <w:vAlign w:val="center"/>
          </w:tcPr>
          <w:p w14:paraId="299BF11C" w14:textId="77777777" w:rsidR="00A32BDA" w:rsidRDefault="00A32BDA" w:rsidP="00EC5F44">
            <w:pPr>
              <w:rPr>
                <w:rFonts w:ascii="Times New Roman" w:eastAsia="Times New Roman" w:hAnsi="Times New Roman" w:cs="Times New Roman"/>
              </w:rPr>
            </w:pPr>
            <w:r>
              <w:rPr>
                <w:rFonts w:ascii="Times New Roman" w:eastAsia="Times New Roman" w:hAnsi="Times New Roman" w:cs="Times New Roman"/>
              </w:rPr>
              <w:t>Lưu dữ liệu và cập nhật</w:t>
            </w:r>
          </w:p>
        </w:tc>
        <w:tc>
          <w:tcPr>
            <w:tcW w:w="2610" w:type="dxa"/>
            <w:vAlign w:val="center"/>
          </w:tcPr>
          <w:p w14:paraId="5E7D7D83" w14:textId="77777777" w:rsidR="00A32BDA" w:rsidRDefault="00A32BDA" w:rsidP="00EC5F44">
            <w:pPr>
              <w:rPr>
                <w:rFonts w:ascii="Times New Roman" w:eastAsia="Times New Roman" w:hAnsi="Times New Roman" w:cs="Times New Roman"/>
              </w:rPr>
            </w:pPr>
          </w:p>
        </w:tc>
      </w:tr>
      <w:tr w:rsidR="00A32BDA" w14:paraId="3D7CC0E0" w14:textId="77777777" w:rsidTr="00EC5F44">
        <w:trPr>
          <w:trHeight w:val="285"/>
        </w:trPr>
        <w:tc>
          <w:tcPr>
            <w:tcW w:w="632" w:type="dxa"/>
            <w:vAlign w:val="center"/>
          </w:tcPr>
          <w:p w14:paraId="61B4195B" w14:textId="77777777" w:rsidR="00A32BDA" w:rsidRDefault="00A32BDA" w:rsidP="00EC5F44">
            <w:pPr>
              <w:rPr>
                <w:rFonts w:ascii="Times New Roman" w:eastAsia="Times New Roman" w:hAnsi="Times New Roman" w:cs="Times New Roman"/>
              </w:rPr>
            </w:pPr>
            <w:r>
              <w:rPr>
                <w:rFonts w:ascii="Times New Roman" w:eastAsia="Times New Roman" w:hAnsi="Times New Roman" w:cs="Times New Roman"/>
              </w:rPr>
              <w:t>3</w:t>
            </w:r>
          </w:p>
        </w:tc>
        <w:tc>
          <w:tcPr>
            <w:tcW w:w="1793" w:type="dxa"/>
            <w:vAlign w:val="center"/>
          </w:tcPr>
          <w:p w14:paraId="553D963E" w14:textId="77777777" w:rsidR="00A32BDA" w:rsidRDefault="00A32BDA" w:rsidP="00EC5F44">
            <w:pPr>
              <w:rPr>
                <w:rFonts w:ascii="Times New Roman" w:eastAsia="Times New Roman" w:hAnsi="Times New Roman" w:cs="Times New Roman"/>
              </w:rPr>
            </w:pPr>
            <w:r>
              <w:rPr>
                <w:rFonts w:ascii="Times New Roman" w:eastAsia="Times New Roman" w:hAnsi="Times New Roman" w:cs="Times New Roman"/>
              </w:rPr>
              <w:t>Xem DS-Tra cứu thông tin sách</w:t>
            </w:r>
          </w:p>
        </w:tc>
        <w:tc>
          <w:tcPr>
            <w:tcW w:w="2160" w:type="dxa"/>
            <w:vAlign w:val="center"/>
          </w:tcPr>
          <w:p w14:paraId="36B9AEBA" w14:textId="77777777" w:rsidR="00A32BDA" w:rsidRDefault="00A32BDA" w:rsidP="00EC5F44">
            <w:pPr>
              <w:rPr>
                <w:rFonts w:ascii="Times New Roman" w:eastAsia="Times New Roman" w:hAnsi="Times New Roman" w:cs="Times New Roman"/>
              </w:rPr>
            </w:pPr>
            <w:r>
              <w:rPr>
                <w:rFonts w:ascii="Times New Roman" w:eastAsia="Times New Roman" w:hAnsi="Times New Roman" w:cs="Times New Roman"/>
              </w:rPr>
              <w:t>Chọn thanh tra cứu và chọn tìm tên sách, mã sách, tên tác giả, nxb</w:t>
            </w:r>
          </w:p>
        </w:tc>
        <w:tc>
          <w:tcPr>
            <w:tcW w:w="2340" w:type="dxa"/>
            <w:vAlign w:val="center"/>
          </w:tcPr>
          <w:p w14:paraId="0C70E61F" w14:textId="77777777" w:rsidR="00A32BDA" w:rsidRDefault="00A32BDA" w:rsidP="00EC5F44">
            <w:pPr>
              <w:rPr>
                <w:rFonts w:ascii="Times New Roman" w:eastAsia="Times New Roman" w:hAnsi="Times New Roman" w:cs="Times New Roman"/>
              </w:rPr>
            </w:pPr>
            <w:r>
              <w:rPr>
                <w:rFonts w:ascii="Times New Roman" w:eastAsia="Times New Roman" w:hAnsi="Times New Roman" w:cs="Times New Roman"/>
              </w:rPr>
              <w:t>Hiển thị danh sách sách sau khi tra cứu</w:t>
            </w:r>
          </w:p>
        </w:tc>
        <w:tc>
          <w:tcPr>
            <w:tcW w:w="2610" w:type="dxa"/>
            <w:vAlign w:val="center"/>
          </w:tcPr>
          <w:p w14:paraId="6238F0DA" w14:textId="77777777" w:rsidR="00A32BDA" w:rsidRDefault="00A32BDA" w:rsidP="00EC5F44">
            <w:pPr>
              <w:rPr>
                <w:rFonts w:ascii="Times New Roman" w:eastAsia="Times New Roman" w:hAnsi="Times New Roman" w:cs="Times New Roman"/>
              </w:rPr>
            </w:pPr>
          </w:p>
        </w:tc>
      </w:tr>
    </w:tbl>
    <w:p w14:paraId="52422942" w14:textId="1581BA41" w:rsidR="00A32BDA" w:rsidRDefault="00A32BDA" w:rsidP="007F6226"/>
    <w:p w14:paraId="4D91DD15" w14:textId="77777777" w:rsidR="0099045B" w:rsidRDefault="0099045B" w:rsidP="007F6226"/>
    <w:p w14:paraId="4E016C87" w14:textId="77777777" w:rsidR="0099045B" w:rsidRDefault="0099045B" w:rsidP="007F6226"/>
    <w:p w14:paraId="3FE4F5B0" w14:textId="77777777" w:rsidR="0099045B" w:rsidRDefault="0099045B" w:rsidP="007F6226"/>
    <w:p w14:paraId="4746CFD4" w14:textId="77777777" w:rsidR="0099045B" w:rsidRDefault="0099045B" w:rsidP="007F6226"/>
    <w:p w14:paraId="4AFA30EF" w14:textId="77777777" w:rsidR="0099045B" w:rsidRDefault="0099045B" w:rsidP="007F6226"/>
    <w:p w14:paraId="18E454F4" w14:textId="77777777" w:rsidR="0099045B" w:rsidRDefault="0099045B" w:rsidP="007F6226"/>
    <w:p w14:paraId="16672C6B" w14:textId="77777777" w:rsidR="0099045B" w:rsidRDefault="0099045B" w:rsidP="007F6226"/>
    <w:tbl>
      <w:tblPr>
        <w:tblW w:w="9535"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632"/>
        <w:gridCol w:w="1793"/>
        <w:gridCol w:w="2160"/>
        <w:gridCol w:w="2340"/>
        <w:gridCol w:w="2610"/>
      </w:tblGrid>
      <w:tr w:rsidR="00A32BDA" w14:paraId="4861AC60" w14:textId="77777777" w:rsidTr="00EC5F44">
        <w:trPr>
          <w:trHeight w:val="360"/>
        </w:trPr>
        <w:tc>
          <w:tcPr>
            <w:tcW w:w="9535" w:type="dxa"/>
            <w:gridSpan w:val="5"/>
            <w:shd w:val="clear" w:color="auto" w:fill="B7DDE8"/>
          </w:tcPr>
          <w:p w14:paraId="36AE9514" w14:textId="77777777" w:rsidR="00A32BDA" w:rsidRDefault="00A32BDA" w:rsidP="00EC5F44">
            <w:pPr>
              <w:jc w:val="center"/>
              <w:rPr>
                <w:rFonts w:ascii="Times New Roman" w:eastAsia="Times New Roman" w:hAnsi="Times New Roman" w:cs="Times New Roman"/>
                <w:b/>
              </w:rPr>
            </w:pPr>
            <w:r>
              <w:rPr>
                <w:rFonts w:ascii="Times New Roman" w:eastAsia="Times New Roman" w:hAnsi="Times New Roman" w:cs="Times New Roman"/>
                <w:b/>
              </w:rPr>
              <w:lastRenderedPageBreak/>
              <w:t xml:space="preserve">Bảng trách nhiệm </w:t>
            </w:r>
          </w:p>
          <w:p w14:paraId="6299FBE7" w14:textId="77777777" w:rsidR="00A32BDA" w:rsidRDefault="00A32BDA" w:rsidP="00EC5F44">
            <w:pPr>
              <w:jc w:val="center"/>
              <w:rPr>
                <w:rFonts w:ascii="Times New Roman" w:eastAsia="Times New Roman" w:hAnsi="Times New Roman" w:cs="Times New Roman"/>
                <w:b/>
              </w:rPr>
            </w:pPr>
            <w:r>
              <w:rPr>
                <w:rFonts w:ascii="Times New Roman" w:eastAsia="Times New Roman" w:hAnsi="Times New Roman" w:cs="Times New Roman"/>
                <w:b/>
              </w:rPr>
              <w:t>Bộ phận: Phòng bán hàng</w:t>
            </w:r>
          </w:p>
        </w:tc>
      </w:tr>
      <w:tr w:rsidR="00A32BDA" w14:paraId="5EB83CC6" w14:textId="77777777" w:rsidTr="00EC5F44">
        <w:trPr>
          <w:trHeight w:val="360"/>
        </w:trPr>
        <w:tc>
          <w:tcPr>
            <w:tcW w:w="632" w:type="dxa"/>
            <w:shd w:val="clear" w:color="auto" w:fill="FFFF00"/>
          </w:tcPr>
          <w:p w14:paraId="661EC872" w14:textId="77777777" w:rsidR="00A32BDA" w:rsidRDefault="00A32BDA" w:rsidP="00EC5F44">
            <w:pPr>
              <w:jc w:val="center"/>
              <w:rPr>
                <w:rFonts w:ascii="Times New Roman" w:eastAsia="Times New Roman" w:hAnsi="Times New Roman" w:cs="Times New Roman"/>
                <w:b/>
              </w:rPr>
            </w:pPr>
            <w:r>
              <w:rPr>
                <w:rFonts w:ascii="Times New Roman" w:eastAsia="Times New Roman" w:hAnsi="Times New Roman" w:cs="Times New Roman"/>
                <w:b/>
              </w:rPr>
              <w:t>STT</w:t>
            </w:r>
          </w:p>
        </w:tc>
        <w:tc>
          <w:tcPr>
            <w:tcW w:w="1793" w:type="dxa"/>
            <w:shd w:val="clear" w:color="auto" w:fill="FFFF00"/>
          </w:tcPr>
          <w:p w14:paraId="45FCBAFE" w14:textId="77777777" w:rsidR="00A32BDA" w:rsidRDefault="00A32BDA" w:rsidP="00EC5F44">
            <w:pPr>
              <w:jc w:val="center"/>
              <w:rPr>
                <w:rFonts w:ascii="Times New Roman" w:eastAsia="Times New Roman" w:hAnsi="Times New Roman" w:cs="Times New Roman"/>
                <w:b/>
              </w:rPr>
            </w:pPr>
            <w:r>
              <w:rPr>
                <w:rFonts w:ascii="Times New Roman" w:eastAsia="Times New Roman" w:hAnsi="Times New Roman" w:cs="Times New Roman"/>
                <w:b/>
              </w:rPr>
              <w:t>Nghiệp vụ</w:t>
            </w:r>
          </w:p>
        </w:tc>
        <w:tc>
          <w:tcPr>
            <w:tcW w:w="2160" w:type="dxa"/>
            <w:shd w:val="clear" w:color="auto" w:fill="FFFF00"/>
          </w:tcPr>
          <w:p w14:paraId="0B9E8C9A" w14:textId="77777777" w:rsidR="00A32BDA" w:rsidRDefault="00A32BDA" w:rsidP="00EC5F44">
            <w:pPr>
              <w:jc w:val="center"/>
              <w:rPr>
                <w:rFonts w:ascii="Times New Roman" w:eastAsia="Times New Roman" w:hAnsi="Times New Roman" w:cs="Times New Roman"/>
                <w:b/>
              </w:rPr>
            </w:pPr>
            <w:r>
              <w:rPr>
                <w:rFonts w:ascii="Times New Roman" w:eastAsia="Times New Roman" w:hAnsi="Times New Roman" w:cs="Times New Roman"/>
                <w:b/>
              </w:rPr>
              <w:t>Người dùng</w:t>
            </w:r>
          </w:p>
        </w:tc>
        <w:tc>
          <w:tcPr>
            <w:tcW w:w="2340" w:type="dxa"/>
            <w:shd w:val="clear" w:color="auto" w:fill="FFFF00"/>
          </w:tcPr>
          <w:p w14:paraId="5C8499C1" w14:textId="77777777" w:rsidR="00A32BDA" w:rsidRDefault="00A32BDA" w:rsidP="00EC5F44">
            <w:pPr>
              <w:jc w:val="center"/>
              <w:rPr>
                <w:rFonts w:ascii="Times New Roman" w:eastAsia="Times New Roman" w:hAnsi="Times New Roman" w:cs="Times New Roman"/>
                <w:b/>
              </w:rPr>
            </w:pPr>
            <w:r>
              <w:rPr>
                <w:rFonts w:ascii="Times New Roman" w:eastAsia="Times New Roman" w:hAnsi="Times New Roman" w:cs="Times New Roman"/>
                <w:b/>
              </w:rPr>
              <w:t>Phần mềm</w:t>
            </w:r>
          </w:p>
        </w:tc>
        <w:tc>
          <w:tcPr>
            <w:tcW w:w="2610" w:type="dxa"/>
            <w:shd w:val="clear" w:color="auto" w:fill="FFFF00"/>
          </w:tcPr>
          <w:p w14:paraId="660B6896" w14:textId="77777777" w:rsidR="00A32BDA" w:rsidRDefault="00A32BDA" w:rsidP="00EC5F44">
            <w:pPr>
              <w:jc w:val="center"/>
              <w:rPr>
                <w:rFonts w:ascii="Times New Roman" w:eastAsia="Times New Roman" w:hAnsi="Times New Roman" w:cs="Times New Roman"/>
                <w:b/>
              </w:rPr>
            </w:pPr>
            <w:r>
              <w:rPr>
                <w:rFonts w:ascii="Times New Roman" w:eastAsia="Times New Roman" w:hAnsi="Times New Roman" w:cs="Times New Roman"/>
                <w:b/>
              </w:rPr>
              <w:t>Ghi chú</w:t>
            </w:r>
          </w:p>
        </w:tc>
      </w:tr>
      <w:tr w:rsidR="00A32BDA" w14:paraId="135E2944" w14:textId="77777777" w:rsidTr="00EC5F44">
        <w:trPr>
          <w:trHeight w:val="285"/>
        </w:trPr>
        <w:tc>
          <w:tcPr>
            <w:tcW w:w="632" w:type="dxa"/>
          </w:tcPr>
          <w:p w14:paraId="5D00628D" w14:textId="77777777" w:rsidR="00A32BDA" w:rsidRDefault="00A32BDA" w:rsidP="00EC5F44">
            <w:pPr>
              <w:rPr>
                <w:rFonts w:ascii="Times New Roman" w:eastAsia="Times New Roman" w:hAnsi="Times New Roman" w:cs="Times New Roman"/>
              </w:rPr>
            </w:pPr>
            <w:r>
              <w:rPr>
                <w:rFonts w:ascii="Times New Roman" w:eastAsia="Times New Roman" w:hAnsi="Times New Roman" w:cs="Times New Roman"/>
              </w:rPr>
              <w:t>1</w:t>
            </w:r>
          </w:p>
        </w:tc>
        <w:tc>
          <w:tcPr>
            <w:tcW w:w="1793" w:type="dxa"/>
            <w:vAlign w:val="center"/>
          </w:tcPr>
          <w:p w14:paraId="72D1A744" w14:textId="77777777" w:rsidR="00A32BDA" w:rsidRDefault="00A32BDA" w:rsidP="00EC5F44">
            <w:pPr>
              <w:rPr>
                <w:rFonts w:ascii="Times New Roman" w:eastAsia="Times New Roman" w:hAnsi="Times New Roman" w:cs="Times New Roman"/>
              </w:rPr>
            </w:pPr>
            <w:r>
              <w:rPr>
                <w:rFonts w:ascii="Times New Roman" w:eastAsia="Times New Roman" w:hAnsi="Times New Roman" w:cs="Times New Roman"/>
              </w:rPr>
              <w:t>Thống kê doanh thu</w:t>
            </w:r>
          </w:p>
        </w:tc>
        <w:tc>
          <w:tcPr>
            <w:tcW w:w="2160" w:type="dxa"/>
          </w:tcPr>
          <w:p w14:paraId="700AD90E" w14:textId="77777777" w:rsidR="00A32BDA" w:rsidRDefault="00A32BDA" w:rsidP="00EC5F44">
            <w:pPr>
              <w:rPr>
                <w:rFonts w:ascii="Times New Roman" w:eastAsia="Times New Roman" w:hAnsi="Times New Roman" w:cs="Times New Roman"/>
              </w:rPr>
            </w:pPr>
            <w:r>
              <w:rPr>
                <w:rFonts w:ascii="Times New Roman" w:eastAsia="Times New Roman" w:hAnsi="Times New Roman" w:cs="Times New Roman"/>
              </w:rPr>
              <w:t>Nhập doanh số đã bán trong 1 tháng vào excel</w:t>
            </w:r>
          </w:p>
        </w:tc>
        <w:tc>
          <w:tcPr>
            <w:tcW w:w="2340" w:type="dxa"/>
          </w:tcPr>
          <w:p w14:paraId="6B35E9F1" w14:textId="77777777" w:rsidR="00A32BDA" w:rsidRDefault="00A32BDA" w:rsidP="00EC5F44">
            <w:pPr>
              <w:rPr>
                <w:rFonts w:ascii="Times New Roman" w:eastAsia="Times New Roman" w:hAnsi="Times New Roman" w:cs="Times New Roman"/>
              </w:rPr>
            </w:pPr>
            <w:r>
              <w:rPr>
                <w:rFonts w:ascii="Times New Roman" w:eastAsia="Times New Roman" w:hAnsi="Times New Roman" w:cs="Times New Roman"/>
              </w:rPr>
              <w:t>Tính toán chính xác doanh số tháng đó</w:t>
            </w:r>
          </w:p>
        </w:tc>
        <w:tc>
          <w:tcPr>
            <w:tcW w:w="2610" w:type="dxa"/>
          </w:tcPr>
          <w:p w14:paraId="0E5CA622" w14:textId="77777777" w:rsidR="00A32BDA" w:rsidRDefault="00A32BDA" w:rsidP="00EC5F44">
            <w:pPr>
              <w:rPr>
                <w:rFonts w:ascii="Times New Roman" w:eastAsia="Times New Roman" w:hAnsi="Times New Roman" w:cs="Times New Roman"/>
              </w:rPr>
            </w:pPr>
          </w:p>
        </w:tc>
      </w:tr>
      <w:tr w:rsidR="00A32BDA" w14:paraId="6AD66DC4" w14:textId="77777777" w:rsidTr="00EC5F44">
        <w:trPr>
          <w:trHeight w:val="285"/>
        </w:trPr>
        <w:tc>
          <w:tcPr>
            <w:tcW w:w="632" w:type="dxa"/>
          </w:tcPr>
          <w:p w14:paraId="1E61D10C" w14:textId="77777777" w:rsidR="00A32BDA" w:rsidRDefault="00A32BDA" w:rsidP="00EC5F44">
            <w:pPr>
              <w:rPr>
                <w:rFonts w:ascii="Times New Roman" w:eastAsia="Times New Roman" w:hAnsi="Times New Roman" w:cs="Times New Roman"/>
              </w:rPr>
            </w:pPr>
            <w:r>
              <w:rPr>
                <w:rFonts w:ascii="Times New Roman" w:eastAsia="Times New Roman" w:hAnsi="Times New Roman" w:cs="Times New Roman"/>
              </w:rPr>
              <w:t>2</w:t>
            </w:r>
          </w:p>
        </w:tc>
        <w:tc>
          <w:tcPr>
            <w:tcW w:w="1793" w:type="dxa"/>
            <w:vAlign w:val="center"/>
          </w:tcPr>
          <w:p w14:paraId="299D8DCE" w14:textId="77777777" w:rsidR="00A32BDA" w:rsidRDefault="00A32BDA" w:rsidP="00EC5F44">
            <w:pPr>
              <w:rPr>
                <w:rFonts w:ascii="Times New Roman" w:eastAsia="Times New Roman" w:hAnsi="Times New Roman" w:cs="Times New Roman"/>
              </w:rPr>
            </w:pPr>
            <w:r>
              <w:rPr>
                <w:rFonts w:ascii="Times New Roman" w:eastAsia="Times New Roman" w:hAnsi="Times New Roman" w:cs="Times New Roman"/>
              </w:rPr>
              <w:t>Sách đã bán</w:t>
            </w:r>
          </w:p>
        </w:tc>
        <w:tc>
          <w:tcPr>
            <w:tcW w:w="2160" w:type="dxa"/>
          </w:tcPr>
          <w:p w14:paraId="1C55E683" w14:textId="77777777" w:rsidR="00A32BDA" w:rsidRDefault="00A32BDA" w:rsidP="00EC5F44">
            <w:pPr>
              <w:rPr>
                <w:rFonts w:ascii="Times New Roman" w:eastAsia="Times New Roman" w:hAnsi="Times New Roman" w:cs="Times New Roman"/>
              </w:rPr>
            </w:pPr>
            <w:r>
              <w:rPr>
                <w:rFonts w:ascii="Times New Roman" w:eastAsia="Times New Roman" w:hAnsi="Times New Roman" w:cs="Times New Roman"/>
              </w:rPr>
              <w:t>Chọn xem lịch sử sách đã bán</w:t>
            </w:r>
          </w:p>
        </w:tc>
        <w:tc>
          <w:tcPr>
            <w:tcW w:w="2340" w:type="dxa"/>
          </w:tcPr>
          <w:p w14:paraId="2678FECA" w14:textId="77777777" w:rsidR="00A32BDA" w:rsidRDefault="00A32BDA" w:rsidP="00EC5F44">
            <w:pPr>
              <w:rPr>
                <w:rFonts w:ascii="Times New Roman" w:eastAsia="Times New Roman" w:hAnsi="Times New Roman" w:cs="Times New Roman"/>
              </w:rPr>
            </w:pPr>
            <w:r>
              <w:rPr>
                <w:rFonts w:ascii="Times New Roman" w:eastAsia="Times New Roman" w:hAnsi="Times New Roman" w:cs="Times New Roman"/>
              </w:rPr>
              <w:t>Hiển thị danh sách sách đã bán</w:t>
            </w:r>
          </w:p>
        </w:tc>
        <w:tc>
          <w:tcPr>
            <w:tcW w:w="2610" w:type="dxa"/>
          </w:tcPr>
          <w:p w14:paraId="0AD36500" w14:textId="77777777" w:rsidR="00A32BDA" w:rsidRDefault="00A32BDA" w:rsidP="00EC5F44">
            <w:pPr>
              <w:rPr>
                <w:rFonts w:ascii="Times New Roman" w:eastAsia="Times New Roman" w:hAnsi="Times New Roman" w:cs="Times New Roman"/>
              </w:rPr>
            </w:pPr>
          </w:p>
        </w:tc>
      </w:tr>
      <w:tr w:rsidR="00A32BDA" w14:paraId="6316BA0C" w14:textId="77777777" w:rsidTr="00EC5F44">
        <w:trPr>
          <w:trHeight w:val="285"/>
        </w:trPr>
        <w:tc>
          <w:tcPr>
            <w:tcW w:w="632" w:type="dxa"/>
          </w:tcPr>
          <w:p w14:paraId="3F3DDDF5" w14:textId="77777777" w:rsidR="00A32BDA" w:rsidRDefault="00A32BDA" w:rsidP="00EC5F44">
            <w:pPr>
              <w:rPr>
                <w:rFonts w:ascii="Times New Roman" w:eastAsia="Times New Roman" w:hAnsi="Times New Roman" w:cs="Times New Roman"/>
              </w:rPr>
            </w:pPr>
            <w:r>
              <w:rPr>
                <w:rFonts w:ascii="Times New Roman" w:eastAsia="Times New Roman" w:hAnsi="Times New Roman" w:cs="Times New Roman"/>
              </w:rPr>
              <w:t>3</w:t>
            </w:r>
          </w:p>
        </w:tc>
        <w:tc>
          <w:tcPr>
            <w:tcW w:w="1793" w:type="dxa"/>
            <w:vAlign w:val="center"/>
          </w:tcPr>
          <w:p w14:paraId="4378CD41" w14:textId="77777777" w:rsidR="00A32BDA" w:rsidRDefault="00A32BDA" w:rsidP="00EC5F44">
            <w:pPr>
              <w:rPr>
                <w:rFonts w:ascii="Times New Roman" w:eastAsia="Times New Roman" w:hAnsi="Times New Roman" w:cs="Times New Roman"/>
              </w:rPr>
            </w:pPr>
            <w:r>
              <w:rPr>
                <w:rFonts w:ascii="Times New Roman" w:eastAsia="Times New Roman" w:hAnsi="Times New Roman" w:cs="Times New Roman"/>
              </w:rPr>
              <w:t>Lập phiếu thanh toán</w:t>
            </w:r>
          </w:p>
        </w:tc>
        <w:tc>
          <w:tcPr>
            <w:tcW w:w="2160" w:type="dxa"/>
          </w:tcPr>
          <w:p w14:paraId="0C671ADF" w14:textId="77777777" w:rsidR="00A32BDA" w:rsidRDefault="00A32BDA" w:rsidP="00EC5F44">
            <w:pPr>
              <w:rPr>
                <w:rFonts w:ascii="Times New Roman" w:eastAsia="Times New Roman" w:hAnsi="Times New Roman" w:cs="Times New Roman"/>
              </w:rPr>
            </w:pPr>
            <w:r>
              <w:rPr>
                <w:rFonts w:ascii="Times New Roman" w:eastAsia="Times New Roman" w:hAnsi="Times New Roman" w:cs="Times New Roman"/>
              </w:rPr>
              <w:t>Nhập thông tin của khách hàng vào phiếu thanh toán</w:t>
            </w:r>
          </w:p>
        </w:tc>
        <w:tc>
          <w:tcPr>
            <w:tcW w:w="2340" w:type="dxa"/>
          </w:tcPr>
          <w:p w14:paraId="6A7E91D5" w14:textId="77777777" w:rsidR="00A32BDA" w:rsidRDefault="00A32BDA" w:rsidP="00EC5F44">
            <w:pPr>
              <w:rPr>
                <w:rFonts w:ascii="Times New Roman" w:eastAsia="Times New Roman" w:hAnsi="Times New Roman" w:cs="Times New Roman"/>
              </w:rPr>
            </w:pPr>
            <w:r>
              <w:rPr>
                <w:rFonts w:ascii="Times New Roman" w:eastAsia="Times New Roman" w:hAnsi="Times New Roman" w:cs="Times New Roman"/>
              </w:rPr>
              <w:t>Hiển thị form nhập phiếu</w:t>
            </w:r>
          </w:p>
        </w:tc>
        <w:tc>
          <w:tcPr>
            <w:tcW w:w="2610" w:type="dxa"/>
          </w:tcPr>
          <w:p w14:paraId="14AD9AC2" w14:textId="77777777" w:rsidR="00A32BDA" w:rsidRDefault="00A32BDA" w:rsidP="00EC5F44">
            <w:pPr>
              <w:rPr>
                <w:rFonts w:ascii="Times New Roman" w:eastAsia="Times New Roman" w:hAnsi="Times New Roman" w:cs="Times New Roman"/>
              </w:rPr>
            </w:pPr>
          </w:p>
        </w:tc>
      </w:tr>
      <w:tr w:rsidR="00A32BDA" w14:paraId="381FDD5D" w14:textId="77777777" w:rsidTr="00EC5F44">
        <w:trPr>
          <w:trHeight w:val="285"/>
        </w:trPr>
        <w:tc>
          <w:tcPr>
            <w:tcW w:w="632" w:type="dxa"/>
          </w:tcPr>
          <w:p w14:paraId="79EC59B0" w14:textId="77777777" w:rsidR="00A32BDA" w:rsidRDefault="00A32BDA" w:rsidP="00EC5F44">
            <w:pPr>
              <w:rPr>
                <w:rFonts w:ascii="Times New Roman" w:eastAsia="Times New Roman" w:hAnsi="Times New Roman" w:cs="Times New Roman"/>
              </w:rPr>
            </w:pPr>
            <w:r>
              <w:rPr>
                <w:rFonts w:ascii="Times New Roman" w:eastAsia="Times New Roman" w:hAnsi="Times New Roman" w:cs="Times New Roman"/>
              </w:rPr>
              <w:t>4</w:t>
            </w:r>
          </w:p>
        </w:tc>
        <w:tc>
          <w:tcPr>
            <w:tcW w:w="1793" w:type="dxa"/>
            <w:vAlign w:val="center"/>
          </w:tcPr>
          <w:p w14:paraId="7B39B463" w14:textId="77777777" w:rsidR="00A32BDA" w:rsidRDefault="00A32BDA" w:rsidP="00EC5F44">
            <w:pPr>
              <w:rPr>
                <w:rFonts w:ascii="Times New Roman" w:eastAsia="Times New Roman" w:hAnsi="Times New Roman" w:cs="Times New Roman"/>
              </w:rPr>
            </w:pPr>
            <w:r>
              <w:rPr>
                <w:rFonts w:ascii="Times New Roman" w:eastAsia="Times New Roman" w:hAnsi="Times New Roman" w:cs="Times New Roman"/>
              </w:rPr>
              <w:t>Xem DS-Tra cứu thông tin sách</w:t>
            </w:r>
          </w:p>
        </w:tc>
        <w:tc>
          <w:tcPr>
            <w:tcW w:w="2160" w:type="dxa"/>
          </w:tcPr>
          <w:p w14:paraId="6FCA391E" w14:textId="77777777" w:rsidR="00A32BDA" w:rsidRDefault="00A32BDA" w:rsidP="00EC5F44">
            <w:pPr>
              <w:rPr>
                <w:rFonts w:ascii="Times New Roman" w:eastAsia="Times New Roman" w:hAnsi="Times New Roman" w:cs="Times New Roman"/>
              </w:rPr>
            </w:pPr>
            <w:r>
              <w:rPr>
                <w:rFonts w:ascii="Times New Roman" w:eastAsia="Times New Roman" w:hAnsi="Times New Roman" w:cs="Times New Roman"/>
              </w:rPr>
              <w:t>Chọn xem và tra cứu những sách cần tìm</w:t>
            </w:r>
          </w:p>
        </w:tc>
        <w:tc>
          <w:tcPr>
            <w:tcW w:w="2340" w:type="dxa"/>
          </w:tcPr>
          <w:p w14:paraId="3BFE172E" w14:textId="77777777" w:rsidR="00A32BDA" w:rsidRDefault="00A32BDA" w:rsidP="00EC5F44">
            <w:pPr>
              <w:rPr>
                <w:rFonts w:ascii="Times New Roman" w:eastAsia="Times New Roman" w:hAnsi="Times New Roman" w:cs="Times New Roman"/>
              </w:rPr>
            </w:pPr>
            <w:r>
              <w:rPr>
                <w:rFonts w:ascii="Times New Roman" w:eastAsia="Times New Roman" w:hAnsi="Times New Roman" w:cs="Times New Roman"/>
              </w:rPr>
              <w:t>Hiển thị danh sách sách được tra cứu</w:t>
            </w:r>
          </w:p>
        </w:tc>
        <w:tc>
          <w:tcPr>
            <w:tcW w:w="2610" w:type="dxa"/>
          </w:tcPr>
          <w:p w14:paraId="1DCC0D1D" w14:textId="77777777" w:rsidR="00A32BDA" w:rsidRDefault="00A32BDA" w:rsidP="00EC5F44">
            <w:pPr>
              <w:rPr>
                <w:rFonts w:ascii="Times New Roman" w:eastAsia="Times New Roman" w:hAnsi="Times New Roman" w:cs="Times New Roman"/>
              </w:rPr>
            </w:pPr>
          </w:p>
        </w:tc>
      </w:tr>
    </w:tbl>
    <w:p w14:paraId="00F940DD" w14:textId="753A0BD7" w:rsidR="00A32BDA" w:rsidRDefault="00A32BDA" w:rsidP="007F6226"/>
    <w:tbl>
      <w:tblPr>
        <w:tblW w:w="9535"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632"/>
        <w:gridCol w:w="1793"/>
        <w:gridCol w:w="2160"/>
        <w:gridCol w:w="2340"/>
        <w:gridCol w:w="2610"/>
      </w:tblGrid>
      <w:tr w:rsidR="00A32BDA" w14:paraId="4CC1EACC" w14:textId="77777777" w:rsidTr="00EC5F44">
        <w:trPr>
          <w:trHeight w:val="360"/>
        </w:trPr>
        <w:tc>
          <w:tcPr>
            <w:tcW w:w="9535" w:type="dxa"/>
            <w:gridSpan w:val="5"/>
            <w:shd w:val="clear" w:color="auto" w:fill="B7DDE8"/>
          </w:tcPr>
          <w:p w14:paraId="474BD43B" w14:textId="77777777" w:rsidR="00A32BDA" w:rsidRDefault="00A32BDA" w:rsidP="00EC5F44">
            <w:pPr>
              <w:jc w:val="center"/>
              <w:rPr>
                <w:rFonts w:ascii="Times New Roman" w:eastAsia="Times New Roman" w:hAnsi="Times New Roman" w:cs="Times New Roman"/>
                <w:b/>
              </w:rPr>
            </w:pPr>
            <w:r>
              <w:rPr>
                <w:rFonts w:ascii="Times New Roman" w:eastAsia="Times New Roman" w:hAnsi="Times New Roman" w:cs="Times New Roman"/>
                <w:b/>
              </w:rPr>
              <w:t xml:space="preserve">Bảng trách nhiệm </w:t>
            </w:r>
          </w:p>
          <w:p w14:paraId="4319B858" w14:textId="77777777" w:rsidR="00A32BDA" w:rsidRDefault="00A32BDA" w:rsidP="00EC5F44">
            <w:pPr>
              <w:jc w:val="center"/>
              <w:rPr>
                <w:rFonts w:ascii="Times New Roman" w:eastAsia="Times New Roman" w:hAnsi="Times New Roman" w:cs="Times New Roman"/>
                <w:b/>
              </w:rPr>
            </w:pPr>
            <w:r>
              <w:rPr>
                <w:rFonts w:ascii="Times New Roman" w:eastAsia="Times New Roman" w:hAnsi="Times New Roman" w:cs="Times New Roman"/>
                <w:b/>
              </w:rPr>
              <w:t>Bộ phận: Phòng bán hàng</w:t>
            </w:r>
          </w:p>
        </w:tc>
      </w:tr>
      <w:tr w:rsidR="00A32BDA" w14:paraId="287F5826" w14:textId="77777777" w:rsidTr="00EC5F44">
        <w:trPr>
          <w:trHeight w:val="360"/>
        </w:trPr>
        <w:tc>
          <w:tcPr>
            <w:tcW w:w="632" w:type="dxa"/>
            <w:shd w:val="clear" w:color="auto" w:fill="FFFF00"/>
          </w:tcPr>
          <w:p w14:paraId="4659845A" w14:textId="77777777" w:rsidR="00A32BDA" w:rsidRDefault="00A32BDA" w:rsidP="00EC5F44">
            <w:pPr>
              <w:jc w:val="center"/>
              <w:rPr>
                <w:rFonts w:ascii="Times New Roman" w:eastAsia="Times New Roman" w:hAnsi="Times New Roman" w:cs="Times New Roman"/>
                <w:b/>
              </w:rPr>
            </w:pPr>
            <w:r>
              <w:rPr>
                <w:rFonts w:ascii="Times New Roman" w:eastAsia="Times New Roman" w:hAnsi="Times New Roman" w:cs="Times New Roman"/>
                <w:b/>
              </w:rPr>
              <w:t>STT</w:t>
            </w:r>
          </w:p>
        </w:tc>
        <w:tc>
          <w:tcPr>
            <w:tcW w:w="1793" w:type="dxa"/>
            <w:shd w:val="clear" w:color="auto" w:fill="FFFF00"/>
          </w:tcPr>
          <w:p w14:paraId="73374E47" w14:textId="77777777" w:rsidR="00A32BDA" w:rsidRDefault="00A32BDA" w:rsidP="00EC5F44">
            <w:pPr>
              <w:jc w:val="center"/>
              <w:rPr>
                <w:rFonts w:ascii="Times New Roman" w:eastAsia="Times New Roman" w:hAnsi="Times New Roman" w:cs="Times New Roman"/>
                <w:b/>
              </w:rPr>
            </w:pPr>
            <w:r>
              <w:rPr>
                <w:rFonts w:ascii="Times New Roman" w:eastAsia="Times New Roman" w:hAnsi="Times New Roman" w:cs="Times New Roman"/>
                <w:b/>
              </w:rPr>
              <w:t>Nghiệp vụ</w:t>
            </w:r>
          </w:p>
        </w:tc>
        <w:tc>
          <w:tcPr>
            <w:tcW w:w="2160" w:type="dxa"/>
            <w:shd w:val="clear" w:color="auto" w:fill="FFFF00"/>
          </w:tcPr>
          <w:p w14:paraId="2BC2F4FA" w14:textId="77777777" w:rsidR="00A32BDA" w:rsidRDefault="00A32BDA" w:rsidP="00EC5F44">
            <w:pPr>
              <w:jc w:val="center"/>
              <w:rPr>
                <w:rFonts w:ascii="Times New Roman" w:eastAsia="Times New Roman" w:hAnsi="Times New Roman" w:cs="Times New Roman"/>
                <w:b/>
              </w:rPr>
            </w:pPr>
            <w:r>
              <w:rPr>
                <w:rFonts w:ascii="Times New Roman" w:eastAsia="Times New Roman" w:hAnsi="Times New Roman" w:cs="Times New Roman"/>
                <w:b/>
              </w:rPr>
              <w:t>Người dùng</w:t>
            </w:r>
          </w:p>
        </w:tc>
        <w:tc>
          <w:tcPr>
            <w:tcW w:w="2340" w:type="dxa"/>
            <w:shd w:val="clear" w:color="auto" w:fill="FFFF00"/>
          </w:tcPr>
          <w:p w14:paraId="713CE5F9" w14:textId="77777777" w:rsidR="00A32BDA" w:rsidRDefault="00A32BDA" w:rsidP="00EC5F44">
            <w:pPr>
              <w:jc w:val="center"/>
              <w:rPr>
                <w:rFonts w:ascii="Times New Roman" w:eastAsia="Times New Roman" w:hAnsi="Times New Roman" w:cs="Times New Roman"/>
                <w:b/>
              </w:rPr>
            </w:pPr>
            <w:r>
              <w:rPr>
                <w:rFonts w:ascii="Times New Roman" w:eastAsia="Times New Roman" w:hAnsi="Times New Roman" w:cs="Times New Roman"/>
                <w:b/>
              </w:rPr>
              <w:t>Phần mềm</w:t>
            </w:r>
          </w:p>
        </w:tc>
        <w:tc>
          <w:tcPr>
            <w:tcW w:w="2610" w:type="dxa"/>
            <w:shd w:val="clear" w:color="auto" w:fill="FFFF00"/>
          </w:tcPr>
          <w:p w14:paraId="484F626A" w14:textId="77777777" w:rsidR="00A32BDA" w:rsidRDefault="00A32BDA" w:rsidP="00EC5F44">
            <w:pPr>
              <w:jc w:val="center"/>
              <w:rPr>
                <w:rFonts w:ascii="Times New Roman" w:eastAsia="Times New Roman" w:hAnsi="Times New Roman" w:cs="Times New Roman"/>
                <w:b/>
              </w:rPr>
            </w:pPr>
            <w:r>
              <w:rPr>
                <w:rFonts w:ascii="Times New Roman" w:eastAsia="Times New Roman" w:hAnsi="Times New Roman" w:cs="Times New Roman"/>
                <w:b/>
              </w:rPr>
              <w:t>Ghi chú</w:t>
            </w:r>
          </w:p>
        </w:tc>
      </w:tr>
      <w:tr w:rsidR="00A32BDA" w14:paraId="6899CAA4" w14:textId="77777777" w:rsidTr="00EC5F44">
        <w:trPr>
          <w:trHeight w:val="285"/>
        </w:trPr>
        <w:tc>
          <w:tcPr>
            <w:tcW w:w="632" w:type="dxa"/>
          </w:tcPr>
          <w:p w14:paraId="386562E7" w14:textId="77777777" w:rsidR="00A32BDA" w:rsidRDefault="00A32BDA" w:rsidP="00EC5F44">
            <w:pPr>
              <w:rPr>
                <w:rFonts w:ascii="Times New Roman" w:eastAsia="Times New Roman" w:hAnsi="Times New Roman" w:cs="Times New Roman"/>
              </w:rPr>
            </w:pPr>
            <w:r>
              <w:rPr>
                <w:rFonts w:ascii="Times New Roman" w:eastAsia="Times New Roman" w:hAnsi="Times New Roman" w:cs="Times New Roman"/>
              </w:rPr>
              <w:t>1</w:t>
            </w:r>
          </w:p>
        </w:tc>
        <w:tc>
          <w:tcPr>
            <w:tcW w:w="1793" w:type="dxa"/>
            <w:vAlign w:val="center"/>
          </w:tcPr>
          <w:p w14:paraId="248FFB21" w14:textId="77777777" w:rsidR="00A32BDA" w:rsidRDefault="00A32BDA" w:rsidP="00EC5F44">
            <w:pPr>
              <w:rPr>
                <w:rFonts w:ascii="Times New Roman" w:eastAsia="Times New Roman" w:hAnsi="Times New Roman" w:cs="Times New Roman"/>
              </w:rPr>
            </w:pPr>
            <w:r>
              <w:rPr>
                <w:rFonts w:ascii="Times New Roman" w:eastAsia="Times New Roman" w:hAnsi="Times New Roman" w:cs="Times New Roman"/>
              </w:rPr>
              <w:t>Thống kê doanh thu</w:t>
            </w:r>
          </w:p>
        </w:tc>
        <w:tc>
          <w:tcPr>
            <w:tcW w:w="2160" w:type="dxa"/>
          </w:tcPr>
          <w:p w14:paraId="42A1F834" w14:textId="77777777" w:rsidR="00A32BDA" w:rsidRDefault="00A32BDA" w:rsidP="00EC5F44">
            <w:pPr>
              <w:rPr>
                <w:rFonts w:ascii="Times New Roman" w:eastAsia="Times New Roman" w:hAnsi="Times New Roman" w:cs="Times New Roman"/>
              </w:rPr>
            </w:pPr>
            <w:r>
              <w:rPr>
                <w:rFonts w:ascii="Times New Roman" w:eastAsia="Times New Roman" w:hAnsi="Times New Roman" w:cs="Times New Roman"/>
              </w:rPr>
              <w:t>Nhập doanh số đã bán trong 1 tháng vào excel</w:t>
            </w:r>
          </w:p>
        </w:tc>
        <w:tc>
          <w:tcPr>
            <w:tcW w:w="2340" w:type="dxa"/>
          </w:tcPr>
          <w:p w14:paraId="5ABBCD36" w14:textId="77777777" w:rsidR="00A32BDA" w:rsidRDefault="00A32BDA" w:rsidP="00EC5F44">
            <w:pPr>
              <w:rPr>
                <w:rFonts w:ascii="Times New Roman" w:eastAsia="Times New Roman" w:hAnsi="Times New Roman" w:cs="Times New Roman"/>
              </w:rPr>
            </w:pPr>
            <w:r>
              <w:rPr>
                <w:rFonts w:ascii="Times New Roman" w:eastAsia="Times New Roman" w:hAnsi="Times New Roman" w:cs="Times New Roman"/>
              </w:rPr>
              <w:t>Tính toán chính xác doanh số tháng đó</w:t>
            </w:r>
          </w:p>
        </w:tc>
        <w:tc>
          <w:tcPr>
            <w:tcW w:w="2610" w:type="dxa"/>
          </w:tcPr>
          <w:p w14:paraId="71BC8727" w14:textId="77777777" w:rsidR="00A32BDA" w:rsidRDefault="00A32BDA" w:rsidP="00EC5F44">
            <w:pPr>
              <w:rPr>
                <w:rFonts w:ascii="Times New Roman" w:eastAsia="Times New Roman" w:hAnsi="Times New Roman" w:cs="Times New Roman"/>
              </w:rPr>
            </w:pPr>
          </w:p>
        </w:tc>
      </w:tr>
      <w:tr w:rsidR="00A32BDA" w14:paraId="4DDF6680" w14:textId="77777777" w:rsidTr="00EC5F44">
        <w:trPr>
          <w:trHeight w:val="285"/>
        </w:trPr>
        <w:tc>
          <w:tcPr>
            <w:tcW w:w="632" w:type="dxa"/>
          </w:tcPr>
          <w:p w14:paraId="6EFFEFEF" w14:textId="77777777" w:rsidR="00A32BDA" w:rsidRDefault="00A32BDA" w:rsidP="00EC5F44">
            <w:pPr>
              <w:rPr>
                <w:rFonts w:ascii="Times New Roman" w:eastAsia="Times New Roman" w:hAnsi="Times New Roman" w:cs="Times New Roman"/>
              </w:rPr>
            </w:pPr>
            <w:r>
              <w:rPr>
                <w:rFonts w:ascii="Times New Roman" w:eastAsia="Times New Roman" w:hAnsi="Times New Roman" w:cs="Times New Roman"/>
              </w:rPr>
              <w:t>2</w:t>
            </w:r>
          </w:p>
        </w:tc>
        <w:tc>
          <w:tcPr>
            <w:tcW w:w="1793" w:type="dxa"/>
            <w:vAlign w:val="center"/>
          </w:tcPr>
          <w:p w14:paraId="6BA4956A" w14:textId="77777777" w:rsidR="00A32BDA" w:rsidRDefault="00A32BDA" w:rsidP="00EC5F44">
            <w:pPr>
              <w:rPr>
                <w:rFonts w:ascii="Times New Roman" w:eastAsia="Times New Roman" w:hAnsi="Times New Roman" w:cs="Times New Roman"/>
              </w:rPr>
            </w:pPr>
            <w:r>
              <w:rPr>
                <w:rFonts w:ascii="Times New Roman" w:eastAsia="Times New Roman" w:hAnsi="Times New Roman" w:cs="Times New Roman"/>
              </w:rPr>
              <w:t>Sách đã bán</w:t>
            </w:r>
          </w:p>
        </w:tc>
        <w:tc>
          <w:tcPr>
            <w:tcW w:w="2160" w:type="dxa"/>
          </w:tcPr>
          <w:p w14:paraId="2404EB6F" w14:textId="77777777" w:rsidR="00A32BDA" w:rsidRDefault="00A32BDA" w:rsidP="00EC5F44">
            <w:pPr>
              <w:rPr>
                <w:rFonts w:ascii="Times New Roman" w:eastAsia="Times New Roman" w:hAnsi="Times New Roman" w:cs="Times New Roman"/>
              </w:rPr>
            </w:pPr>
            <w:r>
              <w:rPr>
                <w:rFonts w:ascii="Times New Roman" w:eastAsia="Times New Roman" w:hAnsi="Times New Roman" w:cs="Times New Roman"/>
              </w:rPr>
              <w:t>Chọn xem lịch sử sách đã bán</w:t>
            </w:r>
          </w:p>
        </w:tc>
        <w:tc>
          <w:tcPr>
            <w:tcW w:w="2340" w:type="dxa"/>
          </w:tcPr>
          <w:p w14:paraId="6BC8D8C3" w14:textId="77777777" w:rsidR="00A32BDA" w:rsidRDefault="00A32BDA" w:rsidP="00EC5F44">
            <w:pPr>
              <w:rPr>
                <w:rFonts w:ascii="Times New Roman" w:eastAsia="Times New Roman" w:hAnsi="Times New Roman" w:cs="Times New Roman"/>
              </w:rPr>
            </w:pPr>
            <w:r>
              <w:rPr>
                <w:rFonts w:ascii="Times New Roman" w:eastAsia="Times New Roman" w:hAnsi="Times New Roman" w:cs="Times New Roman"/>
              </w:rPr>
              <w:t>Hiển thị danh sách sách đã bán</w:t>
            </w:r>
          </w:p>
        </w:tc>
        <w:tc>
          <w:tcPr>
            <w:tcW w:w="2610" w:type="dxa"/>
          </w:tcPr>
          <w:p w14:paraId="1330B012" w14:textId="77777777" w:rsidR="00A32BDA" w:rsidRDefault="00A32BDA" w:rsidP="00EC5F44">
            <w:pPr>
              <w:rPr>
                <w:rFonts w:ascii="Times New Roman" w:eastAsia="Times New Roman" w:hAnsi="Times New Roman" w:cs="Times New Roman"/>
              </w:rPr>
            </w:pPr>
          </w:p>
        </w:tc>
      </w:tr>
      <w:tr w:rsidR="00A32BDA" w14:paraId="626ED09D" w14:textId="77777777" w:rsidTr="00EC5F44">
        <w:trPr>
          <w:trHeight w:val="285"/>
        </w:trPr>
        <w:tc>
          <w:tcPr>
            <w:tcW w:w="632" w:type="dxa"/>
          </w:tcPr>
          <w:p w14:paraId="0E6C0CAD" w14:textId="77777777" w:rsidR="00A32BDA" w:rsidRDefault="00A32BDA" w:rsidP="00EC5F44">
            <w:pPr>
              <w:rPr>
                <w:rFonts w:ascii="Times New Roman" w:eastAsia="Times New Roman" w:hAnsi="Times New Roman" w:cs="Times New Roman"/>
              </w:rPr>
            </w:pPr>
            <w:r>
              <w:rPr>
                <w:rFonts w:ascii="Times New Roman" w:eastAsia="Times New Roman" w:hAnsi="Times New Roman" w:cs="Times New Roman"/>
              </w:rPr>
              <w:t>3</w:t>
            </w:r>
          </w:p>
        </w:tc>
        <w:tc>
          <w:tcPr>
            <w:tcW w:w="1793" w:type="dxa"/>
            <w:vAlign w:val="center"/>
          </w:tcPr>
          <w:p w14:paraId="622F09F5" w14:textId="77777777" w:rsidR="00A32BDA" w:rsidRDefault="00A32BDA" w:rsidP="00EC5F44">
            <w:pPr>
              <w:rPr>
                <w:rFonts w:ascii="Times New Roman" w:eastAsia="Times New Roman" w:hAnsi="Times New Roman" w:cs="Times New Roman"/>
              </w:rPr>
            </w:pPr>
            <w:r>
              <w:rPr>
                <w:rFonts w:ascii="Times New Roman" w:eastAsia="Times New Roman" w:hAnsi="Times New Roman" w:cs="Times New Roman"/>
              </w:rPr>
              <w:t>Lập phiếu thanh toán</w:t>
            </w:r>
          </w:p>
        </w:tc>
        <w:tc>
          <w:tcPr>
            <w:tcW w:w="2160" w:type="dxa"/>
          </w:tcPr>
          <w:p w14:paraId="419DF649" w14:textId="77777777" w:rsidR="00A32BDA" w:rsidRDefault="00A32BDA" w:rsidP="00EC5F44">
            <w:pPr>
              <w:rPr>
                <w:rFonts w:ascii="Times New Roman" w:eastAsia="Times New Roman" w:hAnsi="Times New Roman" w:cs="Times New Roman"/>
              </w:rPr>
            </w:pPr>
            <w:r>
              <w:rPr>
                <w:rFonts w:ascii="Times New Roman" w:eastAsia="Times New Roman" w:hAnsi="Times New Roman" w:cs="Times New Roman"/>
              </w:rPr>
              <w:t>Nhập thông tin của khách hàng vào phiếu thanh toán</w:t>
            </w:r>
          </w:p>
        </w:tc>
        <w:tc>
          <w:tcPr>
            <w:tcW w:w="2340" w:type="dxa"/>
          </w:tcPr>
          <w:p w14:paraId="63FE3924" w14:textId="77777777" w:rsidR="00A32BDA" w:rsidRDefault="00A32BDA" w:rsidP="00EC5F44">
            <w:pPr>
              <w:rPr>
                <w:rFonts w:ascii="Times New Roman" w:eastAsia="Times New Roman" w:hAnsi="Times New Roman" w:cs="Times New Roman"/>
              </w:rPr>
            </w:pPr>
            <w:r>
              <w:rPr>
                <w:rFonts w:ascii="Times New Roman" w:eastAsia="Times New Roman" w:hAnsi="Times New Roman" w:cs="Times New Roman"/>
              </w:rPr>
              <w:t>Hiển thị form nhập phiếu</w:t>
            </w:r>
          </w:p>
        </w:tc>
        <w:tc>
          <w:tcPr>
            <w:tcW w:w="2610" w:type="dxa"/>
          </w:tcPr>
          <w:p w14:paraId="2AE30620" w14:textId="77777777" w:rsidR="00A32BDA" w:rsidRDefault="00A32BDA" w:rsidP="00EC5F44">
            <w:pPr>
              <w:rPr>
                <w:rFonts w:ascii="Times New Roman" w:eastAsia="Times New Roman" w:hAnsi="Times New Roman" w:cs="Times New Roman"/>
              </w:rPr>
            </w:pPr>
          </w:p>
        </w:tc>
      </w:tr>
      <w:tr w:rsidR="00A32BDA" w14:paraId="4034D8FF" w14:textId="77777777" w:rsidTr="00EC5F44">
        <w:trPr>
          <w:trHeight w:val="285"/>
        </w:trPr>
        <w:tc>
          <w:tcPr>
            <w:tcW w:w="632" w:type="dxa"/>
          </w:tcPr>
          <w:p w14:paraId="504612D1" w14:textId="77777777" w:rsidR="00A32BDA" w:rsidRDefault="00A32BDA" w:rsidP="00EC5F44">
            <w:pPr>
              <w:rPr>
                <w:rFonts w:ascii="Times New Roman" w:eastAsia="Times New Roman" w:hAnsi="Times New Roman" w:cs="Times New Roman"/>
              </w:rPr>
            </w:pPr>
            <w:r>
              <w:rPr>
                <w:rFonts w:ascii="Times New Roman" w:eastAsia="Times New Roman" w:hAnsi="Times New Roman" w:cs="Times New Roman"/>
              </w:rPr>
              <w:t>4</w:t>
            </w:r>
          </w:p>
        </w:tc>
        <w:tc>
          <w:tcPr>
            <w:tcW w:w="1793" w:type="dxa"/>
            <w:vAlign w:val="center"/>
          </w:tcPr>
          <w:p w14:paraId="2B4CB877" w14:textId="77777777" w:rsidR="00A32BDA" w:rsidRDefault="00A32BDA" w:rsidP="00EC5F44">
            <w:pPr>
              <w:rPr>
                <w:rFonts w:ascii="Times New Roman" w:eastAsia="Times New Roman" w:hAnsi="Times New Roman" w:cs="Times New Roman"/>
              </w:rPr>
            </w:pPr>
            <w:r>
              <w:rPr>
                <w:rFonts w:ascii="Times New Roman" w:eastAsia="Times New Roman" w:hAnsi="Times New Roman" w:cs="Times New Roman"/>
              </w:rPr>
              <w:t>Xem DS-Tra cứu thông tin sách</w:t>
            </w:r>
          </w:p>
        </w:tc>
        <w:tc>
          <w:tcPr>
            <w:tcW w:w="2160" w:type="dxa"/>
          </w:tcPr>
          <w:p w14:paraId="394D6D38" w14:textId="77777777" w:rsidR="00A32BDA" w:rsidRDefault="00A32BDA" w:rsidP="00EC5F44">
            <w:pPr>
              <w:rPr>
                <w:rFonts w:ascii="Times New Roman" w:eastAsia="Times New Roman" w:hAnsi="Times New Roman" w:cs="Times New Roman"/>
              </w:rPr>
            </w:pPr>
            <w:r>
              <w:rPr>
                <w:rFonts w:ascii="Times New Roman" w:eastAsia="Times New Roman" w:hAnsi="Times New Roman" w:cs="Times New Roman"/>
              </w:rPr>
              <w:t>Chọn xem và tra cứu những sách cần tìm</w:t>
            </w:r>
          </w:p>
        </w:tc>
        <w:tc>
          <w:tcPr>
            <w:tcW w:w="2340" w:type="dxa"/>
          </w:tcPr>
          <w:p w14:paraId="6A63DBD3" w14:textId="77777777" w:rsidR="00A32BDA" w:rsidRDefault="00A32BDA" w:rsidP="00EC5F44">
            <w:pPr>
              <w:rPr>
                <w:rFonts w:ascii="Times New Roman" w:eastAsia="Times New Roman" w:hAnsi="Times New Roman" w:cs="Times New Roman"/>
              </w:rPr>
            </w:pPr>
            <w:r>
              <w:rPr>
                <w:rFonts w:ascii="Times New Roman" w:eastAsia="Times New Roman" w:hAnsi="Times New Roman" w:cs="Times New Roman"/>
              </w:rPr>
              <w:t>Hiển thị danh sách sách được tra cứu</w:t>
            </w:r>
          </w:p>
        </w:tc>
        <w:tc>
          <w:tcPr>
            <w:tcW w:w="2610" w:type="dxa"/>
          </w:tcPr>
          <w:p w14:paraId="13F52FBB" w14:textId="77777777" w:rsidR="00A32BDA" w:rsidRDefault="00A32BDA" w:rsidP="00EC5F44">
            <w:pPr>
              <w:rPr>
                <w:rFonts w:ascii="Times New Roman" w:eastAsia="Times New Roman" w:hAnsi="Times New Roman" w:cs="Times New Roman"/>
              </w:rPr>
            </w:pPr>
          </w:p>
        </w:tc>
      </w:tr>
    </w:tbl>
    <w:p w14:paraId="4EE521BB" w14:textId="2FD4367F" w:rsidR="00A32BDA" w:rsidRDefault="00A32BDA" w:rsidP="007F6226"/>
    <w:p w14:paraId="5E9CDC38" w14:textId="77777777" w:rsidR="0099045B" w:rsidRDefault="0099045B" w:rsidP="007F6226"/>
    <w:p w14:paraId="599BE4CF" w14:textId="77777777" w:rsidR="0099045B" w:rsidRDefault="0099045B" w:rsidP="007F6226"/>
    <w:p w14:paraId="0B09215C" w14:textId="78518D60" w:rsidR="0099045B" w:rsidRDefault="0099045B">
      <w:pPr>
        <w:spacing w:before="0" w:after="200" w:line="276" w:lineRule="auto"/>
      </w:pPr>
      <w:r>
        <w:br w:type="page"/>
      </w:r>
    </w:p>
    <w:p w14:paraId="6BA99C99" w14:textId="77777777" w:rsidR="0099045B" w:rsidRDefault="0099045B" w:rsidP="007F6226"/>
    <w:tbl>
      <w:tblPr>
        <w:tblW w:w="9535"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632"/>
        <w:gridCol w:w="1793"/>
        <w:gridCol w:w="2160"/>
        <w:gridCol w:w="2340"/>
        <w:gridCol w:w="2610"/>
      </w:tblGrid>
      <w:tr w:rsidR="00A32BDA" w14:paraId="7413657D" w14:textId="77777777" w:rsidTr="00EC5F44">
        <w:trPr>
          <w:trHeight w:val="360"/>
        </w:trPr>
        <w:tc>
          <w:tcPr>
            <w:tcW w:w="9535" w:type="dxa"/>
            <w:gridSpan w:val="5"/>
            <w:shd w:val="clear" w:color="auto" w:fill="B7DDE8"/>
          </w:tcPr>
          <w:p w14:paraId="6F8150F0" w14:textId="77777777" w:rsidR="00A32BDA" w:rsidRDefault="00A32BDA" w:rsidP="00EC5F44">
            <w:pPr>
              <w:jc w:val="center"/>
              <w:rPr>
                <w:rFonts w:ascii="Times New Roman" w:eastAsia="Times New Roman" w:hAnsi="Times New Roman" w:cs="Times New Roman"/>
                <w:b/>
              </w:rPr>
            </w:pPr>
            <w:r>
              <w:rPr>
                <w:rFonts w:ascii="Times New Roman" w:eastAsia="Times New Roman" w:hAnsi="Times New Roman" w:cs="Times New Roman"/>
                <w:b/>
              </w:rPr>
              <w:t xml:space="preserve">Bảng trách nhiệm </w:t>
            </w:r>
          </w:p>
          <w:p w14:paraId="4F0B0032" w14:textId="77777777" w:rsidR="00A32BDA" w:rsidRDefault="00A32BDA" w:rsidP="00EC5F44">
            <w:pPr>
              <w:jc w:val="center"/>
              <w:rPr>
                <w:rFonts w:ascii="Times New Roman" w:eastAsia="Times New Roman" w:hAnsi="Times New Roman" w:cs="Times New Roman"/>
                <w:b/>
              </w:rPr>
            </w:pPr>
            <w:r>
              <w:rPr>
                <w:rFonts w:ascii="Times New Roman" w:eastAsia="Times New Roman" w:hAnsi="Times New Roman" w:cs="Times New Roman"/>
                <w:b/>
              </w:rPr>
              <w:t>Bộ phận: Bộ phận kho</w:t>
            </w:r>
          </w:p>
        </w:tc>
      </w:tr>
      <w:tr w:rsidR="00A32BDA" w14:paraId="32220EAA" w14:textId="77777777" w:rsidTr="00EC5F44">
        <w:trPr>
          <w:trHeight w:val="360"/>
        </w:trPr>
        <w:tc>
          <w:tcPr>
            <w:tcW w:w="632" w:type="dxa"/>
            <w:shd w:val="clear" w:color="auto" w:fill="FFFF00"/>
          </w:tcPr>
          <w:p w14:paraId="272958C2" w14:textId="77777777" w:rsidR="00A32BDA" w:rsidRDefault="00A32BDA" w:rsidP="00EC5F44">
            <w:pPr>
              <w:jc w:val="center"/>
              <w:rPr>
                <w:rFonts w:ascii="Times New Roman" w:eastAsia="Times New Roman" w:hAnsi="Times New Roman" w:cs="Times New Roman"/>
                <w:b/>
              </w:rPr>
            </w:pPr>
            <w:r>
              <w:rPr>
                <w:rFonts w:ascii="Times New Roman" w:eastAsia="Times New Roman" w:hAnsi="Times New Roman" w:cs="Times New Roman"/>
                <w:b/>
              </w:rPr>
              <w:t>STT</w:t>
            </w:r>
          </w:p>
        </w:tc>
        <w:tc>
          <w:tcPr>
            <w:tcW w:w="1793" w:type="dxa"/>
            <w:shd w:val="clear" w:color="auto" w:fill="FFFF00"/>
          </w:tcPr>
          <w:p w14:paraId="783ED720" w14:textId="77777777" w:rsidR="00A32BDA" w:rsidRDefault="00A32BDA" w:rsidP="00EC5F44">
            <w:pPr>
              <w:jc w:val="center"/>
              <w:rPr>
                <w:rFonts w:ascii="Times New Roman" w:eastAsia="Times New Roman" w:hAnsi="Times New Roman" w:cs="Times New Roman"/>
                <w:b/>
              </w:rPr>
            </w:pPr>
            <w:r>
              <w:rPr>
                <w:rFonts w:ascii="Times New Roman" w:eastAsia="Times New Roman" w:hAnsi="Times New Roman" w:cs="Times New Roman"/>
                <w:b/>
              </w:rPr>
              <w:t>Nghiệp vụ</w:t>
            </w:r>
          </w:p>
        </w:tc>
        <w:tc>
          <w:tcPr>
            <w:tcW w:w="2160" w:type="dxa"/>
            <w:shd w:val="clear" w:color="auto" w:fill="FFFF00"/>
          </w:tcPr>
          <w:p w14:paraId="1DCFDFDD" w14:textId="77777777" w:rsidR="00A32BDA" w:rsidRDefault="00A32BDA" w:rsidP="00EC5F44">
            <w:pPr>
              <w:jc w:val="center"/>
              <w:rPr>
                <w:rFonts w:ascii="Times New Roman" w:eastAsia="Times New Roman" w:hAnsi="Times New Roman" w:cs="Times New Roman"/>
                <w:b/>
              </w:rPr>
            </w:pPr>
            <w:r>
              <w:rPr>
                <w:rFonts w:ascii="Times New Roman" w:eastAsia="Times New Roman" w:hAnsi="Times New Roman" w:cs="Times New Roman"/>
                <w:b/>
              </w:rPr>
              <w:t>Người dùng</w:t>
            </w:r>
          </w:p>
        </w:tc>
        <w:tc>
          <w:tcPr>
            <w:tcW w:w="2340" w:type="dxa"/>
            <w:shd w:val="clear" w:color="auto" w:fill="FFFF00"/>
          </w:tcPr>
          <w:p w14:paraId="4ACBD0DD" w14:textId="77777777" w:rsidR="00A32BDA" w:rsidRDefault="00A32BDA" w:rsidP="00EC5F44">
            <w:pPr>
              <w:jc w:val="center"/>
              <w:rPr>
                <w:rFonts w:ascii="Times New Roman" w:eastAsia="Times New Roman" w:hAnsi="Times New Roman" w:cs="Times New Roman"/>
                <w:b/>
              </w:rPr>
            </w:pPr>
            <w:r>
              <w:rPr>
                <w:rFonts w:ascii="Times New Roman" w:eastAsia="Times New Roman" w:hAnsi="Times New Roman" w:cs="Times New Roman"/>
                <w:b/>
              </w:rPr>
              <w:t>Phần mềm</w:t>
            </w:r>
          </w:p>
        </w:tc>
        <w:tc>
          <w:tcPr>
            <w:tcW w:w="2610" w:type="dxa"/>
            <w:shd w:val="clear" w:color="auto" w:fill="FFFF00"/>
          </w:tcPr>
          <w:p w14:paraId="0818953E" w14:textId="77777777" w:rsidR="00A32BDA" w:rsidRDefault="00A32BDA" w:rsidP="00EC5F44">
            <w:pPr>
              <w:jc w:val="center"/>
              <w:rPr>
                <w:rFonts w:ascii="Times New Roman" w:eastAsia="Times New Roman" w:hAnsi="Times New Roman" w:cs="Times New Roman"/>
                <w:b/>
              </w:rPr>
            </w:pPr>
            <w:r>
              <w:rPr>
                <w:rFonts w:ascii="Times New Roman" w:eastAsia="Times New Roman" w:hAnsi="Times New Roman" w:cs="Times New Roman"/>
                <w:b/>
              </w:rPr>
              <w:t>Ghi chú</w:t>
            </w:r>
          </w:p>
        </w:tc>
      </w:tr>
      <w:tr w:rsidR="00A32BDA" w14:paraId="15AC6D94" w14:textId="77777777" w:rsidTr="00EC5F44">
        <w:trPr>
          <w:trHeight w:val="285"/>
        </w:trPr>
        <w:tc>
          <w:tcPr>
            <w:tcW w:w="632" w:type="dxa"/>
          </w:tcPr>
          <w:p w14:paraId="5F9970DD" w14:textId="77777777" w:rsidR="00A32BDA" w:rsidRDefault="00A32BDA" w:rsidP="00EC5F44">
            <w:pPr>
              <w:rPr>
                <w:rFonts w:ascii="Times New Roman" w:eastAsia="Times New Roman" w:hAnsi="Times New Roman" w:cs="Times New Roman"/>
              </w:rPr>
            </w:pPr>
            <w:r>
              <w:rPr>
                <w:rFonts w:ascii="Times New Roman" w:eastAsia="Times New Roman" w:hAnsi="Times New Roman" w:cs="Times New Roman"/>
              </w:rPr>
              <w:t>1</w:t>
            </w:r>
          </w:p>
        </w:tc>
        <w:tc>
          <w:tcPr>
            <w:tcW w:w="1793" w:type="dxa"/>
            <w:vAlign w:val="center"/>
          </w:tcPr>
          <w:p w14:paraId="1C8BB7B6" w14:textId="77777777" w:rsidR="00A32BDA" w:rsidRDefault="00A32BDA" w:rsidP="00EC5F44">
            <w:pPr>
              <w:rPr>
                <w:rFonts w:ascii="Times New Roman" w:eastAsia="Times New Roman" w:hAnsi="Times New Roman" w:cs="Times New Roman"/>
              </w:rPr>
            </w:pPr>
            <w:r>
              <w:rPr>
                <w:rFonts w:ascii="Times New Roman" w:eastAsia="Times New Roman" w:hAnsi="Times New Roman" w:cs="Times New Roman"/>
              </w:rPr>
              <w:t>Phiếu nhập kho sách</w:t>
            </w:r>
          </w:p>
        </w:tc>
        <w:tc>
          <w:tcPr>
            <w:tcW w:w="2160" w:type="dxa"/>
          </w:tcPr>
          <w:p w14:paraId="37138A66" w14:textId="77777777" w:rsidR="00A32BDA" w:rsidRDefault="00A32BDA" w:rsidP="00EC5F44">
            <w:pPr>
              <w:rPr>
                <w:rFonts w:ascii="Times New Roman" w:eastAsia="Times New Roman" w:hAnsi="Times New Roman" w:cs="Times New Roman"/>
              </w:rPr>
            </w:pPr>
            <w:r>
              <w:rPr>
                <w:rFonts w:ascii="Times New Roman" w:eastAsia="Times New Roman" w:hAnsi="Times New Roman" w:cs="Times New Roman"/>
              </w:rPr>
              <w:t xml:space="preserve">Nhập đúng dữ liệu vào phiếu </w:t>
            </w:r>
          </w:p>
        </w:tc>
        <w:tc>
          <w:tcPr>
            <w:tcW w:w="2340" w:type="dxa"/>
          </w:tcPr>
          <w:p w14:paraId="03B13743" w14:textId="77777777" w:rsidR="00A32BDA" w:rsidRDefault="00A32BDA" w:rsidP="00EC5F44">
            <w:pPr>
              <w:rPr>
                <w:rFonts w:ascii="Times New Roman" w:eastAsia="Times New Roman" w:hAnsi="Times New Roman" w:cs="Times New Roman"/>
              </w:rPr>
            </w:pPr>
            <w:r>
              <w:rPr>
                <w:rFonts w:ascii="Times New Roman" w:eastAsia="Times New Roman" w:hAnsi="Times New Roman" w:cs="Times New Roman"/>
              </w:rPr>
              <w:t>Cập nhật và lưu trữ dữ liệu</w:t>
            </w:r>
          </w:p>
        </w:tc>
        <w:tc>
          <w:tcPr>
            <w:tcW w:w="2610" w:type="dxa"/>
          </w:tcPr>
          <w:p w14:paraId="40A1AE67" w14:textId="77777777" w:rsidR="00A32BDA" w:rsidRDefault="00A32BDA" w:rsidP="00EC5F44">
            <w:pPr>
              <w:rPr>
                <w:rFonts w:ascii="Times New Roman" w:eastAsia="Times New Roman" w:hAnsi="Times New Roman" w:cs="Times New Roman"/>
              </w:rPr>
            </w:pPr>
          </w:p>
        </w:tc>
      </w:tr>
      <w:tr w:rsidR="00A32BDA" w14:paraId="2F3CD11C" w14:textId="77777777" w:rsidTr="00EC5F44">
        <w:trPr>
          <w:trHeight w:val="285"/>
        </w:trPr>
        <w:tc>
          <w:tcPr>
            <w:tcW w:w="632" w:type="dxa"/>
          </w:tcPr>
          <w:p w14:paraId="12F4772C" w14:textId="77777777" w:rsidR="00A32BDA" w:rsidRDefault="00A32BDA" w:rsidP="00EC5F44">
            <w:pPr>
              <w:rPr>
                <w:rFonts w:ascii="Times New Roman" w:eastAsia="Times New Roman" w:hAnsi="Times New Roman" w:cs="Times New Roman"/>
              </w:rPr>
            </w:pPr>
            <w:r>
              <w:rPr>
                <w:rFonts w:ascii="Times New Roman" w:eastAsia="Times New Roman" w:hAnsi="Times New Roman" w:cs="Times New Roman"/>
              </w:rPr>
              <w:t>2</w:t>
            </w:r>
          </w:p>
        </w:tc>
        <w:tc>
          <w:tcPr>
            <w:tcW w:w="1793" w:type="dxa"/>
            <w:vAlign w:val="center"/>
          </w:tcPr>
          <w:p w14:paraId="478C937F" w14:textId="77777777" w:rsidR="00A32BDA" w:rsidRDefault="00A32BDA" w:rsidP="00EC5F44">
            <w:pPr>
              <w:rPr>
                <w:rFonts w:ascii="Times New Roman" w:eastAsia="Times New Roman" w:hAnsi="Times New Roman" w:cs="Times New Roman"/>
              </w:rPr>
            </w:pPr>
            <w:r>
              <w:rPr>
                <w:rFonts w:ascii="Times New Roman" w:eastAsia="Times New Roman" w:hAnsi="Times New Roman" w:cs="Times New Roman"/>
              </w:rPr>
              <w:t>Phiếu xuất kho sách</w:t>
            </w:r>
          </w:p>
        </w:tc>
        <w:tc>
          <w:tcPr>
            <w:tcW w:w="2160" w:type="dxa"/>
          </w:tcPr>
          <w:p w14:paraId="77035809" w14:textId="77777777" w:rsidR="00A32BDA" w:rsidRDefault="00A32BDA" w:rsidP="00EC5F44">
            <w:pPr>
              <w:rPr>
                <w:rFonts w:ascii="Times New Roman" w:eastAsia="Times New Roman" w:hAnsi="Times New Roman" w:cs="Times New Roman"/>
              </w:rPr>
            </w:pPr>
            <w:r>
              <w:rPr>
                <w:rFonts w:ascii="Times New Roman" w:eastAsia="Times New Roman" w:hAnsi="Times New Roman" w:cs="Times New Roman"/>
              </w:rPr>
              <w:t>Nhập đúng dữ liệu vào phiếu</w:t>
            </w:r>
          </w:p>
        </w:tc>
        <w:tc>
          <w:tcPr>
            <w:tcW w:w="2340" w:type="dxa"/>
          </w:tcPr>
          <w:p w14:paraId="5655367F" w14:textId="77777777" w:rsidR="00A32BDA" w:rsidRDefault="00A32BDA" w:rsidP="00EC5F44">
            <w:pPr>
              <w:rPr>
                <w:rFonts w:ascii="Times New Roman" w:eastAsia="Times New Roman" w:hAnsi="Times New Roman" w:cs="Times New Roman"/>
              </w:rPr>
            </w:pPr>
            <w:r>
              <w:rPr>
                <w:rFonts w:ascii="Times New Roman" w:eastAsia="Times New Roman" w:hAnsi="Times New Roman" w:cs="Times New Roman"/>
              </w:rPr>
              <w:t>Cập nhật và lưu trữ dữ liệu</w:t>
            </w:r>
          </w:p>
        </w:tc>
        <w:tc>
          <w:tcPr>
            <w:tcW w:w="2610" w:type="dxa"/>
          </w:tcPr>
          <w:p w14:paraId="1E188F43" w14:textId="77777777" w:rsidR="00A32BDA" w:rsidRDefault="00A32BDA" w:rsidP="00EC5F44">
            <w:pPr>
              <w:rPr>
                <w:rFonts w:ascii="Times New Roman" w:eastAsia="Times New Roman" w:hAnsi="Times New Roman" w:cs="Times New Roman"/>
              </w:rPr>
            </w:pPr>
          </w:p>
        </w:tc>
      </w:tr>
      <w:tr w:rsidR="00A32BDA" w14:paraId="38EE9F3A" w14:textId="77777777" w:rsidTr="00EC5F44">
        <w:trPr>
          <w:trHeight w:val="285"/>
        </w:trPr>
        <w:tc>
          <w:tcPr>
            <w:tcW w:w="632" w:type="dxa"/>
          </w:tcPr>
          <w:p w14:paraId="4B2EFBDC" w14:textId="77777777" w:rsidR="00A32BDA" w:rsidRDefault="00A32BDA" w:rsidP="00EC5F44">
            <w:pPr>
              <w:rPr>
                <w:rFonts w:ascii="Times New Roman" w:eastAsia="Times New Roman" w:hAnsi="Times New Roman" w:cs="Times New Roman"/>
              </w:rPr>
            </w:pPr>
            <w:r>
              <w:rPr>
                <w:rFonts w:ascii="Times New Roman" w:eastAsia="Times New Roman" w:hAnsi="Times New Roman" w:cs="Times New Roman"/>
              </w:rPr>
              <w:t>3</w:t>
            </w:r>
          </w:p>
        </w:tc>
        <w:tc>
          <w:tcPr>
            <w:tcW w:w="1793" w:type="dxa"/>
            <w:vAlign w:val="center"/>
          </w:tcPr>
          <w:p w14:paraId="6480F4D8" w14:textId="77777777" w:rsidR="00A32BDA" w:rsidRDefault="00A32BDA" w:rsidP="00EC5F44">
            <w:pPr>
              <w:rPr>
                <w:rFonts w:ascii="Times New Roman" w:eastAsia="Times New Roman" w:hAnsi="Times New Roman" w:cs="Times New Roman"/>
              </w:rPr>
            </w:pPr>
            <w:r>
              <w:rPr>
                <w:rFonts w:ascii="Times New Roman" w:eastAsia="Times New Roman" w:hAnsi="Times New Roman" w:cs="Times New Roman"/>
              </w:rPr>
              <w:t>Báo cáo sách nhập kho</w:t>
            </w:r>
          </w:p>
        </w:tc>
        <w:tc>
          <w:tcPr>
            <w:tcW w:w="2160" w:type="dxa"/>
          </w:tcPr>
          <w:p w14:paraId="423DFF13" w14:textId="77777777" w:rsidR="00A32BDA" w:rsidRDefault="00A32BDA" w:rsidP="00EC5F44">
            <w:pPr>
              <w:rPr>
                <w:rFonts w:ascii="Times New Roman" w:eastAsia="Times New Roman" w:hAnsi="Times New Roman" w:cs="Times New Roman"/>
              </w:rPr>
            </w:pPr>
            <w:r>
              <w:rPr>
                <w:rFonts w:ascii="Times New Roman" w:eastAsia="Times New Roman" w:hAnsi="Times New Roman" w:cs="Times New Roman"/>
              </w:rPr>
              <w:t>Nhập thông tin vào excel sách đã nhập kho</w:t>
            </w:r>
          </w:p>
        </w:tc>
        <w:tc>
          <w:tcPr>
            <w:tcW w:w="2340" w:type="dxa"/>
          </w:tcPr>
          <w:p w14:paraId="5F6F585D" w14:textId="77777777" w:rsidR="00A32BDA" w:rsidRDefault="00A32BDA" w:rsidP="00EC5F44">
            <w:pPr>
              <w:rPr>
                <w:rFonts w:ascii="Times New Roman" w:eastAsia="Times New Roman" w:hAnsi="Times New Roman" w:cs="Times New Roman"/>
              </w:rPr>
            </w:pPr>
            <w:r>
              <w:rPr>
                <w:rFonts w:ascii="Times New Roman" w:eastAsia="Times New Roman" w:hAnsi="Times New Roman" w:cs="Times New Roman"/>
              </w:rPr>
              <w:t>Tính toán chính xác dữ liệu</w:t>
            </w:r>
          </w:p>
        </w:tc>
        <w:tc>
          <w:tcPr>
            <w:tcW w:w="2610" w:type="dxa"/>
          </w:tcPr>
          <w:p w14:paraId="4D9DC72B" w14:textId="77777777" w:rsidR="00A32BDA" w:rsidRDefault="00A32BDA" w:rsidP="00EC5F44">
            <w:pPr>
              <w:rPr>
                <w:rFonts w:ascii="Times New Roman" w:eastAsia="Times New Roman" w:hAnsi="Times New Roman" w:cs="Times New Roman"/>
              </w:rPr>
            </w:pPr>
          </w:p>
        </w:tc>
      </w:tr>
    </w:tbl>
    <w:p w14:paraId="0717D36F" w14:textId="7A8ECD0F" w:rsidR="002C0078" w:rsidRDefault="002C0078" w:rsidP="008B60D0">
      <w:pPr>
        <w:pStyle w:val="u3"/>
      </w:pPr>
      <w:bookmarkStart w:id="918" w:name="_Toc50884351"/>
      <w:bookmarkStart w:id="919" w:name="_Toc172974137"/>
      <w:r w:rsidRPr="004A68EB">
        <w:t>Danh sách yêu cầu tiến hóa</w:t>
      </w:r>
      <w:bookmarkEnd w:id="918"/>
      <w:bookmarkEnd w:id="919"/>
    </w:p>
    <w:tbl>
      <w:tblPr>
        <w:tblW w:w="9535"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632"/>
        <w:gridCol w:w="1753"/>
        <w:gridCol w:w="2198"/>
        <w:gridCol w:w="2342"/>
        <w:gridCol w:w="2610"/>
      </w:tblGrid>
      <w:tr w:rsidR="002B69A2" w:rsidRPr="002B69A2" w14:paraId="29E28EE1" w14:textId="77777777" w:rsidTr="00EC5F44">
        <w:trPr>
          <w:trHeight w:val="360"/>
        </w:trPr>
        <w:tc>
          <w:tcPr>
            <w:tcW w:w="9535" w:type="dxa"/>
            <w:gridSpan w:val="5"/>
            <w:shd w:val="clear" w:color="auto" w:fill="B7DDE8"/>
          </w:tcPr>
          <w:p w14:paraId="4163B9FA" w14:textId="77777777" w:rsidR="002B69A2" w:rsidRPr="002B69A2" w:rsidRDefault="002B69A2" w:rsidP="00EC5F44">
            <w:pPr>
              <w:jc w:val="center"/>
              <w:rPr>
                <w:rFonts w:ascii="Times New Roman" w:eastAsia="Times New Roman" w:hAnsi="Times New Roman" w:cs="Times New Roman"/>
                <w:b/>
                <w:sz w:val="24"/>
                <w:szCs w:val="24"/>
              </w:rPr>
            </w:pPr>
            <w:r w:rsidRPr="002B69A2">
              <w:rPr>
                <w:rFonts w:ascii="Times New Roman" w:eastAsia="Times New Roman" w:hAnsi="Times New Roman" w:cs="Times New Roman"/>
                <w:b/>
                <w:sz w:val="24"/>
                <w:szCs w:val="24"/>
              </w:rPr>
              <w:t>Bảng trách nhiệm yêu cầu tiến hóa</w:t>
            </w:r>
          </w:p>
        </w:tc>
      </w:tr>
      <w:tr w:rsidR="002B69A2" w:rsidRPr="002B69A2" w14:paraId="7D9722A3" w14:textId="77777777" w:rsidTr="00EC5F44">
        <w:trPr>
          <w:trHeight w:val="360"/>
        </w:trPr>
        <w:tc>
          <w:tcPr>
            <w:tcW w:w="632" w:type="dxa"/>
            <w:shd w:val="clear" w:color="auto" w:fill="FFFF00"/>
          </w:tcPr>
          <w:p w14:paraId="73900628" w14:textId="77777777" w:rsidR="002B69A2" w:rsidRPr="002B69A2" w:rsidRDefault="002B69A2" w:rsidP="00EC5F44">
            <w:pPr>
              <w:jc w:val="center"/>
              <w:rPr>
                <w:rFonts w:ascii="Times New Roman" w:eastAsia="Times New Roman" w:hAnsi="Times New Roman" w:cs="Times New Roman"/>
                <w:b/>
                <w:sz w:val="24"/>
                <w:szCs w:val="24"/>
              </w:rPr>
            </w:pPr>
            <w:r w:rsidRPr="002B69A2">
              <w:rPr>
                <w:rFonts w:ascii="Times New Roman" w:eastAsia="Times New Roman" w:hAnsi="Times New Roman" w:cs="Times New Roman"/>
                <w:b/>
                <w:sz w:val="24"/>
                <w:szCs w:val="24"/>
              </w:rPr>
              <w:t>STT</w:t>
            </w:r>
          </w:p>
        </w:tc>
        <w:tc>
          <w:tcPr>
            <w:tcW w:w="1753" w:type="dxa"/>
            <w:shd w:val="clear" w:color="auto" w:fill="FFFF00"/>
          </w:tcPr>
          <w:p w14:paraId="7749241D" w14:textId="77777777" w:rsidR="002B69A2" w:rsidRPr="002B69A2" w:rsidRDefault="002B69A2" w:rsidP="00EC5F44">
            <w:pPr>
              <w:jc w:val="center"/>
              <w:rPr>
                <w:rFonts w:ascii="Times New Roman" w:eastAsia="Times New Roman" w:hAnsi="Times New Roman" w:cs="Times New Roman"/>
                <w:b/>
                <w:sz w:val="24"/>
                <w:szCs w:val="24"/>
              </w:rPr>
            </w:pPr>
            <w:r w:rsidRPr="002B69A2">
              <w:rPr>
                <w:rFonts w:ascii="Times New Roman" w:eastAsia="Times New Roman" w:hAnsi="Times New Roman" w:cs="Times New Roman"/>
                <w:b/>
                <w:sz w:val="24"/>
                <w:szCs w:val="24"/>
              </w:rPr>
              <w:t>Nghiệp vụ</w:t>
            </w:r>
          </w:p>
        </w:tc>
        <w:tc>
          <w:tcPr>
            <w:tcW w:w="2198" w:type="dxa"/>
            <w:shd w:val="clear" w:color="auto" w:fill="FFFF00"/>
          </w:tcPr>
          <w:p w14:paraId="4BFB68D7" w14:textId="77777777" w:rsidR="002B69A2" w:rsidRPr="002B69A2" w:rsidRDefault="002B69A2" w:rsidP="00EC5F44">
            <w:pPr>
              <w:jc w:val="center"/>
              <w:rPr>
                <w:rFonts w:ascii="Times New Roman" w:eastAsia="Times New Roman" w:hAnsi="Times New Roman" w:cs="Times New Roman"/>
                <w:b/>
                <w:sz w:val="24"/>
                <w:szCs w:val="24"/>
              </w:rPr>
            </w:pPr>
            <w:r w:rsidRPr="002B69A2">
              <w:rPr>
                <w:rFonts w:ascii="Times New Roman" w:eastAsia="Times New Roman" w:hAnsi="Times New Roman" w:cs="Times New Roman"/>
                <w:b/>
                <w:sz w:val="24"/>
                <w:szCs w:val="24"/>
              </w:rPr>
              <w:t>Người dùng</w:t>
            </w:r>
          </w:p>
        </w:tc>
        <w:tc>
          <w:tcPr>
            <w:tcW w:w="2342" w:type="dxa"/>
            <w:shd w:val="clear" w:color="auto" w:fill="FFFF00"/>
          </w:tcPr>
          <w:p w14:paraId="06F1E723" w14:textId="77777777" w:rsidR="002B69A2" w:rsidRPr="002B69A2" w:rsidRDefault="002B69A2" w:rsidP="00EC5F44">
            <w:pPr>
              <w:jc w:val="center"/>
              <w:rPr>
                <w:rFonts w:ascii="Times New Roman" w:eastAsia="Times New Roman" w:hAnsi="Times New Roman" w:cs="Times New Roman"/>
                <w:b/>
                <w:sz w:val="24"/>
                <w:szCs w:val="24"/>
              </w:rPr>
            </w:pPr>
            <w:r w:rsidRPr="002B69A2">
              <w:rPr>
                <w:rFonts w:ascii="Times New Roman" w:eastAsia="Times New Roman" w:hAnsi="Times New Roman" w:cs="Times New Roman"/>
                <w:b/>
                <w:sz w:val="24"/>
                <w:szCs w:val="24"/>
              </w:rPr>
              <w:t>Phần mềm</w:t>
            </w:r>
          </w:p>
        </w:tc>
        <w:tc>
          <w:tcPr>
            <w:tcW w:w="2610" w:type="dxa"/>
            <w:shd w:val="clear" w:color="auto" w:fill="FFFF00"/>
          </w:tcPr>
          <w:p w14:paraId="093CD3D4" w14:textId="77777777" w:rsidR="002B69A2" w:rsidRPr="002B69A2" w:rsidRDefault="002B69A2" w:rsidP="00EC5F44">
            <w:pPr>
              <w:jc w:val="center"/>
              <w:rPr>
                <w:rFonts w:ascii="Times New Roman" w:eastAsia="Times New Roman" w:hAnsi="Times New Roman" w:cs="Times New Roman"/>
                <w:b/>
                <w:sz w:val="24"/>
                <w:szCs w:val="24"/>
              </w:rPr>
            </w:pPr>
            <w:r w:rsidRPr="002B69A2">
              <w:rPr>
                <w:rFonts w:ascii="Times New Roman" w:eastAsia="Times New Roman" w:hAnsi="Times New Roman" w:cs="Times New Roman"/>
                <w:b/>
                <w:sz w:val="24"/>
                <w:szCs w:val="24"/>
              </w:rPr>
              <w:t>Ghi chú</w:t>
            </w:r>
          </w:p>
        </w:tc>
      </w:tr>
      <w:tr w:rsidR="002B69A2" w:rsidRPr="002B69A2" w14:paraId="2F09020A" w14:textId="77777777" w:rsidTr="00EC5F44">
        <w:trPr>
          <w:trHeight w:val="70"/>
        </w:trPr>
        <w:tc>
          <w:tcPr>
            <w:tcW w:w="632" w:type="dxa"/>
          </w:tcPr>
          <w:p w14:paraId="2A18B104" w14:textId="77777777" w:rsidR="002B69A2" w:rsidRPr="002B69A2" w:rsidRDefault="002B69A2" w:rsidP="00EC5F44">
            <w:pPr>
              <w:rPr>
                <w:rFonts w:ascii="Times New Roman" w:eastAsia="Times New Roman" w:hAnsi="Times New Roman" w:cs="Times New Roman"/>
                <w:sz w:val="24"/>
                <w:szCs w:val="24"/>
              </w:rPr>
            </w:pPr>
            <w:r w:rsidRPr="002B69A2">
              <w:rPr>
                <w:rFonts w:ascii="Times New Roman" w:eastAsia="Times New Roman" w:hAnsi="Times New Roman" w:cs="Times New Roman"/>
                <w:sz w:val="24"/>
                <w:szCs w:val="24"/>
              </w:rPr>
              <w:t>1</w:t>
            </w:r>
          </w:p>
        </w:tc>
        <w:tc>
          <w:tcPr>
            <w:tcW w:w="1753" w:type="dxa"/>
          </w:tcPr>
          <w:p w14:paraId="104BAC37" w14:textId="77777777" w:rsidR="002B69A2" w:rsidRPr="002B69A2" w:rsidRDefault="002B69A2" w:rsidP="00EC5F44">
            <w:pPr>
              <w:rPr>
                <w:rFonts w:ascii="Times New Roman" w:eastAsia="Times New Roman" w:hAnsi="Times New Roman" w:cs="Times New Roman"/>
                <w:sz w:val="24"/>
                <w:szCs w:val="24"/>
              </w:rPr>
            </w:pPr>
            <w:r w:rsidRPr="002B69A2">
              <w:rPr>
                <w:rFonts w:ascii="Times New Roman" w:eastAsia="Times New Roman" w:hAnsi="Times New Roman" w:cs="Times New Roman"/>
                <w:sz w:val="24"/>
                <w:szCs w:val="24"/>
              </w:rPr>
              <w:t>Sửa thông tin khách hàng</w:t>
            </w:r>
          </w:p>
        </w:tc>
        <w:tc>
          <w:tcPr>
            <w:tcW w:w="2198" w:type="dxa"/>
          </w:tcPr>
          <w:p w14:paraId="421A7194" w14:textId="77777777" w:rsidR="002B69A2" w:rsidRPr="002B69A2" w:rsidRDefault="002B69A2" w:rsidP="00EC5F44">
            <w:pPr>
              <w:rPr>
                <w:rFonts w:ascii="Times New Roman" w:eastAsia="Times New Roman" w:hAnsi="Times New Roman" w:cs="Times New Roman"/>
                <w:sz w:val="24"/>
                <w:szCs w:val="24"/>
              </w:rPr>
            </w:pPr>
            <w:r w:rsidRPr="002B69A2">
              <w:rPr>
                <w:rFonts w:ascii="Times New Roman" w:eastAsia="Times New Roman" w:hAnsi="Times New Roman" w:cs="Times New Roman"/>
                <w:sz w:val="24"/>
                <w:szCs w:val="24"/>
              </w:rPr>
              <w:t>Sửa những thông tin của khách hàng</w:t>
            </w:r>
          </w:p>
        </w:tc>
        <w:tc>
          <w:tcPr>
            <w:tcW w:w="2342" w:type="dxa"/>
          </w:tcPr>
          <w:p w14:paraId="0B840C11" w14:textId="77777777" w:rsidR="002B69A2" w:rsidRPr="002B69A2" w:rsidRDefault="002B69A2" w:rsidP="00EC5F44">
            <w:pPr>
              <w:rPr>
                <w:rFonts w:ascii="Times New Roman" w:eastAsia="Times New Roman" w:hAnsi="Times New Roman" w:cs="Times New Roman"/>
                <w:sz w:val="24"/>
                <w:szCs w:val="24"/>
              </w:rPr>
            </w:pPr>
            <w:r w:rsidRPr="002B69A2">
              <w:rPr>
                <w:rFonts w:ascii="Times New Roman" w:eastAsia="Times New Roman" w:hAnsi="Times New Roman" w:cs="Times New Roman"/>
                <w:sz w:val="24"/>
                <w:szCs w:val="24"/>
              </w:rPr>
              <w:t>Cập nhật và lưu dữ liệu</w:t>
            </w:r>
          </w:p>
        </w:tc>
        <w:tc>
          <w:tcPr>
            <w:tcW w:w="2610" w:type="dxa"/>
          </w:tcPr>
          <w:p w14:paraId="63CF9EB9" w14:textId="77777777" w:rsidR="002B69A2" w:rsidRPr="002B69A2" w:rsidRDefault="002B69A2" w:rsidP="00EC5F44">
            <w:pPr>
              <w:rPr>
                <w:rFonts w:ascii="Times New Roman" w:eastAsia="Times New Roman" w:hAnsi="Times New Roman" w:cs="Times New Roman"/>
                <w:sz w:val="24"/>
                <w:szCs w:val="24"/>
              </w:rPr>
            </w:pPr>
            <w:r w:rsidRPr="002B69A2">
              <w:rPr>
                <w:rFonts w:ascii="Times New Roman" w:eastAsia="Times New Roman" w:hAnsi="Times New Roman" w:cs="Times New Roman"/>
                <w:sz w:val="24"/>
                <w:szCs w:val="24"/>
              </w:rPr>
              <w:t> </w:t>
            </w:r>
          </w:p>
        </w:tc>
      </w:tr>
      <w:tr w:rsidR="002B69A2" w:rsidRPr="002B69A2" w14:paraId="33032CF4" w14:textId="77777777" w:rsidTr="00EC5F44">
        <w:trPr>
          <w:trHeight w:val="285"/>
        </w:trPr>
        <w:tc>
          <w:tcPr>
            <w:tcW w:w="632" w:type="dxa"/>
          </w:tcPr>
          <w:p w14:paraId="07A00384" w14:textId="77777777" w:rsidR="002B69A2" w:rsidRPr="002B69A2" w:rsidRDefault="002B69A2" w:rsidP="00EC5F44">
            <w:pPr>
              <w:rPr>
                <w:rFonts w:ascii="Times New Roman" w:eastAsia="Times New Roman" w:hAnsi="Times New Roman" w:cs="Times New Roman"/>
                <w:sz w:val="24"/>
                <w:szCs w:val="24"/>
              </w:rPr>
            </w:pPr>
            <w:r w:rsidRPr="002B69A2">
              <w:rPr>
                <w:rFonts w:ascii="Times New Roman" w:eastAsia="Times New Roman" w:hAnsi="Times New Roman" w:cs="Times New Roman"/>
                <w:sz w:val="24"/>
                <w:szCs w:val="24"/>
              </w:rPr>
              <w:t>2</w:t>
            </w:r>
          </w:p>
        </w:tc>
        <w:tc>
          <w:tcPr>
            <w:tcW w:w="1753" w:type="dxa"/>
          </w:tcPr>
          <w:p w14:paraId="20B3962D" w14:textId="77777777" w:rsidR="002B69A2" w:rsidRPr="002B69A2" w:rsidRDefault="002B69A2" w:rsidP="00EC5F44">
            <w:pPr>
              <w:rPr>
                <w:rFonts w:ascii="Times New Roman" w:eastAsia="Times New Roman" w:hAnsi="Times New Roman" w:cs="Times New Roman"/>
                <w:sz w:val="24"/>
                <w:szCs w:val="24"/>
              </w:rPr>
            </w:pPr>
            <w:r w:rsidRPr="002B69A2">
              <w:rPr>
                <w:rFonts w:ascii="Times New Roman" w:eastAsia="Times New Roman" w:hAnsi="Times New Roman" w:cs="Times New Roman"/>
                <w:sz w:val="24"/>
                <w:szCs w:val="24"/>
              </w:rPr>
              <w:t>Thêm sách</w:t>
            </w:r>
          </w:p>
        </w:tc>
        <w:tc>
          <w:tcPr>
            <w:tcW w:w="2198" w:type="dxa"/>
          </w:tcPr>
          <w:p w14:paraId="2495112B" w14:textId="77777777" w:rsidR="002B69A2" w:rsidRPr="002B69A2" w:rsidRDefault="002B69A2" w:rsidP="00EC5F44">
            <w:pPr>
              <w:rPr>
                <w:rFonts w:ascii="Times New Roman" w:eastAsia="Times New Roman" w:hAnsi="Times New Roman" w:cs="Times New Roman"/>
                <w:sz w:val="24"/>
                <w:szCs w:val="24"/>
              </w:rPr>
            </w:pPr>
            <w:r w:rsidRPr="002B69A2">
              <w:rPr>
                <w:rFonts w:ascii="Times New Roman" w:eastAsia="Times New Roman" w:hAnsi="Times New Roman" w:cs="Times New Roman"/>
                <w:sz w:val="24"/>
                <w:szCs w:val="24"/>
              </w:rPr>
              <w:t>Thêm sách trên app</w:t>
            </w:r>
          </w:p>
        </w:tc>
        <w:tc>
          <w:tcPr>
            <w:tcW w:w="2342" w:type="dxa"/>
          </w:tcPr>
          <w:p w14:paraId="05C069C7" w14:textId="77777777" w:rsidR="002B69A2" w:rsidRPr="002B69A2" w:rsidRDefault="002B69A2" w:rsidP="00EC5F44">
            <w:pPr>
              <w:rPr>
                <w:rFonts w:ascii="Times New Roman" w:eastAsia="Times New Roman" w:hAnsi="Times New Roman" w:cs="Times New Roman"/>
                <w:sz w:val="24"/>
                <w:szCs w:val="24"/>
              </w:rPr>
            </w:pPr>
            <w:r w:rsidRPr="002B69A2">
              <w:rPr>
                <w:rFonts w:ascii="Times New Roman" w:eastAsia="Times New Roman" w:hAnsi="Times New Roman" w:cs="Times New Roman"/>
                <w:sz w:val="24"/>
                <w:szCs w:val="24"/>
              </w:rPr>
              <w:t>Cập nhật và lưu dữ liệu</w:t>
            </w:r>
          </w:p>
        </w:tc>
        <w:tc>
          <w:tcPr>
            <w:tcW w:w="2610" w:type="dxa"/>
          </w:tcPr>
          <w:p w14:paraId="41A6B1E3" w14:textId="77777777" w:rsidR="002B69A2" w:rsidRPr="002B69A2" w:rsidRDefault="002B69A2" w:rsidP="00EC5F44">
            <w:pPr>
              <w:rPr>
                <w:rFonts w:ascii="Times New Roman" w:eastAsia="Times New Roman" w:hAnsi="Times New Roman" w:cs="Times New Roman"/>
                <w:sz w:val="24"/>
                <w:szCs w:val="24"/>
              </w:rPr>
            </w:pPr>
            <w:r w:rsidRPr="002B69A2">
              <w:rPr>
                <w:rFonts w:ascii="Times New Roman" w:eastAsia="Times New Roman" w:hAnsi="Times New Roman" w:cs="Times New Roman"/>
                <w:sz w:val="24"/>
                <w:szCs w:val="24"/>
              </w:rPr>
              <w:t> </w:t>
            </w:r>
          </w:p>
        </w:tc>
      </w:tr>
      <w:tr w:rsidR="002B69A2" w:rsidRPr="002B69A2" w14:paraId="75A30634" w14:textId="77777777" w:rsidTr="00EC5F44">
        <w:trPr>
          <w:trHeight w:val="285"/>
        </w:trPr>
        <w:tc>
          <w:tcPr>
            <w:tcW w:w="632" w:type="dxa"/>
          </w:tcPr>
          <w:p w14:paraId="1BE05E2A" w14:textId="77777777" w:rsidR="002B69A2" w:rsidRPr="002B69A2" w:rsidRDefault="002B69A2" w:rsidP="00EC5F44">
            <w:pPr>
              <w:rPr>
                <w:rFonts w:ascii="Times New Roman" w:eastAsia="Times New Roman" w:hAnsi="Times New Roman" w:cs="Times New Roman"/>
                <w:sz w:val="24"/>
                <w:szCs w:val="24"/>
              </w:rPr>
            </w:pPr>
            <w:r w:rsidRPr="002B69A2">
              <w:rPr>
                <w:rFonts w:ascii="Times New Roman" w:eastAsia="Times New Roman" w:hAnsi="Times New Roman" w:cs="Times New Roman"/>
                <w:sz w:val="24"/>
                <w:szCs w:val="24"/>
              </w:rPr>
              <w:t>3</w:t>
            </w:r>
          </w:p>
        </w:tc>
        <w:tc>
          <w:tcPr>
            <w:tcW w:w="1753" w:type="dxa"/>
          </w:tcPr>
          <w:p w14:paraId="09893CB7" w14:textId="77777777" w:rsidR="002B69A2" w:rsidRPr="002B69A2" w:rsidRDefault="002B69A2" w:rsidP="00EC5F44">
            <w:pPr>
              <w:rPr>
                <w:rFonts w:ascii="Times New Roman" w:eastAsia="Times New Roman" w:hAnsi="Times New Roman" w:cs="Times New Roman"/>
                <w:sz w:val="24"/>
                <w:szCs w:val="24"/>
              </w:rPr>
            </w:pPr>
            <w:r w:rsidRPr="002B69A2">
              <w:rPr>
                <w:rFonts w:ascii="Times New Roman" w:eastAsia="Times New Roman" w:hAnsi="Times New Roman" w:cs="Times New Roman"/>
                <w:sz w:val="24"/>
                <w:szCs w:val="24"/>
              </w:rPr>
              <w:t>Sửa sách</w:t>
            </w:r>
          </w:p>
        </w:tc>
        <w:tc>
          <w:tcPr>
            <w:tcW w:w="2198" w:type="dxa"/>
          </w:tcPr>
          <w:p w14:paraId="70EAE895" w14:textId="77777777" w:rsidR="002B69A2" w:rsidRPr="002B69A2" w:rsidRDefault="002B69A2" w:rsidP="00EC5F44">
            <w:pPr>
              <w:rPr>
                <w:rFonts w:ascii="Times New Roman" w:eastAsia="Times New Roman" w:hAnsi="Times New Roman" w:cs="Times New Roman"/>
                <w:sz w:val="24"/>
                <w:szCs w:val="24"/>
              </w:rPr>
            </w:pPr>
            <w:r w:rsidRPr="002B69A2">
              <w:rPr>
                <w:rFonts w:ascii="Times New Roman" w:eastAsia="Times New Roman" w:hAnsi="Times New Roman" w:cs="Times New Roman"/>
                <w:sz w:val="24"/>
                <w:szCs w:val="24"/>
              </w:rPr>
              <w:t>Sửa sách trên app</w:t>
            </w:r>
          </w:p>
        </w:tc>
        <w:tc>
          <w:tcPr>
            <w:tcW w:w="2342" w:type="dxa"/>
          </w:tcPr>
          <w:p w14:paraId="7EE98D7E" w14:textId="77777777" w:rsidR="002B69A2" w:rsidRPr="002B69A2" w:rsidRDefault="002B69A2" w:rsidP="00EC5F44">
            <w:pPr>
              <w:rPr>
                <w:rFonts w:ascii="Times New Roman" w:eastAsia="Times New Roman" w:hAnsi="Times New Roman" w:cs="Times New Roman"/>
                <w:sz w:val="24"/>
                <w:szCs w:val="24"/>
              </w:rPr>
            </w:pPr>
            <w:r w:rsidRPr="002B69A2">
              <w:rPr>
                <w:rFonts w:ascii="Times New Roman" w:eastAsia="Times New Roman" w:hAnsi="Times New Roman" w:cs="Times New Roman"/>
                <w:sz w:val="24"/>
                <w:szCs w:val="24"/>
              </w:rPr>
              <w:t>Cập nhật và lưu dữ liệu</w:t>
            </w:r>
          </w:p>
        </w:tc>
        <w:tc>
          <w:tcPr>
            <w:tcW w:w="2610" w:type="dxa"/>
          </w:tcPr>
          <w:p w14:paraId="60E6143B" w14:textId="77777777" w:rsidR="002B69A2" w:rsidRPr="002B69A2" w:rsidRDefault="002B69A2" w:rsidP="00EC5F44">
            <w:pPr>
              <w:rPr>
                <w:rFonts w:ascii="Times New Roman" w:eastAsia="Times New Roman" w:hAnsi="Times New Roman" w:cs="Times New Roman"/>
                <w:sz w:val="24"/>
                <w:szCs w:val="24"/>
              </w:rPr>
            </w:pPr>
            <w:r w:rsidRPr="002B69A2">
              <w:rPr>
                <w:rFonts w:ascii="Times New Roman" w:eastAsia="Times New Roman" w:hAnsi="Times New Roman" w:cs="Times New Roman"/>
                <w:sz w:val="24"/>
                <w:szCs w:val="24"/>
              </w:rPr>
              <w:t> </w:t>
            </w:r>
          </w:p>
        </w:tc>
      </w:tr>
      <w:tr w:rsidR="002B69A2" w:rsidRPr="002B69A2" w14:paraId="6DB57EFD" w14:textId="77777777" w:rsidTr="00EC5F44">
        <w:trPr>
          <w:trHeight w:val="285"/>
        </w:trPr>
        <w:tc>
          <w:tcPr>
            <w:tcW w:w="632" w:type="dxa"/>
          </w:tcPr>
          <w:p w14:paraId="0A31F2E1" w14:textId="77777777" w:rsidR="002B69A2" w:rsidRPr="002B69A2" w:rsidRDefault="002B69A2" w:rsidP="00EC5F44">
            <w:pPr>
              <w:rPr>
                <w:rFonts w:ascii="Times New Roman" w:eastAsia="Times New Roman" w:hAnsi="Times New Roman" w:cs="Times New Roman"/>
                <w:sz w:val="24"/>
                <w:szCs w:val="24"/>
              </w:rPr>
            </w:pPr>
            <w:r w:rsidRPr="002B69A2">
              <w:rPr>
                <w:rFonts w:ascii="Times New Roman" w:eastAsia="Times New Roman" w:hAnsi="Times New Roman" w:cs="Times New Roman"/>
                <w:sz w:val="24"/>
                <w:szCs w:val="24"/>
              </w:rPr>
              <w:t>4</w:t>
            </w:r>
          </w:p>
        </w:tc>
        <w:tc>
          <w:tcPr>
            <w:tcW w:w="1753" w:type="dxa"/>
          </w:tcPr>
          <w:p w14:paraId="393F4A20" w14:textId="77777777" w:rsidR="002B69A2" w:rsidRPr="002B69A2" w:rsidRDefault="002B69A2" w:rsidP="00EC5F44">
            <w:pPr>
              <w:rPr>
                <w:rFonts w:ascii="Times New Roman" w:eastAsia="Times New Roman" w:hAnsi="Times New Roman" w:cs="Times New Roman"/>
                <w:sz w:val="24"/>
                <w:szCs w:val="24"/>
              </w:rPr>
            </w:pPr>
            <w:r w:rsidRPr="002B69A2">
              <w:rPr>
                <w:rFonts w:ascii="Times New Roman" w:eastAsia="Times New Roman" w:hAnsi="Times New Roman" w:cs="Times New Roman"/>
                <w:sz w:val="24"/>
                <w:szCs w:val="24"/>
              </w:rPr>
              <w:t>Xóa sách</w:t>
            </w:r>
          </w:p>
        </w:tc>
        <w:tc>
          <w:tcPr>
            <w:tcW w:w="2198" w:type="dxa"/>
          </w:tcPr>
          <w:p w14:paraId="4C0B83CB" w14:textId="77777777" w:rsidR="002B69A2" w:rsidRPr="002B69A2" w:rsidRDefault="002B69A2" w:rsidP="00EC5F44">
            <w:pPr>
              <w:rPr>
                <w:rFonts w:ascii="Times New Roman" w:eastAsia="Times New Roman" w:hAnsi="Times New Roman" w:cs="Times New Roman"/>
                <w:sz w:val="24"/>
                <w:szCs w:val="24"/>
              </w:rPr>
            </w:pPr>
            <w:r w:rsidRPr="002B69A2">
              <w:rPr>
                <w:rFonts w:ascii="Times New Roman" w:eastAsia="Times New Roman" w:hAnsi="Times New Roman" w:cs="Times New Roman"/>
                <w:sz w:val="24"/>
                <w:szCs w:val="24"/>
              </w:rPr>
              <w:t>Xóa sách trên app</w:t>
            </w:r>
          </w:p>
        </w:tc>
        <w:tc>
          <w:tcPr>
            <w:tcW w:w="2342" w:type="dxa"/>
          </w:tcPr>
          <w:p w14:paraId="70CBD83D" w14:textId="77777777" w:rsidR="002B69A2" w:rsidRPr="002B69A2" w:rsidRDefault="002B69A2" w:rsidP="00EC5F44">
            <w:pPr>
              <w:rPr>
                <w:rFonts w:ascii="Times New Roman" w:eastAsia="Times New Roman" w:hAnsi="Times New Roman" w:cs="Times New Roman"/>
                <w:sz w:val="24"/>
                <w:szCs w:val="24"/>
              </w:rPr>
            </w:pPr>
            <w:r w:rsidRPr="002B69A2">
              <w:rPr>
                <w:rFonts w:ascii="Times New Roman" w:eastAsia="Times New Roman" w:hAnsi="Times New Roman" w:cs="Times New Roman"/>
                <w:sz w:val="24"/>
                <w:szCs w:val="24"/>
              </w:rPr>
              <w:t>Cập nhật và lưu dữ liệu</w:t>
            </w:r>
          </w:p>
        </w:tc>
        <w:tc>
          <w:tcPr>
            <w:tcW w:w="2610" w:type="dxa"/>
          </w:tcPr>
          <w:p w14:paraId="57337FAA" w14:textId="77777777" w:rsidR="002B69A2" w:rsidRPr="002B69A2" w:rsidRDefault="002B69A2" w:rsidP="00EC5F44">
            <w:pPr>
              <w:rPr>
                <w:rFonts w:ascii="Times New Roman" w:eastAsia="Times New Roman" w:hAnsi="Times New Roman" w:cs="Times New Roman"/>
                <w:sz w:val="24"/>
                <w:szCs w:val="24"/>
              </w:rPr>
            </w:pPr>
            <w:r w:rsidRPr="002B69A2">
              <w:rPr>
                <w:rFonts w:ascii="Times New Roman" w:eastAsia="Times New Roman" w:hAnsi="Times New Roman" w:cs="Times New Roman"/>
                <w:sz w:val="24"/>
                <w:szCs w:val="24"/>
              </w:rPr>
              <w:t> </w:t>
            </w:r>
          </w:p>
        </w:tc>
      </w:tr>
      <w:tr w:rsidR="002B69A2" w:rsidRPr="002B69A2" w14:paraId="42BAAD39" w14:textId="77777777" w:rsidTr="00EC5F44">
        <w:trPr>
          <w:trHeight w:val="285"/>
        </w:trPr>
        <w:tc>
          <w:tcPr>
            <w:tcW w:w="632" w:type="dxa"/>
          </w:tcPr>
          <w:p w14:paraId="66D58EC4" w14:textId="77777777" w:rsidR="002B69A2" w:rsidRPr="002B69A2" w:rsidRDefault="002B69A2" w:rsidP="00EC5F44">
            <w:pPr>
              <w:rPr>
                <w:rFonts w:ascii="Times New Roman" w:eastAsia="Times New Roman" w:hAnsi="Times New Roman" w:cs="Times New Roman"/>
                <w:sz w:val="24"/>
                <w:szCs w:val="24"/>
              </w:rPr>
            </w:pPr>
            <w:r w:rsidRPr="002B69A2">
              <w:rPr>
                <w:rFonts w:ascii="Times New Roman" w:eastAsia="Times New Roman" w:hAnsi="Times New Roman" w:cs="Times New Roman"/>
                <w:sz w:val="24"/>
                <w:szCs w:val="24"/>
              </w:rPr>
              <w:t>5</w:t>
            </w:r>
          </w:p>
        </w:tc>
        <w:tc>
          <w:tcPr>
            <w:tcW w:w="1753" w:type="dxa"/>
          </w:tcPr>
          <w:p w14:paraId="29D2F3E9" w14:textId="77777777" w:rsidR="002B69A2" w:rsidRPr="002B69A2" w:rsidRDefault="002B69A2" w:rsidP="00EC5F44">
            <w:pPr>
              <w:rPr>
                <w:rFonts w:ascii="Times New Roman" w:eastAsia="Times New Roman" w:hAnsi="Times New Roman" w:cs="Times New Roman"/>
                <w:sz w:val="24"/>
                <w:szCs w:val="24"/>
              </w:rPr>
            </w:pPr>
            <w:r w:rsidRPr="002B69A2">
              <w:rPr>
                <w:rFonts w:ascii="Times New Roman" w:eastAsia="Times New Roman" w:hAnsi="Times New Roman" w:cs="Times New Roman"/>
                <w:sz w:val="24"/>
                <w:szCs w:val="24"/>
              </w:rPr>
              <w:t>Nâng cấp tài khoản</w:t>
            </w:r>
          </w:p>
        </w:tc>
        <w:tc>
          <w:tcPr>
            <w:tcW w:w="2198" w:type="dxa"/>
          </w:tcPr>
          <w:p w14:paraId="1CE3EB0B" w14:textId="77777777" w:rsidR="002B69A2" w:rsidRPr="002B69A2" w:rsidRDefault="002B69A2" w:rsidP="00EC5F44">
            <w:pPr>
              <w:rPr>
                <w:rFonts w:ascii="Times New Roman" w:eastAsia="Times New Roman" w:hAnsi="Times New Roman" w:cs="Times New Roman"/>
                <w:sz w:val="24"/>
                <w:szCs w:val="24"/>
              </w:rPr>
            </w:pPr>
            <w:r w:rsidRPr="002B69A2">
              <w:rPr>
                <w:rFonts w:ascii="Times New Roman" w:eastAsia="Times New Roman" w:hAnsi="Times New Roman" w:cs="Times New Roman"/>
                <w:sz w:val="24"/>
                <w:szCs w:val="24"/>
              </w:rPr>
              <w:t>Nâng cấp tài khoản khi độc giả sử dụng dịch vụ thư viện nhiều</w:t>
            </w:r>
          </w:p>
        </w:tc>
        <w:tc>
          <w:tcPr>
            <w:tcW w:w="2342" w:type="dxa"/>
          </w:tcPr>
          <w:p w14:paraId="6EBCBDB7" w14:textId="77777777" w:rsidR="002B69A2" w:rsidRPr="002B69A2" w:rsidRDefault="002B69A2" w:rsidP="00EC5F44">
            <w:pPr>
              <w:rPr>
                <w:rFonts w:ascii="Times New Roman" w:eastAsia="Times New Roman" w:hAnsi="Times New Roman" w:cs="Times New Roman"/>
                <w:sz w:val="24"/>
                <w:szCs w:val="24"/>
              </w:rPr>
            </w:pPr>
            <w:r w:rsidRPr="002B69A2">
              <w:rPr>
                <w:rFonts w:ascii="Times New Roman" w:eastAsia="Times New Roman" w:hAnsi="Times New Roman" w:cs="Times New Roman"/>
                <w:sz w:val="24"/>
                <w:szCs w:val="24"/>
              </w:rPr>
              <w:t>Cập nhật tài khoản khách hàng lên hạng</w:t>
            </w:r>
          </w:p>
        </w:tc>
        <w:tc>
          <w:tcPr>
            <w:tcW w:w="2610" w:type="dxa"/>
          </w:tcPr>
          <w:p w14:paraId="59C70293" w14:textId="77777777" w:rsidR="002B69A2" w:rsidRPr="002B69A2" w:rsidRDefault="002B69A2" w:rsidP="00EC5F44">
            <w:pPr>
              <w:rPr>
                <w:rFonts w:ascii="Times New Roman" w:eastAsia="Times New Roman" w:hAnsi="Times New Roman" w:cs="Times New Roman"/>
                <w:sz w:val="24"/>
                <w:szCs w:val="24"/>
              </w:rPr>
            </w:pPr>
          </w:p>
        </w:tc>
      </w:tr>
    </w:tbl>
    <w:p w14:paraId="2449449A" w14:textId="77777777" w:rsidR="002C0078" w:rsidRDefault="002C0078" w:rsidP="002C0078">
      <w:pPr>
        <w:rPr>
          <w:rFonts w:ascii="Times New Roman" w:hAnsi="Times New Roman" w:cs="Times New Roman"/>
        </w:rPr>
      </w:pPr>
    </w:p>
    <w:p w14:paraId="04E0AF06" w14:textId="77777777" w:rsidR="0099045B" w:rsidRDefault="0099045B" w:rsidP="002C0078">
      <w:pPr>
        <w:rPr>
          <w:rFonts w:ascii="Times New Roman" w:hAnsi="Times New Roman" w:cs="Times New Roman"/>
        </w:rPr>
      </w:pPr>
    </w:p>
    <w:p w14:paraId="3AB0D778" w14:textId="77777777" w:rsidR="0099045B" w:rsidRDefault="0099045B" w:rsidP="002C0078">
      <w:pPr>
        <w:rPr>
          <w:rFonts w:ascii="Times New Roman" w:hAnsi="Times New Roman" w:cs="Times New Roman"/>
        </w:rPr>
      </w:pPr>
    </w:p>
    <w:p w14:paraId="52BDA883" w14:textId="77777777" w:rsidR="0099045B" w:rsidRPr="004A68EB" w:rsidRDefault="0099045B" w:rsidP="002C0078">
      <w:pPr>
        <w:rPr>
          <w:rFonts w:ascii="Times New Roman" w:hAnsi="Times New Roman" w:cs="Times New Roman"/>
        </w:rPr>
      </w:pPr>
    </w:p>
    <w:p w14:paraId="29D992E0" w14:textId="72820E83" w:rsidR="002C0078" w:rsidRDefault="002C0078" w:rsidP="008B60D0">
      <w:pPr>
        <w:pStyle w:val="u3"/>
      </w:pPr>
      <w:bookmarkStart w:id="920" w:name="_Toc50884352"/>
      <w:bookmarkStart w:id="921" w:name="_Toc172974138"/>
      <w:r>
        <w:lastRenderedPageBreak/>
        <w:t>D</w:t>
      </w:r>
      <w:r w:rsidRPr="004A68EB">
        <w:t>anh sách yêu cầu hiệu quả</w:t>
      </w:r>
      <w:bookmarkEnd w:id="920"/>
      <w:bookmarkEnd w:id="921"/>
    </w:p>
    <w:tbl>
      <w:tblPr>
        <w:tblW w:w="9535"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632"/>
        <w:gridCol w:w="1793"/>
        <w:gridCol w:w="2160"/>
        <w:gridCol w:w="2340"/>
        <w:gridCol w:w="2610"/>
      </w:tblGrid>
      <w:tr w:rsidR="002B69A2" w14:paraId="6DA73DA0" w14:textId="77777777" w:rsidTr="00EC5F44">
        <w:trPr>
          <w:trHeight w:val="360"/>
        </w:trPr>
        <w:tc>
          <w:tcPr>
            <w:tcW w:w="9535" w:type="dxa"/>
            <w:gridSpan w:val="5"/>
            <w:shd w:val="clear" w:color="auto" w:fill="B7DDE8"/>
          </w:tcPr>
          <w:p w14:paraId="5DD27389" w14:textId="77777777" w:rsidR="002B69A2" w:rsidRDefault="002B69A2" w:rsidP="00EC5F44">
            <w:pPr>
              <w:jc w:val="center"/>
              <w:rPr>
                <w:rFonts w:ascii="Times New Roman" w:eastAsia="Times New Roman" w:hAnsi="Times New Roman" w:cs="Times New Roman"/>
                <w:b/>
              </w:rPr>
            </w:pPr>
            <w:r>
              <w:rPr>
                <w:rFonts w:ascii="Times New Roman" w:eastAsia="Times New Roman" w:hAnsi="Times New Roman" w:cs="Times New Roman"/>
                <w:b/>
              </w:rPr>
              <w:t>Bảng trách nhiệm yêu cầu hiệu quả</w:t>
            </w:r>
          </w:p>
        </w:tc>
      </w:tr>
      <w:tr w:rsidR="002B69A2" w14:paraId="533A34D1" w14:textId="77777777" w:rsidTr="00EC5F44">
        <w:trPr>
          <w:trHeight w:val="360"/>
        </w:trPr>
        <w:tc>
          <w:tcPr>
            <w:tcW w:w="632" w:type="dxa"/>
            <w:shd w:val="clear" w:color="auto" w:fill="FFFF00"/>
          </w:tcPr>
          <w:p w14:paraId="43F40608" w14:textId="77777777" w:rsidR="002B69A2" w:rsidRDefault="002B69A2" w:rsidP="00EC5F44">
            <w:pPr>
              <w:jc w:val="center"/>
              <w:rPr>
                <w:rFonts w:ascii="Times New Roman" w:eastAsia="Times New Roman" w:hAnsi="Times New Roman" w:cs="Times New Roman"/>
                <w:b/>
              </w:rPr>
            </w:pPr>
            <w:r>
              <w:rPr>
                <w:rFonts w:ascii="Times New Roman" w:eastAsia="Times New Roman" w:hAnsi="Times New Roman" w:cs="Times New Roman"/>
                <w:b/>
              </w:rPr>
              <w:t>STT</w:t>
            </w:r>
          </w:p>
        </w:tc>
        <w:tc>
          <w:tcPr>
            <w:tcW w:w="1793" w:type="dxa"/>
            <w:shd w:val="clear" w:color="auto" w:fill="FFFF00"/>
          </w:tcPr>
          <w:p w14:paraId="039831C2" w14:textId="77777777" w:rsidR="002B69A2" w:rsidRDefault="002B69A2" w:rsidP="00EC5F44">
            <w:pPr>
              <w:jc w:val="center"/>
              <w:rPr>
                <w:rFonts w:ascii="Times New Roman" w:eastAsia="Times New Roman" w:hAnsi="Times New Roman" w:cs="Times New Roman"/>
                <w:b/>
              </w:rPr>
            </w:pPr>
            <w:r>
              <w:rPr>
                <w:rFonts w:ascii="Times New Roman" w:eastAsia="Times New Roman" w:hAnsi="Times New Roman" w:cs="Times New Roman"/>
                <w:b/>
              </w:rPr>
              <w:t>Nghiệp vụ</w:t>
            </w:r>
          </w:p>
        </w:tc>
        <w:tc>
          <w:tcPr>
            <w:tcW w:w="2160" w:type="dxa"/>
            <w:shd w:val="clear" w:color="auto" w:fill="FFFF00"/>
          </w:tcPr>
          <w:p w14:paraId="00B99295" w14:textId="77777777" w:rsidR="002B69A2" w:rsidRDefault="002B69A2" w:rsidP="00EC5F44">
            <w:pPr>
              <w:jc w:val="center"/>
              <w:rPr>
                <w:rFonts w:ascii="Times New Roman" w:eastAsia="Times New Roman" w:hAnsi="Times New Roman" w:cs="Times New Roman"/>
                <w:b/>
              </w:rPr>
            </w:pPr>
            <w:r>
              <w:rPr>
                <w:rFonts w:ascii="Times New Roman" w:eastAsia="Times New Roman" w:hAnsi="Times New Roman" w:cs="Times New Roman"/>
                <w:b/>
              </w:rPr>
              <w:t>Người dùng</w:t>
            </w:r>
          </w:p>
        </w:tc>
        <w:tc>
          <w:tcPr>
            <w:tcW w:w="2340" w:type="dxa"/>
            <w:shd w:val="clear" w:color="auto" w:fill="FFFF00"/>
          </w:tcPr>
          <w:p w14:paraId="6A390CF5" w14:textId="77777777" w:rsidR="002B69A2" w:rsidRDefault="002B69A2" w:rsidP="00EC5F44">
            <w:pPr>
              <w:jc w:val="center"/>
              <w:rPr>
                <w:rFonts w:ascii="Times New Roman" w:eastAsia="Times New Roman" w:hAnsi="Times New Roman" w:cs="Times New Roman"/>
                <w:b/>
              </w:rPr>
            </w:pPr>
            <w:r>
              <w:rPr>
                <w:rFonts w:ascii="Times New Roman" w:eastAsia="Times New Roman" w:hAnsi="Times New Roman" w:cs="Times New Roman"/>
                <w:b/>
              </w:rPr>
              <w:t>Phần mềm</w:t>
            </w:r>
          </w:p>
        </w:tc>
        <w:tc>
          <w:tcPr>
            <w:tcW w:w="2610" w:type="dxa"/>
            <w:shd w:val="clear" w:color="auto" w:fill="FFFF00"/>
          </w:tcPr>
          <w:p w14:paraId="29B30100" w14:textId="77777777" w:rsidR="002B69A2" w:rsidRDefault="002B69A2" w:rsidP="00EC5F44">
            <w:pPr>
              <w:jc w:val="center"/>
              <w:rPr>
                <w:rFonts w:ascii="Times New Roman" w:eastAsia="Times New Roman" w:hAnsi="Times New Roman" w:cs="Times New Roman"/>
                <w:b/>
              </w:rPr>
            </w:pPr>
            <w:r>
              <w:rPr>
                <w:rFonts w:ascii="Times New Roman" w:eastAsia="Times New Roman" w:hAnsi="Times New Roman" w:cs="Times New Roman"/>
                <w:b/>
              </w:rPr>
              <w:t>Ghi chú</w:t>
            </w:r>
          </w:p>
        </w:tc>
      </w:tr>
      <w:tr w:rsidR="002B69A2" w14:paraId="762C6F79" w14:textId="77777777" w:rsidTr="00EC5F44">
        <w:trPr>
          <w:trHeight w:val="285"/>
        </w:trPr>
        <w:tc>
          <w:tcPr>
            <w:tcW w:w="632" w:type="dxa"/>
          </w:tcPr>
          <w:p w14:paraId="7B090B44"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1</w:t>
            </w:r>
          </w:p>
        </w:tc>
        <w:tc>
          <w:tcPr>
            <w:tcW w:w="1793" w:type="dxa"/>
          </w:tcPr>
          <w:p w14:paraId="25022BA3"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Phiếu nhập kho sách</w:t>
            </w:r>
          </w:p>
        </w:tc>
        <w:tc>
          <w:tcPr>
            <w:tcW w:w="2160" w:type="dxa"/>
          </w:tcPr>
          <w:p w14:paraId="5F50D079"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Chuẩn bị máy in</w:t>
            </w:r>
          </w:p>
        </w:tc>
        <w:tc>
          <w:tcPr>
            <w:tcW w:w="2340" w:type="dxa"/>
          </w:tcPr>
          <w:p w14:paraId="3A5A9E01"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Thực hiện theo đúng yêu cầu</w:t>
            </w:r>
          </w:p>
        </w:tc>
        <w:tc>
          <w:tcPr>
            <w:tcW w:w="2610" w:type="dxa"/>
          </w:tcPr>
          <w:p w14:paraId="416C635B"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 </w:t>
            </w:r>
          </w:p>
        </w:tc>
      </w:tr>
      <w:tr w:rsidR="002B69A2" w14:paraId="583B7B9D" w14:textId="77777777" w:rsidTr="00EC5F44">
        <w:trPr>
          <w:trHeight w:val="285"/>
        </w:trPr>
        <w:tc>
          <w:tcPr>
            <w:tcW w:w="632" w:type="dxa"/>
            <w:shd w:val="clear" w:color="auto" w:fill="auto"/>
          </w:tcPr>
          <w:p w14:paraId="21BD77DC"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2</w:t>
            </w:r>
          </w:p>
        </w:tc>
        <w:tc>
          <w:tcPr>
            <w:tcW w:w="1793" w:type="dxa"/>
            <w:shd w:val="clear" w:color="auto" w:fill="auto"/>
          </w:tcPr>
          <w:p w14:paraId="7CABF2FB"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Báo cáo thống kê sách nhập</w:t>
            </w:r>
          </w:p>
        </w:tc>
        <w:tc>
          <w:tcPr>
            <w:tcW w:w="2160" w:type="dxa"/>
            <w:shd w:val="clear" w:color="auto" w:fill="auto"/>
          </w:tcPr>
          <w:p w14:paraId="6B9592FF"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Chuẩn bị máy in</w:t>
            </w:r>
          </w:p>
        </w:tc>
        <w:tc>
          <w:tcPr>
            <w:tcW w:w="2340" w:type="dxa"/>
            <w:shd w:val="clear" w:color="auto" w:fill="auto"/>
          </w:tcPr>
          <w:p w14:paraId="64353EBD"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Thực hiện theo đúng yêu cầu</w:t>
            </w:r>
          </w:p>
        </w:tc>
        <w:tc>
          <w:tcPr>
            <w:tcW w:w="2610" w:type="dxa"/>
            <w:shd w:val="clear" w:color="auto" w:fill="auto"/>
          </w:tcPr>
          <w:p w14:paraId="69B4CD79"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 </w:t>
            </w:r>
          </w:p>
        </w:tc>
      </w:tr>
      <w:tr w:rsidR="002B69A2" w14:paraId="16E3953B" w14:textId="77777777" w:rsidTr="00EC5F44">
        <w:trPr>
          <w:trHeight w:val="285"/>
        </w:trPr>
        <w:tc>
          <w:tcPr>
            <w:tcW w:w="632" w:type="dxa"/>
          </w:tcPr>
          <w:p w14:paraId="7D021C02"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3</w:t>
            </w:r>
          </w:p>
        </w:tc>
        <w:tc>
          <w:tcPr>
            <w:tcW w:w="1793" w:type="dxa"/>
          </w:tcPr>
          <w:p w14:paraId="54F98118"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Thống kê doanh thu</w:t>
            </w:r>
          </w:p>
        </w:tc>
        <w:tc>
          <w:tcPr>
            <w:tcW w:w="2160" w:type="dxa"/>
          </w:tcPr>
          <w:p w14:paraId="02DA660A"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Chuẩn bị máy in</w:t>
            </w:r>
          </w:p>
        </w:tc>
        <w:tc>
          <w:tcPr>
            <w:tcW w:w="2340" w:type="dxa"/>
          </w:tcPr>
          <w:p w14:paraId="0F894BD4"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Thực hiện theo đúng yêu cầu</w:t>
            </w:r>
          </w:p>
        </w:tc>
        <w:tc>
          <w:tcPr>
            <w:tcW w:w="2610" w:type="dxa"/>
          </w:tcPr>
          <w:p w14:paraId="212EAE5B"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 </w:t>
            </w:r>
          </w:p>
        </w:tc>
      </w:tr>
      <w:tr w:rsidR="002B69A2" w14:paraId="3ECF238B" w14:textId="77777777" w:rsidTr="00EC5F44">
        <w:trPr>
          <w:trHeight w:val="285"/>
        </w:trPr>
        <w:tc>
          <w:tcPr>
            <w:tcW w:w="632" w:type="dxa"/>
          </w:tcPr>
          <w:p w14:paraId="33E0A671"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4</w:t>
            </w:r>
          </w:p>
        </w:tc>
        <w:tc>
          <w:tcPr>
            <w:tcW w:w="1793" w:type="dxa"/>
          </w:tcPr>
          <w:p w14:paraId="4C5E04C2"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Phiếu xuất kho sách</w:t>
            </w:r>
          </w:p>
        </w:tc>
        <w:tc>
          <w:tcPr>
            <w:tcW w:w="2160" w:type="dxa"/>
          </w:tcPr>
          <w:p w14:paraId="4DE959CC"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Chuẩn bị máy in</w:t>
            </w:r>
          </w:p>
        </w:tc>
        <w:tc>
          <w:tcPr>
            <w:tcW w:w="2340" w:type="dxa"/>
          </w:tcPr>
          <w:p w14:paraId="0C26C05A"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Thực hiện theo đúng yêu cầu</w:t>
            </w:r>
          </w:p>
        </w:tc>
        <w:tc>
          <w:tcPr>
            <w:tcW w:w="2610" w:type="dxa"/>
          </w:tcPr>
          <w:p w14:paraId="45ADFCFC"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 </w:t>
            </w:r>
          </w:p>
        </w:tc>
      </w:tr>
      <w:tr w:rsidR="002B69A2" w14:paraId="03CAF6DF" w14:textId="77777777" w:rsidTr="00EC5F44">
        <w:trPr>
          <w:trHeight w:val="285"/>
        </w:trPr>
        <w:tc>
          <w:tcPr>
            <w:tcW w:w="632" w:type="dxa"/>
          </w:tcPr>
          <w:p w14:paraId="2B9356BA"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5</w:t>
            </w:r>
          </w:p>
        </w:tc>
        <w:tc>
          <w:tcPr>
            <w:tcW w:w="1793" w:type="dxa"/>
          </w:tcPr>
          <w:p w14:paraId="4E72DF22"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Xem DS-Tra cứu thông tin sách</w:t>
            </w:r>
          </w:p>
        </w:tc>
        <w:tc>
          <w:tcPr>
            <w:tcW w:w="2160" w:type="dxa"/>
          </w:tcPr>
          <w:p w14:paraId="27E6F2B8" w14:textId="77777777" w:rsidR="002B69A2" w:rsidRDefault="002B69A2" w:rsidP="00EC5F44">
            <w:pPr>
              <w:rPr>
                <w:rFonts w:ascii="Times New Roman" w:eastAsia="Times New Roman" w:hAnsi="Times New Roman" w:cs="Times New Roman"/>
              </w:rPr>
            </w:pPr>
          </w:p>
        </w:tc>
        <w:tc>
          <w:tcPr>
            <w:tcW w:w="2340" w:type="dxa"/>
          </w:tcPr>
          <w:p w14:paraId="61FA4EBD"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Thực hiện theo đúng yêu cầu</w:t>
            </w:r>
          </w:p>
        </w:tc>
        <w:tc>
          <w:tcPr>
            <w:tcW w:w="2610" w:type="dxa"/>
          </w:tcPr>
          <w:p w14:paraId="5AAB96F4"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 </w:t>
            </w:r>
          </w:p>
        </w:tc>
      </w:tr>
      <w:tr w:rsidR="002B69A2" w14:paraId="02FEC9EB" w14:textId="77777777" w:rsidTr="00EC5F44">
        <w:trPr>
          <w:trHeight w:val="285"/>
        </w:trPr>
        <w:tc>
          <w:tcPr>
            <w:tcW w:w="632" w:type="dxa"/>
          </w:tcPr>
          <w:p w14:paraId="1C6D6F87"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6</w:t>
            </w:r>
          </w:p>
        </w:tc>
        <w:tc>
          <w:tcPr>
            <w:tcW w:w="1793" w:type="dxa"/>
          </w:tcPr>
          <w:p w14:paraId="2D5C4F75"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Lập phiếu thanh toán</w:t>
            </w:r>
          </w:p>
        </w:tc>
        <w:tc>
          <w:tcPr>
            <w:tcW w:w="2160" w:type="dxa"/>
          </w:tcPr>
          <w:p w14:paraId="496104EF"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Chuẩn bị máy in</w:t>
            </w:r>
          </w:p>
        </w:tc>
        <w:tc>
          <w:tcPr>
            <w:tcW w:w="2340" w:type="dxa"/>
          </w:tcPr>
          <w:p w14:paraId="2A071EF7"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Thực hiện theo đúng yêu cầu</w:t>
            </w:r>
          </w:p>
        </w:tc>
        <w:tc>
          <w:tcPr>
            <w:tcW w:w="2610" w:type="dxa"/>
          </w:tcPr>
          <w:p w14:paraId="6E3BB0E9" w14:textId="77777777" w:rsidR="002B69A2" w:rsidRDefault="002B69A2" w:rsidP="00EC5F44">
            <w:pPr>
              <w:rPr>
                <w:rFonts w:ascii="Times New Roman" w:eastAsia="Times New Roman" w:hAnsi="Times New Roman" w:cs="Times New Roman"/>
              </w:rPr>
            </w:pPr>
          </w:p>
        </w:tc>
      </w:tr>
    </w:tbl>
    <w:p w14:paraId="4167D035" w14:textId="77777777" w:rsidR="002C0078" w:rsidRPr="004A68EB" w:rsidRDefault="002C0078" w:rsidP="002C0078">
      <w:pPr>
        <w:rPr>
          <w:rFonts w:ascii="Times New Roman" w:eastAsiaTheme="majorEastAsia" w:hAnsi="Times New Roman" w:cs="Times New Roman"/>
          <w:color w:val="243F60" w:themeColor="accent1" w:themeShade="7F"/>
          <w:sz w:val="24"/>
          <w:szCs w:val="24"/>
        </w:rPr>
      </w:pPr>
    </w:p>
    <w:p w14:paraId="46AB46A3" w14:textId="1689678B" w:rsidR="002C0078" w:rsidRDefault="002C0078" w:rsidP="008B60D0">
      <w:pPr>
        <w:pStyle w:val="u3"/>
      </w:pPr>
      <w:bookmarkStart w:id="922" w:name="_Toc50884353"/>
      <w:bookmarkStart w:id="923" w:name="_Toc172974139"/>
      <w:r w:rsidRPr="004A68EB">
        <w:t>Danh sách yêu cầu tiện dụng</w:t>
      </w:r>
      <w:bookmarkEnd w:id="922"/>
      <w:bookmarkEnd w:id="923"/>
    </w:p>
    <w:tbl>
      <w:tblPr>
        <w:tblW w:w="9574"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632"/>
        <w:gridCol w:w="1793"/>
        <w:gridCol w:w="2160"/>
        <w:gridCol w:w="2340"/>
        <w:gridCol w:w="2649"/>
      </w:tblGrid>
      <w:tr w:rsidR="002B69A2" w14:paraId="27AE301A" w14:textId="77777777" w:rsidTr="00EC5F44">
        <w:trPr>
          <w:trHeight w:val="360"/>
        </w:trPr>
        <w:tc>
          <w:tcPr>
            <w:tcW w:w="9574" w:type="dxa"/>
            <w:gridSpan w:val="5"/>
            <w:shd w:val="clear" w:color="auto" w:fill="B7DDE8"/>
          </w:tcPr>
          <w:p w14:paraId="71857389" w14:textId="77777777" w:rsidR="002B69A2" w:rsidRDefault="002B69A2" w:rsidP="00EC5F44">
            <w:pPr>
              <w:jc w:val="center"/>
              <w:rPr>
                <w:rFonts w:ascii="Times New Roman" w:eastAsia="Times New Roman" w:hAnsi="Times New Roman" w:cs="Times New Roman"/>
                <w:b/>
              </w:rPr>
            </w:pPr>
            <w:r>
              <w:rPr>
                <w:rFonts w:ascii="Times New Roman" w:eastAsia="Times New Roman" w:hAnsi="Times New Roman" w:cs="Times New Roman"/>
                <w:b/>
              </w:rPr>
              <w:t>Bảng trách nhiệm yêu cầu tiện dụng</w:t>
            </w:r>
          </w:p>
        </w:tc>
      </w:tr>
      <w:tr w:rsidR="002B69A2" w14:paraId="40A77BB9" w14:textId="77777777" w:rsidTr="00EC5F44">
        <w:trPr>
          <w:trHeight w:val="360"/>
        </w:trPr>
        <w:tc>
          <w:tcPr>
            <w:tcW w:w="632" w:type="dxa"/>
            <w:shd w:val="clear" w:color="auto" w:fill="FFFF00"/>
          </w:tcPr>
          <w:p w14:paraId="60782D7C" w14:textId="77777777" w:rsidR="002B69A2" w:rsidRDefault="002B69A2" w:rsidP="00EC5F44">
            <w:pPr>
              <w:jc w:val="center"/>
              <w:rPr>
                <w:rFonts w:ascii="Times New Roman" w:eastAsia="Times New Roman" w:hAnsi="Times New Roman" w:cs="Times New Roman"/>
                <w:b/>
              </w:rPr>
            </w:pPr>
            <w:r>
              <w:rPr>
                <w:rFonts w:ascii="Times New Roman" w:eastAsia="Times New Roman" w:hAnsi="Times New Roman" w:cs="Times New Roman"/>
                <w:b/>
              </w:rPr>
              <w:t>STT</w:t>
            </w:r>
          </w:p>
        </w:tc>
        <w:tc>
          <w:tcPr>
            <w:tcW w:w="1793" w:type="dxa"/>
            <w:shd w:val="clear" w:color="auto" w:fill="FFFF00"/>
          </w:tcPr>
          <w:p w14:paraId="7D75D84B" w14:textId="77777777" w:rsidR="002B69A2" w:rsidRDefault="002B69A2" w:rsidP="00EC5F44">
            <w:pPr>
              <w:jc w:val="center"/>
              <w:rPr>
                <w:rFonts w:ascii="Times New Roman" w:eastAsia="Times New Roman" w:hAnsi="Times New Roman" w:cs="Times New Roman"/>
                <w:b/>
              </w:rPr>
            </w:pPr>
            <w:r>
              <w:rPr>
                <w:rFonts w:ascii="Times New Roman" w:eastAsia="Times New Roman" w:hAnsi="Times New Roman" w:cs="Times New Roman"/>
                <w:b/>
              </w:rPr>
              <w:t>Nghiệp vụ</w:t>
            </w:r>
          </w:p>
        </w:tc>
        <w:tc>
          <w:tcPr>
            <w:tcW w:w="2160" w:type="dxa"/>
            <w:shd w:val="clear" w:color="auto" w:fill="FFFF00"/>
          </w:tcPr>
          <w:p w14:paraId="2CF7A4D1" w14:textId="77777777" w:rsidR="002B69A2" w:rsidRDefault="002B69A2" w:rsidP="00EC5F44">
            <w:pPr>
              <w:jc w:val="center"/>
              <w:rPr>
                <w:rFonts w:ascii="Times New Roman" w:eastAsia="Times New Roman" w:hAnsi="Times New Roman" w:cs="Times New Roman"/>
                <w:b/>
              </w:rPr>
            </w:pPr>
            <w:r>
              <w:rPr>
                <w:rFonts w:ascii="Times New Roman" w:eastAsia="Times New Roman" w:hAnsi="Times New Roman" w:cs="Times New Roman"/>
                <w:b/>
              </w:rPr>
              <w:t>Người dùng</w:t>
            </w:r>
          </w:p>
        </w:tc>
        <w:tc>
          <w:tcPr>
            <w:tcW w:w="2340" w:type="dxa"/>
            <w:shd w:val="clear" w:color="auto" w:fill="FFFF00"/>
          </w:tcPr>
          <w:p w14:paraId="337AAB3C" w14:textId="77777777" w:rsidR="002B69A2" w:rsidRDefault="002B69A2" w:rsidP="00EC5F44">
            <w:pPr>
              <w:jc w:val="center"/>
              <w:rPr>
                <w:rFonts w:ascii="Times New Roman" w:eastAsia="Times New Roman" w:hAnsi="Times New Roman" w:cs="Times New Roman"/>
                <w:b/>
              </w:rPr>
            </w:pPr>
            <w:r>
              <w:rPr>
                <w:rFonts w:ascii="Times New Roman" w:eastAsia="Times New Roman" w:hAnsi="Times New Roman" w:cs="Times New Roman"/>
                <w:b/>
              </w:rPr>
              <w:t>Phần mềm</w:t>
            </w:r>
          </w:p>
        </w:tc>
        <w:tc>
          <w:tcPr>
            <w:tcW w:w="2649" w:type="dxa"/>
            <w:shd w:val="clear" w:color="auto" w:fill="FFFF00"/>
          </w:tcPr>
          <w:p w14:paraId="0407F750" w14:textId="77777777" w:rsidR="002B69A2" w:rsidRDefault="002B69A2" w:rsidP="00EC5F44">
            <w:pPr>
              <w:jc w:val="center"/>
              <w:rPr>
                <w:rFonts w:ascii="Times New Roman" w:eastAsia="Times New Roman" w:hAnsi="Times New Roman" w:cs="Times New Roman"/>
                <w:b/>
              </w:rPr>
            </w:pPr>
            <w:r>
              <w:rPr>
                <w:rFonts w:ascii="Times New Roman" w:eastAsia="Times New Roman" w:hAnsi="Times New Roman" w:cs="Times New Roman"/>
                <w:b/>
              </w:rPr>
              <w:t>Ghi chú</w:t>
            </w:r>
          </w:p>
        </w:tc>
      </w:tr>
      <w:tr w:rsidR="002B69A2" w14:paraId="370D1A4A" w14:textId="77777777" w:rsidTr="00EC5F44">
        <w:trPr>
          <w:trHeight w:val="285"/>
        </w:trPr>
        <w:tc>
          <w:tcPr>
            <w:tcW w:w="632" w:type="dxa"/>
          </w:tcPr>
          <w:p w14:paraId="744242DE"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1</w:t>
            </w:r>
          </w:p>
        </w:tc>
        <w:tc>
          <w:tcPr>
            <w:tcW w:w="1793" w:type="dxa"/>
          </w:tcPr>
          <w:p w14:paraId="2D0C369C"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Báo cáo thống kê</w:t>
            </w:r>
          </w:p>
        </w:tc>
        <w:tc>
          <w:tcPr>
            <w:tcW w:w="2160" w:type="dxa"/>
          </w:tcPr>
          <w:p w14:paraId="4897D12B"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Điền tất cả doanh thu vào excel</w:t>
            </w:r>
          </w:p>
        </w:tc>
        <w:tc>
          <w:tcPr>
            <w:tcW w:w="2340" w:type="dxa"/>
          </w:tcPr>
          <w:p w14:paraId="034037F1"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Tính toán chính xác doanh thu</w:t>
            </w:r>
          </w:p>
        </w:tc>
        <w:tc>
          <w:tcPr>
            <w:tcW w:w="2649" w:type="dxa"/>
          </w:tcPr>
          <w:p w14:paraId="51AEB972"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 </w:t>
            </w:r>
          </w:p>
        </w:tc>
      </w:tr>
      <w:tr w:rsidR="002B69A2" w14:paraId="3C2FCA54" w14:textId="77777777" w:rsidTr="00EC5F44">
        <w:trPr>
          <w:trHeight w:val="285"/>
        </w:trPr>
        <w:tc>
          <w:tcPr>
            <w:tcW w:w="632" w:type="dxa"/>
          </w:tcPr>
          <w:p w14:paraId="0CB66B7E"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2</w:t>
            </w:r>
          </w:p>
        </w:tc>
        <w:tc>
          <w:tcPr>
            <w:tcW w:w="1793" w:type="dxa"/>
          </w:tcPr>
          <w:p w14:paraId="4D4675BF"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Xem DS-Tra cứu thông tin sách</w:t>
            </w:r>
          </w:p>
        </w:tc>
        <w:tc>
          <w:tcPr>
            <w:tcW w:w="2160" w:type="dxa"/>
          </w:tcPr>
          <w:p w14:paraId="23200A56"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Xem và chọn tra cứu những thông tin của sách</w:t>
            </w:r>
          </w:p>
        </w:tc>
        <w:tc>
          <w:tcPr>
            <w:tcW w:w="2340" w:type="dxa"/>
          </w:tcPr>
          <w:p w14:paraId="1F3958F0"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Hiển thị danh sách sách đã tra cứu</w:t>
            </w:r>
          </w:p>
        </w:tc>
        <w:tc>
          <w:tcPr>
            <w:tcW w:w="2649" w:type="dxa"/>
          </w:tcPr>
          <w:p w14:paraId="7615C4E7"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 </w:t>
            </w:r>
          </w:p>
        </w:tc>
      </w:tr>
      <w:tr w:rsidR="002B69A2" w14:paraId="7B915A01" w14:textId="77777777" w:rsidTr="00EC5F44">
        <w:trPr>
          <w:trHeight w:val="285"/>
        </w:trPr>
        <w:tc>
          <w:tcPr>
            <w:tcW w:w="632" w:type="dxa"/>
          </w:tcPr>
          <w:p w14:paraId="1071CE76"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3</w:t>
            </w:r>
          </w:p>
        </w:tc>
        <w:tc>
          <w:tcPr>
            <w:tcW w:w="1793" w:type="dxa"/>
          </w:tcPr>
          <w:p w14:paraId="790A4574"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Lập phiếu thanh toán</w:t>
            </w:r>
          </w:p>
        </w:tc>
        <w:tc>
          <w:tcPr>
            <w:tcW w:w="2160" w:type="dxa"/>
          </w:tcPr>
          <w:p w14:paraId="1A176303"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 xml:space="preserve">Điền thông tin của khách hàng </w:t>
            </w:r>
          </w:p>
        </w:tc>
        <w:tc>
          <w:tcPr>
            <w:tcW w:w="2340" w:type="dxa"/>
          </w:tcPr>
          <w:p w14:paraId="0E3E24E9"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Cập nhật và lưu dữ liệu</w:t>
            </w:r>
          </w:p>
        </w:tc>
        <w:tc>
          <w:tcPr>
            <w:tcW w:w="2649" w:type="dxa"/>
          </w:tcPr>
          <w:p w14:paraId="011AC8AE"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 </w:t>
            </w:r>
          </w:p>
        </w:tc>
      </w:tr>
      <w:tr w:rsidR="002B69A2" w14:paraId="72C83BA0" w14:textId="77777777" w:rsidTr="00EC5F44">
        <w:trPr>
          <w:trHeight w:val="285"/>
        </w:trPr>
        <w:tc>
          <w:tcPr>
            <w:tcW w:w="632" w:type="dxa"/>
          </w:tcPr>
          <w:p w14:paraId="1236CB4F"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4</w:t>
            </w:r>
          </w:p>
        </w:tc>
        <w:tc>
          <w:tcPr>
            <w:tcW w:w="1793" w:type="dxa"/>
          </w:tcPr>
          <w:p w14:paraId="5B2246C7"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Phiếu nhập kho sách</w:t>
            </w:r>
          </w:p>
        </w:tc>
        <w:tc>
          <w:tcPr>
            <w:tcW w:w="2160" w:type="dxa"/>
          </w:tcPr>
          <w:p w14:paraId="4D021928"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Điền thông tin về nhập sách</w:t>
            </w:r>
          </w:p>
        </w:tc>
        <w:tc>
          <w:tcPr>
            <w:tcW w:w="2340" w:type="dxa"/>
          </w:tcPr>
          <w:p w14:paraId="648BFDB4"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Cập nhật và lưu dữ liệu</w:t>
            </w:r>
          </w:p>
        </w:tc>
        <w:tc>
          <w:tcPr>
            <w:tcW w:w="2649" w:type="dxa"/>
          </w:tcPr>
          <w:p w14:paraId="6990CAFD"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 </w:t>
            </w:r>
          </w:p>
        </w:tc>
      </w:tr>
      <w:tr w:rsidR="002B69A2" w14:paraId="6A44679D" w14:textId="77777777" w:rsidTr="00EC5F44">
        <w:trPr>
          <w:trHeight w:val="285"/>
        </w:trPr>
        <w:tc>
          <w:tcPr>
            <w:tcW w:w="632" w:type="dxa"/>
          </w:tcPr>
          <w:p w14:paraId="06A462AA"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5</w:t>
            </w:r>
          </w:p>
        </w:tc>
        <w:tc>
          <w:tcPr>
            <w:tcW w:w="1793" w:type="dxa"/>
          </w:tcPr>
          <w:p w14:paraId="6B69B8D8"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Phiếu xuất kho sách</w:t>
            </w:r>
          </w:p>
        </w:tc>
        <w:tc>
          <w:tcPr>
            <w:tcW w:w="2160" w:type="dxa"/>
          </w:tcPr>
          <w:p w14:paraId="51E5334C"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Điền thông tin về xuất sách</w:t>
            </w:r>
          </w:p>
        </w:tc>
        <w:tc>
          <w:tcPr>
            <w:tcW w:w="2340" w:type="dxa"/>
          </w:tcPr>
          <w:p w14:paraId="60EDDC20"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Cập nhật và lưu dữ liệu</w:t>
            </w:r>
          </w:p>
        </w:tc>
        <w:tc>
          <w:tcPr>
            <w:tcW w:w="2649" w:type="dxa"/>
          </w:tcPr>
          <w:p w14:paraId="20229896"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 </w:t>
            </w:r>
          </w:p>
        </w:tc>
      </w:tr>
    </w:tbl>
    <w:p w14:paraId="20B2CFE7" w14:textId="77777777" w:rsidR="002C0078" w:rsidRPr="004A68EB" w:rsidRDefault="002C0078" w:rsidP="002C0078">
      <w:pPr>
        <w:rPr>
          <w:rFonts w:ascii="Times New Roman" w:hAnsi="Times New Roman" w:cs="Times New Roman"/>
        </w:rPr>
      </w:pPr>
    </w:p>
    <w:p w14:paraId="06DE8572" w14:textId="0B7EB211" w:rsidR="002C0078" w:rsidRDefault="002C0078" w:rsidP="008B60D0">
      <w:pPr>
        <w:pStyle w:val="u3"/>
      </w:pPr>
      <w:bookmarkStart w:id="924" w:name="_Toc50884354"/>
      <w:bookmarkStart w:id="925" w:name="_Toc172974140"/>
      <w:r w:rsidRPr="004A68EB">
        <w:lastRenderedPageBreak/>
        <w:t>Danh sách yêu cầu bảo mật</w:t>
      </w:r>
      <w:bookmarkEnd w:id="924"/>
      <w:bookmarkEnd w:id="925"/>
    </w:p>
    <w:tbl>
      <w:tblPr>
        <w:tblW w:w="9514"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632"/>
        <w:gridCol w:w="1793"/>
        <w:gridCol w:w="2274"/>
        <w:gridCol w:w="2264"/>
        <w:gridCol w:w="2551"/>
      </w:tblGrid>
      <w:tr w:rsidR="002B69A2" w14:paraId="09A8F95C" w14:textId="77777777" w:rsidTr="00EC5F44">
        <w:trPr>
          <w:trHeight w:val="360"/>
        </w:trPr>
        <w:tc>
          <w:tcPr>
            <w:tcW w:w="9514" w:type="dxa"/>
            <w:gridSpan w:val="5"/>
            <w:shd w:val="clear" w:color="auto" w:fill="B7DDE8"/>
          </w:tcPr>
          <w:p w14:paraId="11D09320" w14:textId="77777777" w:rsidR="002B69A2" w:rsidRDefault="002B69A2" w:rsidP="00EC5F44">
            <w:pPr>
              <w:jc w:val="center"/>
              <w:rPr>
                <w:rFonts w:ascii="Times New Roman" w:eastAsia="Times New Roman" w:hAnsi="Times New Roman" w:cs="Times New Roman"/>
                <w:b/>
              </w:rPr>
            </w:pPr>
            <w:r>
              <w:rPr>
                <w:rFonts w:ascii="Times New Roman" w:eastAsia="Times New Roman" w:hAnsi="Times New Roman" w:cs="Times New Roman"/>
                <w:b/>
              </w:rPr>
              <w:t>Bảng trách nhiệm yêu cầu bảo mật</w:t>
            </w:r>
          </w:p>
        </w:tc>
      </w:tr>
      <w:tr w:rsidR="002B69A2" w14:paraId="2D56C4AB" w14:textId="77777777" w:rsidTr="00EC5F44">
        <w:trPr>
          <w:trHeight w:val="360"/>
        </w:trPr>
        <w:tc>
          <w:tcPr>
            <w:tcW w:w="632" w:type="dxa"/>
            <w:shd w:val="clear" w:color="auto" w:fill="FFFF00"/>
          </w:tcPr>
          <w:p w14:paraId="327303E2" w14:textId="77777777" w:rsidR="002B69A2" w:rsidRDefault="002B69A2" w:rsidP="00EC5F44">
            <w:pPr>
              <w:jc w:val="center"/>
              <w:rPr>
                <w:rFonts w:ascii="Times New Roman" w:eastAsia="Times New Roman" w:hAnsi="Times New Roman" w:cs="Times New Roman"/>
                <w:b/>
              </w:rPr>
            </w:pPr>
            <w:r>
              <w:rPr>
                <w:rFonts w:ascii="Times New Roman" w:eastAsia="Times New Roman" w:hAnsi="Times New Roman" w:cs="Times New Roman"/>
                <w:b/>
              </w:rPr>
              <w:t>STT</w:t>
            </w:r>
          </w:p>
        </w:tc>
        <w:tc>
          <w:tcPr>
            <w:tcW w:w="1793" w:type="dxa"/>
            <w:shd w:val="clear" w:color="auto" w:fill="FFFF00"/>
          </w:tcPr>
          <w:p w14:paraId="0168B731" w14:textId="77777777" w:rsidR="002B69A2" w:rsidRDefault="002B69A2" w:rsidP="00EC5F44">
            <w:pPr>
              <w:jc w:val="center"/>
              <w:rPr>
                <w:rFonts w:ascii="Times New Roman" w:eastAsia="Times New Roman" w:hAnsi="Times New Roman" w:cs="Times New Roman"/>
                <w:b/>
              </w:rPr>
            </w:pPr>
            <w:r>
              <w:rPr>
                <w:rFonts w:ascii="Times New Roman" w:eastAsia="Times New Roman" w:hAnsi="Times New Roman" w:cs="Times New Roman"/>
                <w:b/>
              </w:rPr>
              <w:t>Nghiệp vụ</w:t>
            </w:r>
          </w:p>
        </w:tc>
        <w:tc>
          <w:tcPr>
            <w:tcW w:w="2274" w:type="dxa"/>
            <w:shd w:val="clear" w:color="auto" w:fill="FFFF00"/>
          </w:tcPr>
          <w:p w14:paraId="29488E38" w14:textId="77777777" w:rsidR="002B69A2" w:rsidRDefault="002B69A2" w:rsidP="00EC5F44">
            <w:pPr>
              <w:jc w:val="center"/>
              <w:rPr>
                <w:rFonts w:ascii="Times New Roman" w:eastAsia="Times New Roman" w:hAnsi="Times New Roman" w:cs="Times New Roman"/>
                <w:b/>
              </w:rPr>
            </w:pPr>
            <w:r>
              <w:rPr>
                <w:rFonts w:ascii="Times New Roman" w:eastAsia="Times New Roman" w:hAnsi="Times New Roman" w:cs="Times New Roman"/>
                <w:b/>
              </w:rPr>
              <w:t>Người dùng</w:t>
            </w:r>
          </w:p>
        </w:tc>
        <w:tc>
          <w:tcPr>
            <w:tcW w:w="2264" w:type="dxa"/>
            <w:shd w:val="clear" w:color="auto" w:fill="FFFF00"/>
          </w:tcPr>
          <w:p w14:paraId="5F84D5C1" w14:textId="77777777" w:rsidR="002B69A2" w:rsidRDefault="002B69A2" w:rsidP="00EC5F44">
            <w:pPr>
              <w:jc w:val="center"/>
              <w:rPr>
                <w:rFonts w:ascii="Times New Roman" w:eastAsia="Times New Roman" w:hAnsi="Times New Roman" w:cs="Times New Roman"/>
                <w:b/>
              </w:rPr>
            </w:pPr>
            <w:r>
              <w:rPr>
                <w:rFonts w:ascii="Times New Roman" w:eastAsia="Times New Roman" w:hAnsi="Times New Roman" w:cs="Times New Roman"/>
                <w:b/>
              </w:rPr>
              <w:t>Phần mềm</w:t>
            </w:r>
          </w:p>
        </w:tc>
        <w:tc>
          <w:tcPr>
            <w:tcW w:w="2551" w:type="dxa"/>
            <w:shd w:val="clear" w:color="auto" w:fill="FFFF00"/>
          </w:tcPr>
          <w:p w14:paraId="06094989" w14:textId="77777777" w:rsidR="002B69A2" w:rsidRDefault="002B69A2" w:rsidP="00EC5F44">
            <w:pPr>
              <w:jc w:val="center"/>
              <w:rPr>
                <w:rFonts w:ascii="Times New Roman" w:eastAsia="Times New Roman" w:hAnsi="Times New Roman" w:cs="Times New Roman"/>
                <w:b/>
              </w:rPr>
            </w:pPr>
            <w:r>
              <w:rPr>
                <w:rFonts w:ascii="Times New Roman" w:eastAsia="Times New Roman" w:hAnsi="Times New Roman" w:cs="Times New Roman"/>
                <w:b/>
              </w:rPr>
              <w:t>Ghi chú</w:t>
            </w:r>
          </w:p>
        </w:tc>
      </w:tr>
      <w:tr w:rsidR="002B69A2" w14:paraId="08024784" w14:textId="77777777" w:rsidTr="00EC5F44">
        <w:trPr>
          <w:trHeight w:val="285"/>
        </w:trPr>
        <w:tc>
          <w:tcPr>
            <w:tcW w:w="632" w:type="dxa"/>
          </w:tcPr>
          <w:p w14:paraId="74C39AED"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1</w:t>
            </w:r>
          </w:p>
        </w:tc>
        <w:tc>
          <w:tcPr>
            <w:tcW w:w="1793" w:type="dxa"/>
          </w:tcPr>
          <w:p w14:paraId="0F1B68E4"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Quản lý tài khoản</w:t>
            </w:r>
          </w:p>
        </w:tc>
        <w:tc>
          <w:tcPr>
            <w:tcW w:w="2274" w:type="dxa"/>
          </w:tcPr>
          <w:p w14:paraId="2993B0CC"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Cung cấp tài khoản cho khách hàng</w:t>
            </w:r>
          </w:p>
        </w:tc>
        <w:tc>
          <w:tcPr>
            <w:tcW w:w="2264" w:type="dxa"/>
          </w:tcPr>
          <w:p w14:paraId="21F23DE8"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Ghi nhận và thực hiện</w:t>
            </w:r>
          </w:p>
        </w:tc>
        <w:tc>
          <w:tcPr>
            <w:tcW w:w="2551" w:type="dxa"/>
          </w:tcPr>
          <w:p w14:paraId="653D9ECF" w14:textId="77777777" w:rsidR="002B69A2" w:rsidRDefault="002B69A2" w:rsidP="00EC5F44">
            <w:pPr>
              <w:rPr>
                <w:rFonts w:ascii="Times New Roman" w:eastAsia="Times New Roman" w:hAnsi="Times New Roman" w:cs="Times New Roman"/>
              </w:rPr>
            </w:pPr>
          </w:p>
        </w:tc>
      </w:tr>
      <w:tr w:rsidR="002B69A2" w14:paraId="0002AB53" w14:textId="77777777" w:rsidTr="00EC5F44">
        <w:trPr>
          <w:trHeight w:val="770"/>
        </w:trPr>
        <w:tc>
          <w:tcPr>
            <w:tcW w:w="632" w:type="dxa"/>
          </w:tcPr>
          <w:p w14:paraId="5A7E3E09"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2</w:t>
            </w:r>
          </w:p>
        </w:tc>
        <w:tc>
          <w:tcPr>
            <w:tcW w:w="1793" w:type="dxa"/>
          </w:tcPr>
          <w:p w14:paraId="381ECA1E"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Chăm sóc khách hàng</w:t>
            </w:r>
          </w:p>
        </w:tc>
        <w:tc>
          <w:tcPr>
            <w:tcW w:w="2274" w:type="dxa"/>
          </w:tcPr>
          <w:p w14:paraId="103CBB7D"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Cung cấp thông tin cho khách hàng</w:t>
            </w:r>
          </w:p>
        </w:tc>
        <w:tc>
          <w:tcPr>
            <w:tcW w:w="2264" w:type="dxa"/>
          </w:tcPr>
          <w:p w14:paraId="04F1750B"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Ghi nhận và thực hiện</w:t>
            </w:r>
          </w:p>
        </w:tc>
        <w:tc>
          <w:tcPr>
            <w:tcW w:w="2551" w:type="dxa"/>
          </w:tcPr>
          <w:p w14:paraId="3E23D72D" w14:textId="77777777" w:rsidR="002B69A2" w:rsidRDefault="002B69A2" w:rsidP="00EC5F44">
            <w:pPr>
              <w:rPr>
                <w:rFonts w:ascii="Times New Roman" w:eastAsia="Times New Roman" w:hAnsi="Times New Roman" w:cs="Times New Roman"/>
              </w:rPr>
            </w:pPr>
          </w:p>
        </w:tc>
      </w:tr>
      <w:tr w:rsidR="002B69A2" w14:paraId="7396F513" w14:textId="77777777" w:rsidTr="00EC5F44">
        <w:trPr>
          <w:trHeight w:val="285"/>
        </w:trPr>
        <w:tc>
          <w:tcPr>
            <w:tcW w:w="632" w:type="dxa"/>
          </w:tcPr>
          <w:p w14:paraId="017337B1"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3</w:t>
            </w:r>
          </w:p>
        </w:tc>
        <w:tc>
          <w:tcPr>
            <w:tcW w:w="1793" w:type="dxa"/>
          </w:tcPr>
          <w:p w14:paraId="3C2C3F0B"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Tư vấn</w:t>
            </w:r>
          </w:p>
        </w:tc>
        <w:tc>
          <w:tcPr>
            <w:tcW w:w="2274" w:type="dxa"/>
          </w:tcPr>
          <w:p w14:paraId="087B6416"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Hỗ trợ biểu mẫu thắc mắc cho khách hàng</w:t>
            </w:r>
          </w:p>
        </w:tc>
        <w:tc>
          <w:tcPr>
            <w:tcW w:w="2264" w:type="dxa"/>
          </w:tcPr>
          <w:p w14:paraId="00BB52CC"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Ghi nhận và thực hiện</w:t>
            </w:r>
          </w:p>
        </w:tc>
        <w:tc>
          <w:tcPr>
            <w:tcW w:w="2551" w:type="dxa"/>
          </w:tcPr>
          <w:p w14:paraId="2D64156E" w14:textId="77777777" w:rsidR="002B69A2" w:rsidRDefault="002B69A2" w:rsidP="00EC5F44">
            <w:pPr>
              <w:rPr>
                <w:rFonts w:ascii="Times New Roman" w:eastAsia="Times New Roman" w:hAnsi="Times New Roman" w:cs="Times New Roman"/>
              </w:rPr>
            </w:pPr>
          </w:p>
        </w:tc>
      </w:tr>
    </w:tbl>
    <w:p w14:paraId="630D68BC" w14:textId="50688B2F" w:rsidR="002C0078" w:rsidRDefault="002C0078" w:rsidP="008B60D0">
      <w:pPr>
        <w:pStyle w:val="u3"/>
      </w:pPr>
      <w:bookmarkStart w:id="926" w:name="_Toc50884355"/>
      <w:bookmarkStart w:id="927" w:name="_Toc172974141"/>
      <w:r w:rsidRPr="004A68EB">
        <w:t>Danh sách yêu cầu an toàn</w:t>
      </w:r>
      <w:bookmarkEnd w:id="926"/>
      <w:bookmarkEnd w:id="927"/>
    </w:p>
    <w:tbl>
      <w:tblPr>
        <w:tblW w:w="9565"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742"/>
        <w:gridCol w:w="1793"/>
        <w:gridCol w:w="2214"/>
        <w:gridCol w:w="2267"/>
        <w:gridCol w:w="2549"/>
      </w:tblGrid>
      <w:tr w:rsidR="002B69A2" w14:paraId="0944EC16" w14:textId="77777777" w:rsidTr="002B69A2">
        <w:trPr>
          <w:trHeight w:val="360"/>
        </w:trPr>
        <w:tc>
          <w:tcPr>
            <w:tcW w:w="9565" w:type="dxa"/>
            <w:gridSpan w:val="5"/>
            <w:shd w:val="clear" w:color="auto" w:fill="B7DDE8"/>
          </w:tcPr>
          <w:p w14:paraId="78F92672" w14:textId="77777777" w:rsidR="002B69A2" w:rsidRDefault="002B69A2" w:rsidP="00EC5F44">
            <w:pPr>
              <w:jc w:val="center"/>
              <w:rPr>
                <w:rFonts w:ascii="Times New Roman" w:eastAsia="Times New Roman" w:hAnsi="Times New Roman" w:cs="Times New Roman"/>
                <w:b/>
              </w:rPr>
            </w:pPr>
            <w:r>
              <w:rPr>
                <w:rFonts w:ascii="Times New Roman" w:eastAsia="Times New Roman" w:hAnsi="Times New Roman" w:cs="Times New Roman"/>
                <w:b/>
              </w:rPr>
              <w:t>Bảng trách nhiệm yêu cầu an toàn</w:t>
            </w:r>
          </w:p>
        </w:tc>
      </w:tr>
      <w:tr w:rsidR="002B69A2" w14:paraId="09BC7422" w14:textId="77777777" w:rsidTr="002B69A2">
        <w:trPr>
          <w:trHeight w:val="360"/>
        </w:trPr>
        <w:tc>
          <w:tcPr>
            <w:tcW w:w="742" w:type="dxa"/>
            <w:shd w:val="clear" w:color="auto" w:fill="FFFF00"/>
          </w:tcPr>
          <w:p w14:paraId="3421C775" w14:textId="77777777" w:rsidR="002B69A2" w:rsidRDefault="002B69A2" w:rsidP="00EC5F44">
            <w:pPr>
              <w:jc w:val="center"/>
              <w:rPr>
                <w:rFonts w:ascii="Times New Roman" w:eastAsia="Times New Roman" w:hAnsi="Times New Roman" w:cs="Times New Roman"/>
                <w:b/>
              </w:rPr>
            </w:pPr>
            <w:r>
              <w:rPr>
                <w:rFonts w:ascii="Times New Roman" w:eastAsia="Times New Roman" w:hAnsi="Times New Roman" w:cs="Times New Roman"/>
                <w:b/>
              </w:rPr>
              <w:t>STT</w:t>
            </w:r>
          </w:p>
        </w:tc>
        <w:tc>
          <w:tcPr>
            <w:tcW w:w="1793" w:type="dxa"/>
            <w:shd w:val="clear" w:color="auto" w:fill="FFFF00"/>
          </w:tcPr>
          <w:p w14:paraId="0EEDA794" w14:textId="77777777" w:rsidR="002B69A2" w:rsidRDefault="002B69A2" w:rsidP="00EC5F44">
            <w:pPr>
              <w:jc w:val="center"/>
              <w:rPr>
                <w:rFonts w:ascii="Times New Roman" w:eastAsia="Times New Roman" w:hAnsi="Times New Roman" w:cs="Times New Roman"/>
                <w:b/>
              </w:rPr>
            </w:pPr>
            <w:r>
              <w:rPr>
                <w:rFonts w:ascii="Times New Roman" w:eastAsia="Times New Roman" w:hAnsi="Times New Roman" w:cs="Times New Roman"/>
                <w:b/>
              </w:rPr>
              <w:t>Nghiệp vụ</w:t>
            </w:r>
          </w:p>
        </w:tc>
        <w:tc>
          <w:tcPr>
            <w:tcW w:w="2214" w:type="dxa"/>
            <w:shd w:val="clear" w:color="auto" w:fill="FFFF00"/>
          </w:tcPr>
          <w:p w14:paraId="4E428499" w14:textId="77777777" w:rsidR="002B69A2" w:rsidRDefault="002B69A2" w:rsidP="00EC5F44">
            <w:pPr>
              <w:jc w:val="center"/>
              <w:rPr>
                <w:rFonts w:ascii="Times New Roman" w:eastAsia="Times New Roman" w:hAnsi="Times New Roman" w:cs="Times New Roman"/>
                <w:b/>
              </w:rPr>
            </w:pPr>
            <w:r>
              <w:rPr>
                <w:rFonts w:ascii="Times New Roman" w:eastAsia="Times New Roman" w:hAnsi="Times New Roman" w:cs="Times New Roman"/>
                <w:b/>
              </w:rPr>
              <w:t>Người dùng</w:t>
            </w:r>
          </w:p>
        </w:tc>
        <w:tc>
          <w:tcPr>
            <w:tcW w:w="2267" w:type="dxa"/>
            <w:shd w:val="clear" w:color="auto" w:fill="FFFF00"/>
          </w:tcPr>
          <w:p w14:paraId="68E5C562" w14:textId="77777777" w:rsidR="002B69A2" w:rsidRDefault="002B69A2" w:rsidP="00EC5F44">
            <w:pPr>
              <w:jc w:val="center"/>
              <w:rPr>
                <w:rFonts w:ascii="Times New Roman" w:eastAsia="Times New Roman" w:hAnsi="Times New Roman" w:cs="Times New Roman"/>
                <w:b/>
              </w:rPr>
            </w:pPr>
            <w:r>
              <w:rPr>
                <w:rFonts w:ascii="Times New Roman" w:eastAsia="Times New Roman" w:hAnsi="Times New Roman" w:cs="Times New Roman"/>
                <w:b/>
              </w:rPr>
              <w:t>Phần mềm</w:t>
            </w:r>
          </w:p>
        </w:tc>
        <w:tc>
          <w:tcPr>
            <w:tcW w:w="2548" w:type="dxa"/>
            <w:shd w:val="clear" w:color="auto" w:fill="FFFF00"/>
          </w:tcPr>
          <w:p w14:paraId="51D23EB5" w14:textId="77777777" w:rsidR="002B69A2" w:rsidRDefault="002B69A2" w:rsidP="00EC5F44">
            <w:pPr>
              <w:jc w:val="center"/>
              <w:rPr>
                <w:rFonts w:ascii="Times New Roman" w:eastAsia="Times New Roman" w:hAnsi="Times New Roman" w:cs="Times New Roman"/>
                <w:b/>
              </w:rPr>
            </w:pPr>
            <w:r>
              <w:rPr>
                <w:rFonts w:ascii="Times New Roman" w:eastAsia="Times New Roman" w:hAnsi="Times New Roman" w:cs="Times New Roman"/>
                <w:b/>
              </w:rPr>
              <w:t>Ghi chú</w:t>
            </w:r>
          </w:p>
        </w:tc>
      </w:tr>
      <w:tr w:rsidR="002B69A2" w14:paraId="21782689" w14:textId="77777777" w:rsidTr="002B69A2">
        <w:trPr>
          <w:trHeight w:val="285"/>
        </w:trPr>
        <w:tc>
          <w:tcPr>
            <w:tcW w:w="742" w:type="dxa"/>
          </w:tcPr>
          <w:p w14:paraId="1DBFEFAE"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1</w:t>
            </w:r>
          </w:p>
        </w:tc>
        <w:tc>
          <w:tcPr>
            <w:tcW w:w="1793" w:type="dxa"/>
          </w:tcPr>
          <w:p w14:paraId="675AA9F2"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Cập nhật giá bán</w:t>
            </w:r>
          </w:p>
        </w:tc>
        <w:tc>
          <w:tcPr>
            <w:tcW w:w="2214" w:type="dxa"/>
          </w:tcPr>
          <w:p w14:paraId="1C368A8C"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Cho biết những sách cần cập nhật lại giá</w:t>
            </w:r>
          </w:p>
        </w:tc>
        <w:tc>
          <w:tcPr>
            <w:tcW w:w="2267" w:type="dxa"/>
          </w:tcPr>
          <w:p w14:paraId="736DEA55"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Hiển thị và cập nhật lại giá bán của sách</w:t>
            </w:r>
          </w:p>
        </w:tc>
        <w:tc>
          <w:tcPr>
            <w:tcW w:w="2548" w:type="dxa"/>
          </w:tcPr>
          <w:p w14:paraId="5AC3B809"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 </w:t>
            </w:r>
          </w:p>
        </w:tc>
      </w:tr>
      <w:tr w:rsidR="002B69A2" w14:paraId="06CC7663" w14:textId="77777777" w:rsidTr="002B69A2">
        <w:trPr>
          <w:trHeight w:val="285"/>
        </w:trPr>
        <w:tc>
          <w:tcPr>
            <w:tcW w:w="742" w:type="dxa"/>
          </w:tcPr>
          <w:p w14:paraId="196B1383"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2</w:t>
            </w:r>
          </w:p>
        </w:tc>
        <w:tc>
          <w:tcPr>
            <w:tcW w:w="1793" w:type="dxa"/>
          </w:tcPr>
          <w:p w14:paraId="3BD855D7"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Quản lý tài khoản</w:t>
            </w:r>
          </w:p>
        </w:tc>
        <w:tc>
          <w:tcPr>
            <w:tcW w:w="2214" w:type="dxa"/>
          </w:tcPr>
          <w:p w14:paraId="7561FD5B"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Cho biết những tài khoản cần cập nhật</w:t>
            </w:r>
          </w:p>
        </w:tc>
        <w:tc>
          <w:tcPr>
            <w:tcW w:w="2267" w:type="dxa"/>
          </w:tcPr>
          <w:p w14:paraId="4B418D9C"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Thông báo đến tài khoản khách hàng</w:t>
            </w:r>
          </w:p>
        </w:tc>
        <w:tc>
          <w:tcPr>
            <w:tcW w:w="2548" w:type="dxa"/>
          </w:tcPr>
          <w:p w14:paraId="2CE275C3"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 </w:t>
            </w:r>
          </w:p>
        </w:tc>
      </w:tr>
      <w:tr w:rsidR="002B69A2" w14:paraId="7917F853" w14:textId="77777777" w:rsidTr="002B69A2">
        <w:trPr>
          <w:trHeight w:val="285"/>
        </w:trPr>
        <w:tc>
          <w:tcPr>
            <w:tcW w:w="742" w:type="dxa"/>
          </w:tcPr>
          <w:p w14:paraId="6CE65E72"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3</w:t>
            </w:r>
          </w:p>
        </w:tc>
        <w:tc>
          <w:tcPr>
            <w:tcW w:w="1793" w:type="dxa"/>
          </w:tcPr>
          <w:p w14:paraId="5CC23B3E"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Sửa sách</w:t>
            </w:r>
          </w:p>
        </w:tc>
        <w:tc>
          <w:tcPr>
            <w:tcW w:w="2214" w:type="dxa"/>
          </w:tcPr>
          <w:p w14:paraId="22678EDE"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Cho biết những sách cần sửa</w:t>
            </w:r>
          </w:p>
        </w:tc>
        <w:tc>
          <w:tcPr>
            <w:tcW w:w="2267" w:type="dxa"/>
          </w:tcPr>
          <w:p w14:paraId="79E0B037"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Thực hiện đúng yêu cầu sửa</w:t>
            </w:r>
          </w:p>
        </w:tc>
        <w:tc>
          <w:tcPr>
            <w:tcW w:w="2548" w:type="dxa"/>
          </w:tcPr>
          <w:p w14:paraId="3BD51874"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 </w:t>
            </w:r>
          </w:p>
        </w:tc>
      </w:tr>
      <w:tr w:rsidR="002B69A2" w14:paraId="1D8054B8" w14:textId="77777777" w:rsidTr="002B69A2">
        <w:trPr>
          <w:trHeight w:val="285"/>
        </w:trPr>
        <w:tc>
          <w:tcPr>
            <w:tcW w:w="742" w:type="dxa"/>
          </w:tcPr>
          <w:p w14:paraId="279E6E5B"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4</w:t>
            </w:r>
          </w:p>
        </w:tc>
        <w:tc>
          <w:tcPr>
            <w:tcW w:w="1793" w:type="dxa"/>
          </w:tcPr>
          <w:p w14:paraId="03FC699C"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Xóa sách</w:t>
            </w:r>
          </w:p>
        </w:tc>
        <w:tc>
          <w:tcPr>
            <w:tcW w:w="2214" w:type="dxa"/>
          </w:tcPr>
          <w:p w14:paraId="056C4344"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Cho biết những sách cần xóa</w:t>
            </w:r>
          </w:p>
        </w:tc>
        <w:tc>
          <w:tcPr>
            <w:tcW w:w="2267" w:type="dxa"/>
          </w:tcPr>
          <w:p w14:paraId="255D4705"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Thực hiện đúng yêu cầu xóa</w:t>
            </w:r>
          </w:p>
        </w:tc>
        <w:tc>
          <w:tcPr>
            <w:tcW w:w="2548" w:type="dxa"/>
          </w:tcPr>
          <w:p w14:paraId="067A50F4"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 </w:t>
            </w:r>
          </w:p>
        </w:tc>
      </w:tr>
      <w:tr w:rsidR="002B69A2" w14:paraId="45EFB77D" w14:textId="77777777" w:rsidTr="002B69A2">
        <w:trPr>
          <w:trHeight w:val="285"/>
        </w:trPr>
        <w:tc>
          <w:tcPr>
            <w:tcW w:w="742" w:type="dxa"/>
          </w:tcPr>
          <w:p w14:paraId="5F3ED389"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5</w:t>
            </w:r>
          </w:p>
        </w:tc>
        <w:tc>
          <w:tcPr>
            <w:tcW w:w="1793" w:type="dxa"/>
          </w:tcPr>
          <w:p w14:paraId="08460D8F"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Nâng cấp tài khoản</w:t>
            </w:r>
          </w:p>
        </w:tc>
        <w:tc>
          <w:tcPr>
            <w:tcW w:w="2214" w:type="dxa"/>
          </w:tcPr>
          <w:p w14:paraId="0282D1D0"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Chọn những tài khoản cần nâng cấp</w:t>
            </w:r>
          </w:p>
        </w:tc>
        <w:tc>
          <w:tcPr>
            <w:tcW w:w="2267" w:type="dxa"/>
          </w:tcPr>
          <w:p w14:paraId="6FB7C824"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Cập nhật tài khoản khách hàng</w:t>
            </w:r>
          </w:p>
        </w:tc>
        <w:tc>
          <w:tcPr>
            <w:tcW w:w="2548" w:type="dxa"/>
          </w:tcPr>
          <w:p w14:paraId="7885F407"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 </w:t>
            </w:r>
          </w:p>
        </w:tc>
      </w:tr>
    </w:tbl>
    <w:p w14:paraId="2EBFE169" w14:textId="77777777" w:rsidR="002C0078" w:rsidRDefault="002C0078" w:rsidP="002C0078">
      <w:pPr>
        <w:rPr>
          <w:rFonts w:ascii="Times New Roman" w:hAnsi="Times New Roman" w:cs="Times New Roman"/>
        </w:rPr>
      </w:pPr>
    </w:p>
    <w:p w14:paraId="72219ECF" w14:textId="77777777" w:rsidR="0099045B" w:rsidRDefault="0099045B" w:rsidP="002C0078">
      <w:pPr>
        <w:rPr>
          <w:rFonts w:ascii="Times New Roman" w:hAnsi="Times New Roman" w:cs="Times New Roman"/>
        </w:rPr>
      </w:pPr>
    </w:p>
    <w:p w14:paraId="4173DBA8" w14:textId="77777777" w:rsidR="0099045B" w:rsidRDefault="0099045B" w:rsidP="002C0078">
      <w:pPr>
        <w:rPr>
          <w:rFonts w:ascii="Times New Roman" w:hAnsi="Times New Roman" w:cs="Times New Roman"/>
        </w:rPr>
      </w:pPr>
    </w:p>
    <w:p w14:paraId="46B76E43" w14:textId="77777777" w:rsidR="0099045B" w:rsidRDefault="0099045B" w:rsidP="002C0078">
      <w:pPr>
        <w:rPr>
          <w:rFonts w:ascii="Times New Roman" w:hAnsi="Times New Roman" w:cs="Times New Roman"/>
        </w:rPr>
      </w:pPr>
    </w:p>
    <w:p w14:paraId="588A6967" w14:textId="77777777" w:rsidR="0099045B" w:rsidRDefault="0099045B" w:rsidP="002C0078">
      <w:pPr>
        <w:rPr>
          <w:rFonts w:ascii="Times New Roman" w:hAnsi="Times New Roman" w:cs="Times New Roman"/>
        </w:rPr>
      </w:pPr>
    </w:p>
    <w:p w14:paraId="380DD1DC" w14:textId="77777777" w:rsidR="0099045B" w:rsidRDefault="0099045B" w:rsidP="002C0078">
      <w:pPr>
        <w:rPr>
          <w:rFonts w:ascii="Times New Roman" w:hAnsi="Times New Roman" w:cs="Times New Roman"/>
        </w:rPr>
      </w:pPr>
    </w:p>
    <w:p w14:paraId="4EEB88A8" w14:textId="77777777" w:rsidR="0099045B" w:rsidRDefault="0099045B" w:rsidP="002C0078">
      <w:pPr>
        <w:rPr>
          <w:rFonts w:ascii="Times New Roman" w:hAnsi="Times New Roman" w:cs="Times New Roman"/>
        </w:rPr>
      </w:pPr>
    </w:p>
    <w:p w14:paraId="79AE1F96" w14:textId="77777777" w:rsidR="0099045B" w:rsidRPr="004A68EB" w:rsidRDefault="0099045B" w:rsidP="002C0078">
      <w:pPr>
        <w:rPr>
          <w:rFonts w:ascii="Times New Roman" w:hAnsi="Times New Roman" w:cs="Times New Roman"/>
        </w:rPr>
      </w:pPr>
    </w:p>
    <w:p w14:paraId="12374187" w14:textId="4C50898B" w:rsidR="002C0078" w:rsidRDefault="002C0078" w:rsidP="008B60D0">
      <w:pPr>
        <w:pStyle w:val="u3"/>
      </w:pPr>
      <w:bookmarkStart w:id="928" w:name="_Toc50884356"/>
      <w:bookmarkStart w:id="929" w:name="_Toc172974142"/>
      <w:r w:rsidRPr="004A68EB">
        <w:lastRenderedPageBreak/>
        <w:t>Danh sách yêu cầu tương thích</w:t>
      </w:r>
      <w:bookmarkEnd w:id="928"/>
      <w:bookmarkEnd w:id="929"/>
    </w:p>
    <w:tbl>
      <w:tblPr>
        <w:tblW w:w="9445"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632"/>
        <w:gridCol w:w="1793"/>
        <w:gridCol w:w="2160"/>
        <w:gridCol w:w="2340"/>
        <w:gridCol w:w="2520"/>
      </w:tblGrid>
      <w:tr w:rsidR="002B69A2" w14:paraId="029DE5D7" w14:textId="77777777" w:rsidTr="00EC5F44">
        <w:trPr>
          <w:trHeight w:val="360"/>
        </w:trPr>
        <w:tc>
          <w:tcPr>
            <w:tcW w:w="9445" w:type="dxa"/>
            <w:gridSpan w:val="5"/>
            <w:shd w:val="clear" w:color="auto" w:fill="B7DDE8"/>
          </w:tcPr>
          <w:p w14:paraId="7C1D143A" w14:textId="77777777" w:rsidR="002B69A2" w:rsidRDefault="002B69A2" w:rsidP="00EC5F44">
            <w:pPr>
              <w:jc w:val="center"/>
              <w:rPr>
                <w:rFonts w:ascii="Times New Roman" w:eastAsia="Times New Roman" w:hAnsi="Times New Roman" w:cs="Times New Roman"/>
                <w:b/>
              </w:rPr>
            </w:pPr>
            <w:r>
              <w:rPr>
                <w:rFonts w:ascii="Times New Roman" w:eastAsia="Times New Roman" w:hAnsi="Times New Roman" w:cs="Times New Roman"/>
                <w:b/>
              </w:rPr>
              <w:t>Bảng trách nhiệm yêu cầu tương thích</w:t>
            </w:r>
          </w:p>
        </w:tc>
      </w:tr>
      <w:tr w:rsidR="002B69A2" w14:paraId="2F6B14A0" w14:textId="77777777" w:rsidTr="00EC5F44">
        <w:trPr>
          <w:trHeight w:val="360"/>
        </w:trPr>
        <w:tc>
          <w:tcPr>
            <w:tcW w:w="632" w:type="dxa"/>
            <w:shd w:val="clear" w:color="auto" w:fill="FFFF00"/>
          </w:tcPr>
          <w:p w14:paraId="7E872AD0" w14:textId="77777777" w:rsidR="002B69A2" w:rsidRDefault="002B69A2" w:rsidP="00EC5F44">
            <w:pPr>
              <w:jc w:val="center"/>
              <w:rPr>
                <w:rFonts w:ascii="Times New Roman" w:eastAsia="Times New Roman" w:hAnsi="Times New Roman" w:cs="Times New Roman"/>
                <w:b/>
              </w:rPr>
            </w:pPr>
            <w:r>
              <w:rPr>
                <w:rFonts w:ascii="Times New Roman" w:eastAsia="Times New Roman" w:hAnsi="Times New Roman" w:cs="Times New Roman"/>
                <w:b/>
              </w:rPr>
              <w:t>STT</w:t>
            </w:r>
          </w:p>
        </w:tc>
        <w:tc>
          <w:tcPr>
            <w:tcW w:w="1793" w:type="dxa"/>
            <w:shd w:val="clear" w:color="auto" w:fill="FFFF00"/>
          </w:tcPr>
          <w:p w14:paraId="2282793C" w14:textId="77777777" w:rsidR="002B69A2" w:rsidRDefault="002B69A2" w:rsidP="00EC5F44">
            <w:pPr>
              <w:jc w:val="center"/>
              <w:rPr>
                <w:rFonts w:ascii="Times New Roman" w:eastAsia="Times New Roman" w:hAnsi="Times New Roman" w:cs="Times New Roman"/>
                <w:b/>
              </w:rPr>
            </w:pPr>
            <w:r>
              <w:rPr>
                <w:rFonts w:ascii="Times New Roman" w:eastAsia="Times New Roman" w:hAnsi="Times New Roman" w:cs="Times New Roman"/>
                <w:b/>
              </w:rPr>
              <w:t>Nghiệp vụ</w:t>
            </w:r>
          </w:p>
        </w:tc>
        <w:tc>
          <w:tcPr>
            <w:tcW w:w="2160" w:type="dxa"/>
            <w:shd w:val="clear" w:color="auto" w:fill="FFFF00"/>
          </w:tcPr>
          <w:p w14:paraId="0271AD2C" w14:textId="77777777" w:rsidR="002B69A2" w:rsidRDefault="002B69A2" w:rsidP="00EC5F44">
            <w:pPr>
              <w:jc w:val="center"/>
              <w:rPr>
                <w:rFonts w:ascii="Times New Roman" w:eastAsia="Times New Roman" w:hAnsi="Times New Roman" w:cs="Times New Roman"/>
                <w:b/>
              </w:rPr>
            </w:pPr>
            <w:r>
              <w:rPr>
                <w:rFonts w:ascii="Times New Roman" w:eastAsia="Times New Roman" w:hAnsi="Times New Roman" w:cs="Times New Roman"/>
                <w:b/>
              </w:rPr>
              <w:t>Người dùng</w:t>
            </w:r>
          </w:p>
        </w:tc>
        <w:tc>
          <w:tcPr>
            <w:tcW w:w="2340" w:type="dxa"/>
            <w:shd w:val="clear" w:color="auto" w:fill="FFFF00"/>
          </w:tcPr>
          <w:p w14:paraId="5E0D1134" w14:textId="77777777" w:rsidR="002B69A2" w:rsidRDefault="002B69A2" w:rsidP="00EC5F44">
            <w:pPr>
              <w:jc w:val="center"/>
              <w:rPr>
                <w:rFonts w:ascii="Times New Roman" w:eastAsia="Times New Roman" w:hAnsi="Times New Roman" w:cs="Times New Roman"/>
                <w:b/>
              </w:rPr>
            </w:pPr>
            <w:r>
              <w:rPr>
                <w:rFonts w:ascii="Times New Roman" w:eastAsia="Times New Roman" w:hAnsi="Times New Roman" w:cs="Times New Roman"/>
                <w:b/>
              </w:rPr>
              <w:t>Phần mềm</w:t>
            </w:r>
          </w:p>
        </w:tc>
        <w:tc>
          <w:tcPr>
            <w:tcW w:w="2520" w:type="dxa"/>
            <w:shd w:val="clear" w:color="auto" w:fill="FFFF00"/>
          </w:tcPr>
          <w:p w14:paraId="3659D5C7" w14:textId="77777777" w:rsidR="002B69A2" w:rsidRDefault="002B69A2" w:rsidP="00EC5F44">
            <w:pPr>
              <w:jc w:val="center"/>
              <w:rPr>
                <w:rFonts w:ascii="Times New Roman" w:eastAsia="Times New Roman" w:hAnsi="Times New Roman" w:cs="Times New Roman"/>
                <w:b/>
              </w:rPr>
            </w:pPr>
            <w:r>
              <w:rPr>
                <w:rFonts w:ascii="Times New Roman" w:eastAsia="Times New Roman" w:hAnsi="Times New Roman" w:cs="Times New Roman"/>
                <w:b/>
              </w:rPr>
              <w:t>Ghi chú</w:t>
            </w:r>
          </w:p>
        </w:tc>
      </w:tr>
      <w:tr w:rsidR="002B69A2" w14:paraId="46B80003" w14:textId="77777777" w:rsidTr="00EC5F44">
        <w:trPr>
          <w:trHeight w:val="285"/>
        </w:trPr>
        <w:tc>
          <w:tcPr>
            <w:tcW w:w="632" w:type="dxa"/>
          </w:tcPr>
          <w:p w14:paraId="3A031617"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1</w:t>
            </w:r>
          </w:p>
        </w:tc>
        <w:tc>
          <w:tcPr>
            <w:tcW w:w="1793" w:type="dxa"/>
          </w:tcPr>
          <w:p w14:paraId="237353A3"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Lập phiếu thanh toán</w:t>
            </w:r>
          </w:p>
        </w:tc>
        <w:tc>
          <w:tcPr>
            <w:tcW w:w="2160" w:type="dxa"/>
          </w:tcPr>
          <w:p w14:paraId="1A5C618B"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Điền thông tin khách hàng đã mua sách</w:t>
            </w:r>
          </w:p>
        </w:tc>
        <w:tc>
          <w:tcPr>
            <w:tcW w:w="2340" w:type="dxa"/>
          </w:tcPr>
          <w:p w14:paraId="6516D65A"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Lưu dữ liệu và in ra phiếu thanh toán</w:t>
            </w:r>
          </w:p>
        </w:tc>
        <w:tc>
          <w:tcPr>
            <w:tcW w:w="2520" w:type="dxa"/>
          </w:tcPr>
          <w:p w14:paraId="382A3820"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 </w:t>
            </w:r>
          </w:p>
        </w:tc>
      </w:tr>
      <w:tr w:rsidR="002B69A2" w14:paraId="6D4FFE1E" w14:textId="77777777" w:rsidTr="00EC5F44">
        <w:trPr>
          <w:trHeight w:val="285"/>
        </w:trPr>
        <w:tc>
          <w:tcPr>
            <w:tcW w:w="632" w:type="dxa"/>
          </w:tcPr>
          <w:p w14:paraId="1BE54B82"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2</w:t>
            </w:r>
          </w:p>
        </w:tc>
        <w:tc>
          <w:tcPr>
            <w:tcW w:w="1793" w:type="dxa"/>
          </w:tcPr>
          <w:p w14:paraId="468E7A97"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Ghi chép thu chi</w:t>
            </w:r>
          </w:p>
        </w:tc>
        <w:tc>
          <w:tcPr>
            <w:tcW w:w="2160" w:type="dxa"/>
          </w:tcPr>
          <w:p w14:paraId="6301CDD1"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Ghi chép tất cả thu chi của cửa hàng</w:t>
            </w:r>
          </w:p>
        </w:tc>
        <w:tc>
          <w:tcPr>
            <w:tcW w:w="2340" w:type="dxa"/>
          </w:tcPr>
          <w:p w14:paraId="5741B865"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 xml:space="preserve">Lưu dữ liệu và in </w:t>
            </w:r>
          </w:p>
        </w:tc>
        <w:tc>
          <w:tcPr>
            <w:tcW w:w="2520" w:type="dxa"/>
          </w:tcPr>
          <w:p w14:paraId="0F4BE2FF"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 </w:t>
            </w:r>
          </w:p>
        </w:tc>
      </w:tr>
      <w:tr w:rsidR="002B69A2" w14:paraId="31D1A176" w14:textId="77777777" w:rsidTr="00EC5F44">
        <w:trPr>
          <w:trHeight w:val="285"/>
        </w:trPr>
        <w:tc>
          <w:tcPr>
            <w:tcW w:w="632" w:type="dxa"/>
          </w:tcPr>
          <w:p w14:paraId="30D4A88E"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3</w:t>
            </w:r>
          </w:p>
        </w:tc>
        <w:tc>
          <w:tcPr>
            <w:tcW w:w="1793" w:type="dxa"/>
          </w:tcPr>
          <w:p w14:paraId="6953198A"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Phiếu nhập kho sách</w:t>
            </w:r>
          </w:p>
        </w:tc>
        <w:tc>
          <w:tcPr>
            <w:tcW w:w="2160" w:type="dxa"/>
          </w:tcPr>
          <w:p w14:paraId="3407A7B0"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Điền thông tin sách nhập vào kho</w:t>
            </w:r>
          </w:p>
        </w:tc>
        <w:tc>
          <w:tcPr>
            <w:tcW w:w="2340" w:type="dxa"/>
          </w:tcPr>
          <w:p w14:paraId="24B8DBA3"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Lưu dữ liệu và in</w:t>
            </w:r>
          </w:p>
        </w:tc>
        <w:tc>
          <w:tcPr>
            <w:tcW w:w="2520" w:type="dxa"/>
          </w:tcPr>
          <w:p w14:paraId="62CEC7BE"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 </w:t>
            </w:r>
          </w:p>
        </w:tc>
      </w:tr>
      <w:tr w:rsidR="002B69A2" w14:paraId="0D440A3F" w14:textId="77777777" w:rsidTr="00EC5F44">
        <w:trPr>
          <w:trHeight w:val="285"/>
        </w:trPr>
        <w:tc>
          <w:tcPr>
            <w:tcW w:w="632" w:type="dxa"/>
          </w:tcPr>
          <w:p w14:paraId="522BF2C0"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4</w:t>
            </w:r>
          </w:p>
        </w:tc>
        <w:tc>
          <w:tcPr>
            <w:tcW w:w="1793" w:type="dxa"/>
          </w:tcPr>
          <w:p w14:paraId="7B0C8324"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Phiếu xuất kho sách</w:t>
            </w:r>
          </w:p>
        </w:tc>
        <w:tc>
          <w:tcPr>
            <w:tcW w:w="2160" w:type="dxa"/>
          </w:tcPr>
          <w:p w14:paraId="2A1002A7"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Điền thông tin sách xuất kho</w:t>
            </w:r>
          </w:p>
        </w:tc>
        <w:tc>
          <w:tcPr>
            <w:tcW w:w="2340" w:type="dxa"/>
          </w:tcPr>
          <w:p w14:paraId="43427CD6"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Lưu dữ liệu và in</w:t>
            </w:r>
          </w:p>
        </w:tc>
        <w:tc>
          <w:tcPr>
            <w:tcW w:w="2520" w:type="dxa"/>
          </w:tcPr>
          <w:p w14:paraId="68BBF21C" w14:textId="77777777" w:rsidR="002B69A2" w:rsidRDefault="002B69A2" w:rsidP="00EC5F44">
            <w:pPr>
              <w:rPr>
                <w:rFonts w:ascii="Times New Roman" w:eastAsia="Times New Roman" w:hAnsi="Times New Roman" w:cs="Times New Roman"/>
              </w:rPr>
            </w:pPr>
            <w:r>
              <w:rPr>
                <w:rFonts w:ascii="Times New Roman" w:eastAsia="Times New Roman" w:hAnsi="Times New Roman" w:cs="Times New Roman"/>
              </w:rPr>
              <w:t> </w:t>
            </w:r>
          </w:p>
        </w:tc>
      </w:tr>
    </w:tbl>
    <w:p w14:paraId="763260B8" w14:textId="77777777" w:rsidR="002C0078" w:rsidRPr="004A68EB" w:rsidRDefault="002C0078" w:rsidP="002C0078">
      <w:pPr>
        <w:rPr>
          <w:rFonts w:ascii="Times New Roman" w:hAnsi="Times New Roman" w:cs="Times New Roman"/>
        </w:rPr>
      </w:pPr>
    </w:p>
    <w:p w14:paraId="3AB48538" w14:textId="77777777" w:rsidR="00431266" w:rsidRPr="004A68EB" w:rsidRDefault="00431266" w:rsidP="008B60D0">
      <w:pPr>
        <w:pStyle w:val="u2"/>
      </w:pPr>
      <w:bookmarkStart w:id="930" w:name="_Toc50884358"/>
      <w:bookmarkStart w:id="931" w:name="_Toc172974143"/>
      <w:r w:rsidRPr="004A68EB">
        <w:t>Bảng trách nhiệm</w:t>
      </w:r>
      <w:bookmarkEnd w:id="930"/>
      <w:bookmarkEnd w:id="931"/>
    </w:p>
    <w:p w14:paraId="3A677FAC" w14:textId="3934AACA" w:rsidR="00431266" w:rsidRDefault="00431266" w:rsidP="008B60D0">
      <w:pPr>
        <w:pStyle w:val="u3"/>
        <w:rPr>
          <w:ins w:id="932" w:author="Ân Duy" w:date="2024-06-17T08:30:00Z"/>
        </w:rPr>
      </w:pPr>
      <w:bookmarkStart w:id="933" w:name="_Toc50884359"/>
      <w:bookmarkStart w:id="934" w:name="_Toc172974144"/>
      <w:r w:rsidRPr="004A68EB">
        <w:t>Bảng trách nhiệm yêu cầu nghiệp vụ</w:t>
      </w:r>
      <w:bookmarkEnd w:id="933"/>
      <w:bookmarkEnd w:id="934"/>
    </w:p>
    <w:p w14:paraId="0BBB89B6" w14:textId="77777777" w:rsidR="0065634A" w:rsidRPr="00591738" w:rsidRDefault="0065634A">
      <w:pPr>
        <w:pPrChange w:id="935" w:author="Ân Duy" w:date="2024-06-17T08:30:00Z">
          <w:pPr>
            <w:pStyle w:val="u3"/>
          </w:pPr>
        </w:pPrChange>
      </w:pPr>
    </w:p>
    <w:tbl>
      <w:tblPr>
        <w:tblW w:w="9535" w:type="dxa"/>
        <w:tblLook w:val="04A0" w:firstRow="1" w:lastRow="0" w:firstColumn="1" w:lastColumn="0" w:noHBand="0" w:noVBand="1"/>
        <w:tblPrChange w:id="936" w:author="Ân Duy" w:date="2024-06-17T08:30:00Z">
          <w:tblPr>
            <w:tblW w:w="9535" w:type="dxa"/>
            <w:tblLook w:val="04A0" w:firstRow="1" w:lastRow="0" w:firstColumn="1" w:lastColumn="0" w:noHBand="0" w:noVBand="1"/>
          </w:tblPr>
        </w:tblPrChange>
      </w:tblPr>
      <w:tblGrid>
        <w:gridCol w:w="99"/>
        <w:gridCol w:w="1132"/>
        <w:gridCol w:w="15"/>
        <w:gridCol w:w="1684"/>
        <w:gridCol w:w="15"/>
        <w:gridCol w:w="2026"/>
        <w:gridCol w:w="15"/>
        <w:gridCol w:w="2193"/>
        <w:gridCol w:w="15"/>
        <w:gridCol w:w="2357"/>
        <w:gridCol w:w="88"/>
        <w:tblGridChange w:id="937">
          <w:tblGrid>
            <w:gridCol w:w="5"/>
            <w:gridCol w:w="94"/>
            <w:gridCol w:w="538"/>
            <w:gridCol w:w="594"/>
            <w:gridCol w:w="15"/>
            <w:gridCol w:w="1184"/>
            <w:gridCol w:w="500"/>
            <w:gridCol w:w="15"/>
            <w:gridCol w:w="1645"/>
            <w:gridCol w:w="381"/>
            <w:gridCol w:w="15"/>
            <w:gridCol w:w="1944"/>
            <w:gridCol w:w="249"/>
            <w:gridCol w:w="15"/>
            <w:gridCol w:w="2346"/>
            <w:gridCol w:w="11"/>
            <w:gridCol w:w="88"/>
          </w:tblGrid>
        </w:tblGridChange>
      </w:tblGrid>
      <w:tr w:rsidR="00431266" w:rsidRPr="004A68EB" w:rsidDel="0065634A" w14:paraId="6F17E58B" w14:textId="36E32F56" w:rsidTr="0065634A">
        <w:trPr>
          <w:trHeight w:val="360"/>
          <w:del w:id="938" w:author="Ân Duy" w:date="2024-06-17T08:30:00Z"/>
          <w:trPrChange w:id="939" w:author="Ân Duy" w:date="2024-06-17T08:30:00Z">
            <w:trPr>
              <w:gridBefore w:val="1"/>
              <w:gridAfter w:val="0"/>
              <w:trHeight w:val="360"/>
            </w:trPr>
          </w:trPrChange>
        </w:trPr>
        <w:tc>
          <w:tcPr>
            <w:tcW w:w="9535" w:type="dxa"/>
            <w:gridSpan w:val="11"/>
            <w:shd w:val="clear" w:color="auto" w:fill="B6DDE8" w:themeFill="accent5" w:themeFillTint="66"/>
            <w:noWrap/>
            <w:tcPrChange w:id="940" w:author="Ân Duy" w:date="2024-06-17T08:30:00Z">
              <w:tcPr>
                <w:tcW w:w="9535" w:type="dxa"/>
                <w:gridSpan w:val="14"/>
                <w:shd w:val="clear" w:color="auto" w:fill="B6DDE8" w:themeFill="accent5" w:themeFillTint="66"/>
                <w:noWrap/>
              </w:tcPr>
            </w:tcPrChange>
          </w:tcPr>
          <w:tbl>
            <w:tblPr>
              <w:tblW w:w="9535"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ook w:val="0400" w:firstRow="0" w:lastRow="0" w:firstColumn="0" w:lastColumn="0" w:noHBand="0" w:noVBand="1"/>
            </w:tblPr>
            <w:tblGrid>
              <w:gridCol w:w="632"/>
              <w:gridCol w:w="1793"/>
              <w:gridCol w:w="2160"/>
              <w:gridCol w:w="2340"/>
              <w:gridCol w:w="2610"/>
            </w:tblGrid>
            <w:tr w:rsidR="0065634A" w14:paraId="3DFE9841" w14:textId="77777777" w:rsidTr="00CA3B8F">
              <w:trPr>
                <w:trHeight w:val="360"/>
                <w:ins w:id="941" w:author="Ân Duy" w:date="2024-06-17T08:30:00Z"/>
              </w:trPr>
              <w:tc>
                <w:tcPr>
                  <w:tcW w:w="9535" w:type="dxa"/>
                  <w:gridSpan w:val="5"/>
                  <w:shd w:val="clear" w:color="auto" w:fill="B7DDE8"/>
                </w:tcPr>
                <w:p w14:paraId="44B68F42" w14:textId="77777777" w:rsidR="0065634A" w:rsidRDefault="0065634A" w:rsidP="0065634A">
                  <w:pPr>
                    <w:jc w:val="center"/>
                    <w:rPr>
                      <w:ins w:id="942" w:author="Ân Duy" w:date="2024-06-17T08:30:00Z"/>
                      <w:rFonts w:ascii="Times New Roman" w:eastAsia="Times New Roman" w:hAnsi="Times New Roman" w:cs="Times New Roman"/>
                      <w:b/>
                    </w:rPr>
                  </w:pPr>
                  <w:ins w:id="943" w:author="Ân Duy" w:date="2024-06-17T08:30:00Z">
                    <w:r>
                      <w:rPr>
                        <w:rFonts w:ascii="Times New Roman" w:eastAsia="Times New Roman" w:hAnsi="Times New Roman" w:cs="Times New Roman"/>
                        <w:b/>
                      </w:rPr>
                      <w:t xml:space="preserve">Bảng trách nhiệm </w:t>
                    </w:r>
                  </w:ins>
                </w:p>
                <w:p w14:paraId="2AA2AE1F" w14:textId="77777777" w:rsidR="0065634A" w:rsidRDefault="0065634A" w:rsidP="0065634A">
                  <w:pPr>
                    <w:jc w:val="center"/>
                    <w:rPr>
                      <w:ins w:id="944" w:author="Ân Duy" w:date="2024-06-17T08:30:00Z"/>
                      <w:rFonts w:ascii="Times New Roman" w:eastAsia="Times New Roman" w:hAnsi="Times New Roman" w:cs="Times New Roman"/>
                      <w:b/>
                    </w:rPr>
                  </w:pPr>
                  <w:ins w:id="945" w:author="Ân Duy" w:date="2024-06-17T08:30:00Z">
                    <w:r>
                      <w:rPr>
                        <w:rFonts w:ascii="Times New Roman" w:eastAsia="Times New Roman" w:hAnsi="Times New Roman" w:cs="Times New Roman"/>
                        <w:b/>
                      </w:rPr>
                      <w:t xml:space="preserve">Bộ phận: Quản lý nhân viên </w:t>
                    </w:r>
                  </w:ins>
                </w:p>
              </w:tc>
            </w:tr>
            <w:tr w:rsidR="0065634A" w14:paraId="6124DC51" w14:textId="77777777" w:rsidTr="00CA3B8F">
              <w:trPr>
                <w:trHeight w:val="360"/>
                <w:ins w:id="946" w:author="Ân Duy" w:date="2024-06-17T08:30:00Z"/>
              </w:trPr>
              <w:tc>
                <w:tcPr>
                  <w:tcW w:w="632" w:type="dxa"/>
                  <w:shd w:val="clear" w:color="auto" w:fill="FFFF00"/>
                </w:tcPr>
                <w:p w14:paraId="6B23C9E8" w14:textId="77777777" w:rsidR="0065634A" w:rsidRDefault="0065634A" w:rsidP="0065634A">
                  <w:pPr>
                    <w:jc w:val="center"/>
                    <w:rPr>
                      <w:ins w:id="947" w:author="Ân Duy" w:date="2024-06-17T08:30:00Z"/>
                      <w:rFonts w:ascii="Times New Roman" w:eastAsia="Times New Roman" w:hAnsi="Times New Roman" w:cs="Times New Roman"/>
                      <w:b/>
                    </w:rPr>
                  </w:pPr>
                  <w:ins w:id="948" w:author="Ân Duy" w:date="2024-06-17T08:30:00Z">
                    <w:r>
                      <w:rPr>
                        <w:rFonts w:ascii="Times New Roman" w:eastAsia="Times New Roman" w:hAnsi="Times New Roman" w:cs="Times New Roman"/>
                        <w:b/>
                      </w:rPr>
                      <w:t>STT</w:t>
                    </w:r>
                  </w:ins>
                </w:p>
              </w:tc>
              <w:tc>
                <w:tcPr>
                  <w:tcW w:w="1793" w:type="dxa"/>
                  <w:shd w:val="clear" w:color="auto" w:fill="FFFF00"/>
                </w:tcPr>
                <w:p w14:paraId="5705B062" w14:textId="77777777" w:rsidR="0065634A" w:rsidRDefault="0065634A" w:rsidP="0065634A">
                  <w:pPr>
                    <w:jc w:val="center"/>
                    <w:rPr>
                      <w:ins w:id="949" w:author="Ân Duy" w:date="2024-06-17T08:30:00Z"/>
                      <w:rFonts w:ascii="Times New Roman" w:eastAsia="Times New Roman" w:hAnsi="Times New Roman" w:cs="Times New Roman"/>
                      <w:b/>
                    </w:rPr>
                  </w:pPr>
                  <w:ins w:id="950" w:author="Ân Duy" w:date="2024-06-17T08:30:00Z">
                    <w:r>
                      <w:rPr>
                        <w:rFonts w:ascii="Times New Roman" w:eastAsia="Times New Roman" w:hAnsi="Times New Roman" w:cs="Times New Roman"/>
                        <w:b/>
                      </w:rPr>
                      <w:t>Nghiệp vụ</w:t>
                    </w:r>
                  </w:ins>
                </w:p>
              </w:tc>
              <w:tc>
                <w:tcPr>
                  <w:tcW w:w="2160" w:type="dxa"/>
                  <w:shd w:val="clear" w:color="auto" w:fill="FFFF00"/>
                </w:tcPr>
                <w:p w14:paraId="104C770C" w14:textId="77777777" w:rsidR="0065634A" w:rsidRDefault="0065634A" w:rsidP="0065634A">
                  <w:pPr>
                    <w:jc w:val="center"/>
                    <w:rPr>
                      <w:ins w:id="951" w:author="Ân Duy" w:date="2024-06-17T08:30:00Z"/>
                      <w:rFonts w:ascii="Times New Roman" w:eastAsia="Times New Roman" w:hAnsi="Times New Roman" w:cs="Times New Roman"/>
                      <w:b/>
                    </w:rPr>
                  </w:pPr>
                  <w:ins w:id="952" w:author="Ân Duy" w:date="2024-06-17T08:30:00Z">
                    <w:r>
                      <w:rPr>
                        <w:rFonts w:ascii="Times New Roman" w:eastAsia="Times New Roman" w:hAnsi="Times New Roman" w:cs="Times New Roman"/>
                        <w:b/>
                      </w:rPr>
                      <w:t>Người dùng</w:t>
                    </w:r>
                  </w:ins>
                </w:p>
              </w:tc>
              <w:tc>
                <w:tcPr>
                  <w:tcW w:w="2340" w:type="dxa"/>
                  <w:shd w:val="clear" w:color="auto" w:fill="FFFF00"/>
                </w:tcPr>
                <w:p w14:paraId="607FB9DC" w14:textId="77777777" w:rsidR="0065634A" w:rsidRDefault="0065634A" w:rsidP="0065634A">
                  <w:pPr>
                    <w:jc w:val="center"/>
                    <w:rPr>
                      <w:ins w:id="953" w:author="Ân Duy" w:date="2024-06-17T08:30:00Z"/>
                      <w:rFonts w:ascii="Times New Roman" w:eastAsia="Times New Roman" w:hAnsi="Times New Roman" w:cs="Times New Roman"/>
                      <w:b/>
                    </w:rPr>
                  </w:pPr>
                  <w:ins w:id="954" w:author="Ân Duy" w:date="2024-06-17T08:30:00Z">
                    <w:r>
                      <w:rPr>
                        <w:rFonts w:ascii="Times New Roman" w:eastAsia="Times New Roman" w:hAnsi="Times New Roman" w:cs="Times New Roman"/>
                        <w:b/>
                      </w:rPr>
                      <w:t>Phần mềm</w:t>
                    </w:r>
                  </w:ins>
                </w:p>
              </w:tc>
              <w:tc>
                <w:tcPr>
                  <w:tcW w:w="2610" w:type="dxa"/>
                  <w:shd w:val="clear" w:color="auto" w:fill="FFFF00"/>
                </w:tcPr>
                <w:p w14:paraId="1F0A1719" w14:textId="77777777" w:rsidR="0065634A" w:rsidRDefault="0065634A" w:rsidP="0065634A">
                  <w:pPr>
                    <w:jc w:val="center"/>
                    <w:rPr>
                      <w:ins w:id="955" w:author="Ân Duy" w:date="2024-06-17T08:30:00Z"/>
                      <w:rFonts w:ascii="Times New Roman" w:eastAsia="Times New Roman" w:hAnsi="Times New Roman" w:cs="Times New Roman"/>
                      <w:b/>
                    </w:rPr>
                  </w:pPr>
                  <w:ins w:id="956" w:author="Ân Duy" w:date="2024-06-17T08:30:00Z">
                    <w:r>
                      <w:rPr>
                        <w:rFonts w:ascii="Times New Roman" w:eastAsia="Times New Roman" w:hAnsi="Times New Roman" w:cs="Times New Roman"/>
                        <w:b/>
                      </w:rPr>
                      <w:t>Ghi chú</w:t>
                    </w:r>
                  </w:ins>
                </w:p>
              </w:tc>
            </w:tr>
            <w:tr w:rsidR="0065634A" w14:paraId="05B229A4" w14:textId="77777777" w:rsidTr="00CA3B8F">
              <w:trPr>
                <w:trHeight w:val="285"/>
                <w:ins w:id="957" w:author="Ân Duy" w:date="2024-06-17T08:30:00Z"/>
              </w:trPr>
              <w:tc>
                <w:tcPr>
                  <w:tcW w:w="632" w:type="dxa"/>
                </w:tcPr>
                <w:p w14:paraId="5E24FF24" w14:textId="77777777" w:rsidR="0065634A" w:rsidRDefault="0065634A" w:rsidP="0065634A">
                  <w:pPr>
                    <w:rPr>
                      <w:ins w:id="958" w:author="Ân Duy" w:date="2024-06-17T08:30:00Z"/>
                      <w:rFonts w:ascii="Times New Roman" w:eastAsia="Times New Roman" w:hAnsi="Times New Roman" w:cs="Times New Roman"/>
                    </w:rPr>
                  </w:pPr>
                  <w:ins w:id="959" w:author="Ân Duy" w:date="2024-06-17T08:30:00Z">
                    <w:r>
                      <w:rPr>
                        <w:rFonts w:ascii="Times New Roman" w:eastAsia="Times New Roman" w:hAnsi="Times New Roman" w:cs="Times New Roman"/>
                      </w:rPr>
                      <w:t>1</w:t>
                    </w:r>
                  </w:ins>
                </w:p>
              </w:tc>
              <w:tc>
                <w:tcPr>
                  <w:tcW w:w="1793" w:type="dxa"/>
                  <w:vAlign w:val="center"/>
                </w:tcPr>
                <w:p w14:paraId="4C5D019D" w14:textId="77777777" w:rsidR="0065634A" w:rsidRDefault="0065634A" w:rsidP="0065634A">
                  <w:pPr>
                    <w:rPr>
                      <w:ins w:id="960" w:author="Ân Duy" w:date="2024-06-17T08:30:00Z"/>
                      <w:rFonts w:ascii="Times New Roman" w:eastAsia="Times New Roman" w:hAnsi="Times New Roman" w:cs="Times New Roman"/>
                    </w:rPr>
                  </w:pPr>
                  <w:ins w:id="961" w:author="Ân Duy" w:date="2024-06-17T08:30:00Z">
                    <w:r>
                      <w:rPr>
                        <w:rFonts w:ascii="Times New Roman" w:eastAsia="Times New Roman" w:hAnsi="Times New Roman" w:cs="Times New Roman"/>
                      </w:rPr>
                      <w:t>Báo cáo doanh thu</w:t>
                    </w:r>
                  </w:ins>
                </w:p>
              </w:tc>
              <w:tc>
                <w:tcPr>
                  <w:tcW w:w="2160" w:type="dxa"/>
                </w:tcPr>
                <w:p w14:paraId="2713AF57" w14:textId="77777777" w:rsidR="0065634A" w:rsidRDefault="0065634A" w:rsidP="0065634A">
                  <w:pPr>
                    <w:rPr>
                      <w:ins w:id="962" w:author="Ân Duy" w:date="2024-06-17T08:30:00Z"/>
                      <w:rFonts w:ascii="Times New Roman" w:eastAsia="Times New Roman" w:hAnsi="Times New Roman" w:cs="Times New Roman"/>
                    </w:rPr>
                  </w:pPr>
                  <w:ins w:id="963" w:author="Ân Duy" w:date="2024-06-17T08:30:00Z">
                    <w:r>
                      <w:rPr>
                        <w:rFonts w:ascii="Times New Roman" w:eastAsia="Times New Roman" w:hAnsi="Times New Roman" w:cs="Times New Roman"/>
                      </w:rPr>
                      <w:t>Nhập doanh thu vào excel sách đã bán và nhập về trong kho</w:t>
                    </w:r>
                  </w:ins>
                </w:p>
              </w:tc>
              <w:tc>
                <w:tcPr>
                  <w:tcW w:w="2340" w:type="dxa"/>
                </w:tcPr>
                <w:p w14:paraId="393A6523" w14:textId="77777777" w:rsidR="0065634A" w:rsidRDefault="0065634A" w:rsidP="0065634A">
                  <w:pPr>
                    <w:rPr>
                      <w:ins w:id="964" w:author="Ân Duy" w:date="2024-06-17T08:30:00Z"/>
                      <w:rFonts w:ascii="Times New Roman" w:eastAsia="Times New Roman" w:hAnsi="Times New Roman" w:cs="Times New Roman"/>
                    </w:rPr>
                  </w:pPr>
                  <w:ins w:id="965" w:author="Ân Duy" w:date="2024-06-17T08:30:00Z">
                    <w:r>
                      <w:rPr>
                        <w:rFonts w:ascii="Times New Roman" w:eastAsia="Times New Roman" w:hAnsi="Times New Roman" w:cs="Times New Roman"/>
                      </w:rPr>
                      <w:t>Tính toán chính xác thông tin đã nhập</w:t>
                    </w:r>
                  </w:ins>
                </w:p>
              </w:tc>
              <w:tc>
                <w:tcPr>
                  <w:tcW w:w="2610" w:type="dxa"/>
                </w:tcPr>
                <w:p w14:paraId="1046C2F7" w14:textId="77777777" w:rsidR="0065634A" w:rsidRDefault="0065634A" w:rsidP="0065634A">
                  <w:pPr>
                    <w:rPr>
                      <w:ins w:id="966" w:author="Ân Duy" w:date="2024-06-17T08:30:00Z"/>
                      <w:rFonts w:ascii="Times New Roman" w:eastAsia="Times New Roman" w:hAnsi="Times New Roman" w:cs="Times New Roman"/>
                    </w:rPr>
                  </w:pPr>
                </w:p>
              </w:tc>
            </w:tr>
            <w:tr w:rsidR="0065634A" w14:paraId="3F8E16D2" w14:textId="77777777" w:rsidTr="00CA3B8F">
              <w:trPr>
                <w:trHeight w:val="285"/>
                <w:ins w:id="967" w:author="Ân Duy" w:date="2024-06-17T08:30:00Z"/>
              </w:trPr>
              <w:tc>
                <w:tcPr>
                  <w:tcW w:w="632" w:type="dxa"/>
                </w:tcPr>
                <w:p w14:paraId="1EF43CFD" w14:textId="77777777" w:rsidR="0065634A" w:rsidRDefault="0065634A" w:rsidP="0065634A">
                  <w:pPr>
                    <w:rPr>
                      <w:ins w:id="968" w:author="Ân Duy" w:date="2024-06-17T08:30:00Z"/>
                      <w:rFonts w:ascii="Times New Roman" w:eastAsia="Times New Roman" w:hAnsi="Times New Roman" w:cs="Times New Roman"/>
                    </w:rPr>
                  </w:pPr>
                  <w:ins w:id="969" w:author="Ân Duy" w:date="2024-06-17T08:30:00Z">
                    <w:r>
                      <w:rPr>
                        <w:rFonts w:ascii="Times New Roman" w:eastAsia="Times New Roman" w:hAnsi="Times New Roman" w:cs="Times New Roman"/>
                      </w:rPr>
                      <w:t>2</w:t>
                    </w:r>
                  </w:ins>
                </w:p>
              </w:tc>
              <w:tc>
                <w:tcPr>
                  <w:tcW w:w="1793" w:type="dxa"/>
                  <w:vAlign w:val="center"/>
                </w:tcPr>
                <w:p w14:paraId="1AD48988" w14:textId="77777777" w:rsidR="0065634A" w:rsidRDefault="0065634A" w:rsidP="0065634A">
                  <w:pPr>
                    <w:rPr>
                      <w:ins w:id="970" w:author="Ân Duy" w:date="2024-06-17T08:30:00Z"/>
                      <w:rFonts w:ascii="Times New Roman" w:eastAsia="Times New Roman" w:hAnsi="Times New Roman" w:cs="Times New Roman"/>
                    </w:rPr>
                  </w:pPr>
                  <w:ins w:id="971" w:author="Ân Duy" w:date="2024-06-17T08:30:00Z">
                    <w:r>
                      <w:rPr>
                        <w:rFonts w:ascii="Times New Roman" w:eastAsia="Times New Roman" w:hAnsi="Times New Roman" w:cs="Times New Roman"/>
                      </w:rPr>
                      <w:t>Nâng cấp tài khoản</w:t>
                    </w:r>
                  </w:ins>
                </w:p>
              </w:tc>
              <w:tc>
                <w:tcPr>
                  <w:tcW w:w="2160" w:type="dxa"/>
                </w:tcPr>
                <w:p w14:paraId="66ACF527" w14:textId="77777777" w:rsidR="0065634A" w:rsidRDefault="0065634A" w:rsidP="0065634A">
                  <w:pPr>
                    <w:rPr>
                      <w:ins w:id="972" w:author="Ân Duy" w:date="2024-06-17T08:30:00Z"/>
                      <w:rFonts w:ascii="Times New Roman" w:eastAsia="Times New Roman" w:hAnsi="Times New Roman" w:cs="Times New Roman"/>
                    </w:rPr>
                  </w:pPr>
                  <w:ins w:id="973" w:author="Ân Duy" w:date="2024-06-17T08:30:00Z">
                    <w:r>
                      <w:rPr>
                        <w:rFonts w:ascii="Times New Roman" w:eastAsia="Times New Roman" w:hAnsi="Times New Roman" w:cs="Times New Roman"/>
                      </w:rPr>
                      <w:t>Chọn tài khoản khách hàng đã mua sách nhiều lần</w:t>
                    </w:r>
                  </w:ins>
                </w:p>
              </w:tc>
              <w:tc>
                <w:tcPr>
                  <w:tcW w:w="2340" w:type="dxa"/>
                </w:tcPr>
                <w:p w14:paraId="1445D5B4" w14:textId="77777777" w:rsidR="0065634A" w:rsidRDefault="0065634A" w:rsidP="0065634A">
                  <w:pPr>
                    <w:rPr>
                      <w:ins w:id="974" w:author="Ân Duy" w:date="2024-06-17T08:30:00Z"/>
                      <w:rFonts w:ascii="Times New Roman" w:eastAsia="Times New Roman" w:hAnsi="Times New Roman" w:cs="Times New Roman"/>
                    </w:rPr>
                  </w:pPr>
                  <w:ins w:id="975" w:author="Ân Duy" w:date="2024-06-17T08:30:00Z">
                    <w:r>
                      <w:rPr>
                        <w:rFonts w:ascii="Times New Roman" w:eastAsia="Times New Roman" w:hAnsi="Times New Roman" w:cs="Times New Roman"/>
                      </w:rPr>
                      <w:t>Cập nhật tài khoản khách hàng lên một bậc</w:t>
                    </w:r>
                  </w:ins>
                </w:p>
              </w:tc>
              <w:tc>
                <w:tcPr>
                  <w:tcW w:w="2610" w:type="dxa"/>
                </w:tcPr>
                <w:p w14:paraId="56240985" w14:textId="77777777" w:rsidR="0065634A" w:rsidRDefault="0065634A" w:rsidP="0065634A">
                  <w:pPr>
                    <w:rPr>
                      <w:ins w:id="976" w:author="Ân Duy" w:date="2024-06-17T08:30:00Z"/>
                      <w:rFonts w:ascii="Times New Roman" w:eastAsia="Times New Roman" w:hAnsi="Times New Roman" w:cs="Times New Roman"/>
                    </w:rPr>
                  </w:pPr>
                </w:p>
              </w:tc>
            </w:tr>
          </w:tbl>
          <w:p w14:paraId="490E5885" w14:textId="77777777" w:rsidR="0065634A" w:rsidRDefault="0065634A" w:rsidP="0065634A">
            <w:pPr>
              <w:rPr>
                <w:ins w:id="977" w:author="Ân Duy" w:date="2024-06-17T08:30:00Z"/>
              </w:rPr>
            </w:pPr>
          </w:p>
          <w:p w14:paraId="4666C52D" w14:textId="77777777" w:rsidR="0065634A" w:rsidRDefault="0065634A" w:rsidP="0065634A">
            <w:pPr>
              <w:rPr>
                <w:ins w:id="978" w:author="Ân Duy" w:date="2024-06-17T08:30:00Z"/>
              </w:rPr>
            </w:pPr>
          </w:p>
          <w:p w14:paraId="6FA72789" w14:textId="77777777" w:rsidR="0065634A" w:rsidRDefault="0065634A" w:rsidP="0065634A">
            <w:pPr>
              <w:rPr>
                <w:ins w:id="979" w:author="Ân Duy" w:date="2024-06-17T08:30:00Z"/>
              </w:rPr>
            </w:pPr>
          </w:p>
          <w:p w14:paraId="7AA4AAF4" w14:textId="77777777" w:rsidR="0065634A" w:rsidRDefault="0065634A" w:rsidP="0065634A">
            <w:pPr>
              <w:rPr>
                <w:ins w:id="980" w:author="Ân Duy" w:date="2024-06-17T08:30:00Z"/>
              </w:rPr>
            </w:pPr>
          </w:p>
          <w:p w14:paraId="1A3F39F8" w14:textId="77777777" w:rsidR="0065634A" w:rsidRDefault="0065634A" w:rsidP="0065634A">
            <w:pPr>
              <w:rPr>
                <w:ins w:id="981" w:author="Ân Duy" w:date="2024-06-17T08:30:00Z"/>
              </w:rPr>
            </w:pPr>
          </w:p>
          <w:p w14:paraId="069FA528" w14:textId="77777777" w:rsidR="0065634A" w:rsidRDefault="0065634A" w:rsidP="0065634A">
            <w:pPr>
              <w:rPr>
                <w:ins w:id="982" w:author="Ân Duy" w:date="2024-06-17T08:30:00Z"/>
              </w:rPr>
            </w:pPr>
          </w:p>
          <w:p w14:paraId="358F9CA4" w14:textId="77777777" w:rsidR="0065634A" w:rsidRDefault="0065634A" w:rsidP="0065634A">
            <w:pPr>
              <w:rPr>
                <w:ins w:id="983" w:author="Ân Duy" w:date="2024-06-17T08:30:00Z"/>
              </w:rPr>
            </w:pPr>
          </w:p>
          <w:tbl>
            <w:tblPr>
              <w:tblW w:w="9535"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ook w:val="0400" w:firstRow="0" w:lastRow="0" w:firstColumn="0" w:lastColumn="0" w:noHBand="0" w:noVBand="1"/>
            </w:tblPr>
            <w:tblGrid>
              <w:gridCol w:w="632"/>
              <w:gridCol w:w="1793"/>
              <w:gridCol w:w="2160"/>
              <w:gridCol w:w="2340"/>
              <w:gridCol w:w="2610"/>
            </w:tblGrid>
            <w:tr w:rsidR="0065634A" w14:paraId="73A45967" w14:textId="77777777" w:rsidTr="00CA3B8F">
              <w:trPr>
                <w:trHeight w:val="360"/>
                <w:ins w:id="984" w:author="Ân Duy" w:date="2024-06-17T08:30:00Z"/>
              </w:trPr>
              <w:tc>
                <w:tcPr>
                  <w:tcW w:w="9535" w:type="dxa"/>
                  <w:gridSpan w:val="5"/>
                  <w:shd w:val="clear" w:color="auto" w:fill="B7DDE8"/>
                </w:tcPr>
                <w:p w14:paraId="61790064" w14:textId="77777777" w:rsidR="0065634A" w:rsidRDefault="0065634A" w:rsidP="0065634A">
                  <w:pPr>
                    <w:jc w:val="center"/>
                    <w:rPr>
                      <w:ins w:id="985" w:author="Ân Duy" w:date="2024-06-17T08:30:00Z"/>
                      <w:rFonts w:ascii="Times New Roman" w:eastAsia="Times New Roman" w:hAnsi="Times New Roman" w:cs="Times New Roman"/>
                      <w:b/>
                    </w:rPr>
                  </w:pPr>
                  <w:ins w:id="986" w:author="Ân Duy" w:date="2024-06-17T08:30:00Z">
                    <w:r>
                      <w:rPr>
                        <w:rFonts w:ascii="Times New Roman" w:eastAsia="Times New Roman" w:hAnsi="Times New Roman" w:cs="Times New Roman"/>
                        <w:b/>
                      </w:rPr>
                      <w:t xml:space="preserve">Bảng trách nhiệm </w:t>
                    </w:r>
                  </w:ins>
                </w:p>
                <w:p w14:paraId="7A10DABC" w14:textId="77777777" w:rsidR="0065634A" w:rsidRDefault="0065634A" w:rsidP="0065634A">
                  <w:pPr>
                    <w:jc w:val="center"/>
                    <w:rPr>
                      <w:ins w:id="987" w:author="Ân Duy" w:date="2024-06-17T08:30:00Z"/>
                      <w:rFonts w:ascii="Times New Roman" w:eastAsia="Times New Roman" w:hAnsi="Times New Roman" w:cs="Times New Roman"/>
                      <w:b/>
                    </w:rPr>
                  </w:pPr>
                  <w:ins w:id="988" w:author="Ân Duy" w:date="2024-06-17T08:30:00Z">
                    <w:r>
                      <w:rPr>
                        <w:rFonts w:ascii="Times New Roman" w:eastAsia="Times New Roman" w:hAnsi="Times New Roman" w:cs="Times New Roman"/>
                        <w:b/>
                      </w:rPr>
                      <w:t>Bộ phận: Phòng kỹ thuật</w:t>
                    </w:r>
                  </w:ins>
                </w:p>
              </w:tc>
            </w:tr>
            <w:tr w:rsidR="0065634A" w14:paraId="781D4EF3" w14:textId="77777777" w:rsidTr="00CA3B8F">
              <w:trPr>
                <w:trHeight w:val="360"/>
                <w:ins w:id="989" w:author="Ân Duy" w:date="2024-06-17T08:30:00Z"/>
              </w:trPr>
              <w:tc>
                <w:tcPr>
                  <w:tcW w:w="632" w:type="dxa"/>
                  <w:shd w:val="clear" w:color="auto" w:fill="FFFF00"/>
                </w:tcPr>
                <w:p w14:paraId="0306AF0C" w14:textId="77777777" w:rsidR="0065634A" w:rsidRDefault="0065634A" w:rsidP="0065634A">
                  <w:pPr>
                    <w:jc w:val="center"/>
                    <w:rPr>
                      <w:ins w:id="990" w:author="Ân Duy" w:date="2024-06-17T08:30:00Z"/>
                      <w:rFonts w:ascii="Times New Roman" w:eastAsia="Times New Roman" w:hAnsi="Times New Roman" w:cs="Times New Roman"/>
                      <w:b/>
                    </w:rPr>
                  </w:pPr>
                  <w:ins w:id="991" w:author="Ân Duy" w:date="2024-06-17T08:30:00Z">
                    <w:r>
                      <w:rPr>
                        <w:rFonts w:ascii="Times New Roman" w:eastAsia="Times New Roman" w:hAnsi="Times New Roman" w:cs="Times New Roman"/>
                        <w:b/>
                      </w:rPr>
                      <w:t>STT</w:t>
                    </w:r>
                  </w:ins>
                </w:p>
              </w:tc>
              <w:tc>
                <w:tcPr>
                  <w:tcW w:w="1793" w:type="dxa"/>
                  <w:shd w:val="clear" w:color="auto" w:fill="FFFF00"/>
                </w:tcPr>
                <w:p w14:paraId="3275FEC1" w14:textId="77777777" w:rsidR="0065634A" w:rsidRDefault="0065634A" w:rsidP="0065634A">
                  <w:pPr>
                    <w:jc w:val="center"/>
                    <w:rPr>
                      <w:ins w:id="992" w:author="Ân Duy" w:date="2024-06-17T08:30:00Z"/>
                      <w:rFonts w:ascii="Times New Roman" w:eastAsia="Times New Roman" w:hAnsi="Times New Roman" w:cs="Times New Roman"/>
                      <w:b/>
                    </w:rPr>
                  </w:pPr>
                  <w:ins w:id="993" w:author="Ân Duy" w:date="2024-06-17T08:30:00Z">
                    <w:r>
                      <w:rPr>
                        <w:rFonts w:ascii="Times New Roman" w:eastAsia="Times New Roman" w:hAnsi="Times New Roman" w:cs="Times New Roman"/>
                        <w:b/>
                      </w:rPr>
                      <w:t>Nghiệp vụ</w:t>
                    </w:r>
                  </w:ins>
                </w:p>
              </w:tc>
              <w:tc>
                <w:tcPr>
                  <w:tcW w:w="2160" w:type="dxa"/>
                  <w:shd w:val="clear" w:color="auto" w:fill="FFFF00"/>
                </w:tcPr>
                <w:p w14:paraId="73BB1013" w14:textId="77777777" w:rsidR="0065634A" w:rsidRDefault="0065634A" w:rsidP="0065634A">
                  <w:pPr>
                    <w:jc w:val="center"/>
                    <w:rPr>
                      <w:ins w:id="994" w:author="Ân Duy" w:date="2024-06-17T08:30:00Z"/>
                      <w:rFonts w:ascii="Times New Roman" w:eastAsia="Times New Roman" w:hAnsi="Times New Roman" w:cs="Times New Roman"/>
                      <w:b/>
                    </w:rPr>
                  </w:pPr>
                  <w:ins w:id="995" w:author="Ân Duy" w:date="2024-06-17T08:30:00Z">
                    <w:r>
                      <w:rPr>
                        <w:rFonts w:ascii="Times New Roman" w:eastAsia="Times New Roman" w:hAnsi="Times New Roman" w:cs="Times New Roman"/>
                        <w:b/>
                      </w:rPr>
                      <w:t>Người dùng</w:t>
                    </w:r>
                  </w:ins>
                </w:p>
              </w:tc>
              <w:tc>
                <w:tcPr>
                  <w:tcW w:w="2340" w:type="dxa"/>
                  <w:shd w:val="clear" w:color="auto" w:fill="FFFF00"/>
                </w:tcPr>
                <w:p w14:paraId="6A649133" w14:textId="77777777" w:rsidR="0065634A" w:rsidRDefault="0065634A" w:rsidP="0065634A">
                  <w:pPr>
                    <w:jc w:val="center"/>
                    <w:rPr>
                      <w:ins w:id="996" w:author="Ân Duy" w:date="2024-06-17T08:30:00Z"/>
                      <w:rFonts w:ascii="Times New Roman" w:eastAsia="Times New Roman" w:hAnsi="Times New Roman" w:cs="Times New Roman"/>
                      <w:b/>
                    </w:rPr>
                  </w:pPr>
                  <w:ins w:id="997" w:author="Ân Duy" w:date="2024-06-17T08:30:00Z">
                    <w:r>
                      <w:rPr>
                        <w:rFonts w:ascii="Times New Roman" w:eastAsia="Times New Roman" w:hAnsi="Times New Roman" w:cs="Times New Roman"/>
                        <w:b/>
                      </w:rPr>
                      <w:t>Phần mềm</w:t>
                    </w:r>
                  </w:ins>
                </w:p>
              </w:tc>
              <w:tc>
                <w:tcPr>
                  <w:tcW w:w="2610" w:type="dxa"/>
                  <w:shd w:val="clear" w:color="auto" w:fill="FFFF00"/>
                </w:tcPr>
                <w:p w14:paraId="2F234BBD" w14:textId="77777777" w:rsidR="0065634A" w:rsidRDefault="0065634A" w:rsidP="0065634A">
                  <w:pPr>
                    <w:jc w:val="center"/>
                    <w:rPr>
                      <w:ins w:id="998" w:author="Ân Duy" w:date="2024-06-17T08:30:00Z"/>
                      <w:rFonts w:ascii="Times New Roman" w:eastAsia="Times New Roman" w:hAnsi="Times New Roman" w:cs="Times New Roman"/>
                      <w:b/>
                    </w:rPr>
                  </w:pPr>
                  <w:ins w:id="999" w:author="Ân Duy" w:date="2024-06-17T08:30:00Z">
                    <w:r>
                      <w:rPr>
                        <w:rFonts w:ascii="Times New Roman" w:eastAsia="Times New Roman" w:hAnsi="Times New Roman" w:cs="Times New Roman"/>
                        <w:b/>
                      </w:rPr>
                      <w:t>Ghi chú</w:t>
                    </w:r>
                  </w:ins>
                </w:p>
              </w:tc>
            </w:tr>
            <w:tr w:rsidR="0065634A" w14:paraId="00496445" w14:textId="77777777" w:rsidTr="00CA3B8F">
              <w:trPr>
                <w:trHeight w:val="938"/>
                <w:ins w:id="1000" w:author="Ân Duy" w:date="2024-06-17T08:30:00Z"/>
              </w:trPr>
              <w:tc>
                <w:tcPr>
                  <w:tcW w:w="632" w:type="dxa"/>
                  <w:vAlign w:val="center"/>
                </w:tcPr>
                <w:p w14:paraId="176AB073" w14:textId="77777777" w:rsidR="0065634A" w:rsidRDefault="0065634A" w:rsidP="0065634A">
                  <w:pPr>
                    <w:rPr>
                      <w:ins w:id="1001" w:author="Ân Duy" w:date="2024-06-17T08:30:00Z"/>
                      <w:rFonts w:ascii="Times New Roman" w:eastAsia="Times New Roman" w:hAnsi="Times New Roman" w:cs="Times New Roman"/>
                    </w:rPr>
                  </w:pPr>
                  <w:ins w:id="1002" w:author="Ân Duy" w:date="2024-06-17T08:30:00Z">
                    <w:r>
                      <w:rPr>
                        <w:rFonts w:ascii="Times New Roman" w:eastAsia="Times New Roman" w:hAnsi="Times New Roman" w:cs="Times New Roman"/>
                      </w:rPr>
                      <w:t>1</w:t>
                    </w:r>
                  </w:ins>
                </w:p>
              </w:tc>
              <w:tc>
                <w:tcPr>
                  <w:tcW w:w="1793" w:type="dxa"/>
                  <w:vAlign w:val="center"/>
                </w:tcPr>
                <w:p w14:paraId="72FFDC1A" w14:textId="77777777" w:rsidR="0065634A" w:rsidRDefault="0065634A" w:rsidP="0065634A">
                  <w:pPr>
                    <w:rPr>
                      <w:ins w:id="1003" w:author="Ân Duy" w:date="2024-06-17T08:30:00Z"/>
                      <w:rFonts w:ascii="Times New Roman" w:eastAsia="Times New Roman" w:hAnsi="Times New Roman" w:cs="Times New Roman"/>
                    </w:rPr>
                  </w:pPr>
                  <w:ins w:id="1004" w:author="Ân Duy" w:date="2024-06-17T08:30:00Z">
                    <w:r>
                      <w:rPr>
                        <w:rFonts w:ascii="Times New Roman" w:eastAsia="Times New Roman" w:hAnsi="Times New Roman" w:cs="Times New Roman"/>
                      </w:rPr>
                      <w:t>Quản lí tài khoản</w:t>
                    </w:r>
                  </w:ins>
                </w:p>
              </w:tc>
              <w:tc>
                <w:tcPr>
                  <w:tcW w:w="2160" w:type="dxa"/>
                  <w:vAlign w:val="center"/>
                </w:tcPr>
                <w:p w14:paraId="5CABD7B7" w14:textId="77777777" w:rsidR="0065634A" w:rsidRDefault="0065634A" w:rsidP="0065634A">
                  <w:pPr>
                    <w:rPr>
                      <w:ins w:id="1005" w:author="Ân Duy" w:date="2024-06-17T08:30:00Z"/>
                      <w:rFonts w:ascii="Times New Roman" w:eastAsia="Times New Roman" w:hAnsi="Times New Roman" w:cs="Times New Roman"/>
                    </w:rPr>
                  </w:pPr>
                  <w:ins w:id="1006" w:author="Ân Duy" w:date="2024-06-17T08:30:00Z">
                    <w:r>
                      <w:rPr>
                        <w:rFonts w:ascii="Times New Roman" w:eastAsia="Times New Roman" w:hAnsi="Times New Roman" w:cs="Times New Roman"/>
                      </w:rPr>
                      <w:t>Thêm, sửa, xóa và sửa lỗi đăng nhập, đăng kí cho khách hàng</w:t>
                    </w:r>
                  </w:ins>
                </w:p>
              </w:tc>
              <w:tc>
                <w:tcPr>
                  <w:tcW w:w="2340" w:type="dxa"/>
                  <w:vAlign w:val="center"/>
                </w:tcPr>
                <w:p w14:paraId="477F7480" w14:textId="77777777" w:rsidR="0065634A" w:rsidRDefault="0065634A" w:rsidP="0065634A">
                  <w:pPr>
                    <w:rPr>
                      <w:ins w:id="1007" w:author="Ân Duy" w:date="2024-06-17T08:30:00Z"/>
                      <w:rFonts w:ascii="Times New Roman" w:eastAsia="Times New Roman" w:hAnsi="Times New Roman" w:cs="Times New Roman"/>
                    </w:rPr>
                  </w:pPr>
                  <w:ins w:id="1008" w:author="Ân Duy" w:date="2024-06-17T08:30:00Z">
                    <w:r>
                      <w:rPr>
                        <w:rFonts w:ascii="Times New Roman" w:eastAsia="Times New Roman" w:hAnsi="Times New Roman" w:cs="Times New Roman"/>
                      </w:rPr>
                      <w:t>Lưu dữ liệu đăng nhập, đăng kí và cập nhật</w:t>
                    </w:r>
                  </w:ins>
                </w:p>
              </w:tc>
              <w:tc>
                <w:tcPr>
                  <w:tcW w:w="2610" w:type="dxa"/>
                  <w:vAlign w:val="center"/>
                </w:tcPr>
                <w:p w14:paraId="7FA5375A" w14:textId="77777777" w:rsidR="0065634A" w:rsidRDefault="0065634A" w:rsidP="0065634A">
                  <w:pPr>
                    <w:rPr>
                      <w:ins w:id="1009" w:author="Ân Duy" w:date="2024-06-17T08:30:00Z"/>
                      <w:rFonts w:ascii="Times New Roman" w:eastAsia="Times New Roman" w:hAnsi="Times New Roman" w:cs="Times New Roman"/>
                    </w:rPr>
                  </w:pPr>
                </w:p>
              </w:tc>
            </w:tr>
            <w:tr w:rsidR="0065634A" w14:paraId="3C0CE580" w14:textId="77777777" w:rsidTr="00CA3B8F">
              <w:trPr>
                <w:trHeight w:val="783"/>
                <w:ins w:id="1010" w:author="Ân Duy" w:date="2024-06-17T08:30:00Z"/>
              </w:trPr>
              <w:tc>
                <w:tcPr>
                  <w:tcW w:w="632" w:type="dxa"/>
                  <w:vAlign w:val="center"/>
                </w:tcPr>
                <w:p w14:paraId="1A986630" w14:textId="77777777" w:rsidR="0065634A" w:rsidRDefault="0065634A" w:rsidP="0065634A">
                  <w:pPr>
                    <w:rPr>
                      <w:ins w:id="1011" w:author="Ân Duy" w:date="2024-06-17T08:30:00Z"/>
                      <w:rFonts w:ascii="Times New Roman" w:eastAsia="Times New Roman" w:hAnsi="Times New Roman" w:cs="Times New Roman"/>
                    </w:rPr>
                  </w:pPr>
                  <w:ins w:id="1012" w:author="Ân Duy" w:date="2024-06-17T08:30:00Z">
                    <w:r>
                      <w:rPr>
                        <w:rFonts w:ascii="Times New Roman" w:eastAsia="Times New Roman" w:hAnsi="Times New Roman" w:cs="Times New Roman"/>
                      </w:rPr>
                      <w:t>2</w:t>
                    </w:r>
                  </w:ins>
                </w:p>
              </w:tc>
              <w:tc>
                <w:tcPr>
                  <w:tcW w:w="1793" w:type="dxa"/>
                  <w:vAlign w:val="center"/>
                </w:tcPr>
                <w:p w14:paraId="6394FEFA" w14:textId="77777777" w:rsidR="0065634A" w:rsidRDefault="0065634A" w:rsidP="0065634A">
                  <w:pPr>
                    <w:rPr>
                      <w:ins w:id="1013" w:author="Ân Duy" w:date="2024-06-17T08:30:00Z"/>
                      <w:rFonts w:ascii="Times New Roman" w:eastAsia="Times New Roman" w:hAnsi="Times New Roman" w:cs="Times New Roman"/>
                    </w:rPr>
                  </w:pPr>
                  <w:ins w:id="1014" w:author="Ân Duy" w:date="2024-06-17T08:30:00Z">
                    <w:r>
                      <w:rPr>
                        <w:rFonts w:ascii="Times New Roman" w:eastAsia="Times New Roman" w:hAnsi="Times New Roman" w:cs="Times New Roman"/>
                      </w:rPr>
                      <w:t>Quản lý sách</w:t>
                    </w:r>
                  </w:ins>
                </w:p>
              </w:tc>
              <w:tc>
                <w:tcPr>
                  <w:tcW w:w="2160" w:type="dxa"/>
                  <w:vAlign w:val="center"/>
                </w:tcPr>
                <w:p w14:paraId="6606A639" w14:textId="77777777" w:rsidR="0065634A" w:rsidRDefault="0065634A" w:rsidP="0065634A">
                  <w:pPr>
                    <w:rPr>
                      <w:ins w:id="1015" w:author="Ân Duy" w:date="2024-06-17T08:30:00Z"/>
                      <w:rFonts w:ascii="Times New Roman" w:eastAsia="Times New Roman" w:hAnsi="Times New Roman" w:cs="Times New Roman"/>
                    </w:rPr>
                  </w:pPr>
                  <w:ins w:id="1016" w:author="Ân Duy" w:date="2024-06-17T08:30:00Z">
                    <w:r>
                      <w:rPr>
                        <w:rFonts w:ascii="Times New Roman" w:eastAsia="Times New Roman" w:hAnsi="Times New Roman" w:cs="Times New Roman"/>
                      </w:rPr>
                      <w:t>Thêm, sửa, xóa sách</w:t>
                    </w:r>
                  </w:ins>
                </w:p>
              </w:tc>
              <w:tc>
                <w:tcPr>
                  <w:tcW w:w="2340" w:type="dxa"/>
                  <w:vAlign w:val="center"/>
                </w:tcPr>
                <w:p w14:paraId="2823D038" w14:textId="77777777" w:rsidR="0065634A" w:rsidRDefault="0065634A" w:rsidP="0065634A">
                  <w:pPr>
                    <w:rPr>
                      <w:ins w:id="1017" w:author="Ân Duy" w:date="2024-06-17T08:30:00Z"/>
                      <w:rFonts w:ascii="Times New Roman" w:eastAsia="Times New Roman" w:hAnsi="Times New Roman" w:cs="Times New Roman"/>
                    </w:rPr>
                  </w:pPr>
                  <w:ins w:id="1018" w:author="Ân Duy" w:date="2024-06-17T08:30:00Z">
                    <w:r>
                      <w:rPr>
                        <w:rFonts w:ascii="Times New Roman" w:eastAsia="Times New Roman" w:hAnsi="Times New Roman" w:cs="Times New Roman"/>
                      </w:rPr>
                      <w:t>Lưu dữ liệu và cập nhật</w:t>
                    </w:r>
                  </w:ins>
                </w:p>
              </w:tc>
              <w:tc>
                <w:tcPr>
                  <w:tcW w:w="2610" w:type="dxa"/>
                  <w:vAlign w:val="center"/>
                </w:tcPr>
                <w:p w14:paraId="00F7C353" w14:textId="77777777" w:rsidR="0065634A" w:rsidRDefault="0065634A" w:rsidP="0065634A">
                  <w:pPr>
                    <w:rPr>
                      <w:ins w:id="1019" w:author="Ân Duy" w:date="2024-06-17T08:30:00Z"/>
                      <w:rFonts w:ascii="Times New Roman" w:eastAsia="Times New Roman" w:hAnsi="Times New Roman" w:cs="Times New Roman"/>
                    </w:rPr>
                  </w:pPr>
                </w:p>
              </w:tc>
            </w:tr>
            <w:tr w:rsidR="0065634A" w14:paraId="77A45DDD" w14:textId="77777777" w:rsidTr="00CA3B8F">
              <w:trPr>
                <w:trHeight w:val="285"/>
                <w:ins w:id="1020" w:author="Ân Duy" w:date="2024-06-17T08:30:00Z"/>
              </w:trPr>
              <w:tc>
                <w:tcPr>
                  <w:tcW w:w="632" w:type="dxa"/>
                  <w:vAlign w:val="center"/>
                </w:tcPr>
                <w:p w14:paraId="55CD28A1" w14:textId="77777777" w:rsidR="0065634A" w:rsidRDefault="0065634A" w:rsidP="0065634A">
                  <w:pPr>
                    <w:rPr>
                      <w:ins w:id="1021" w:author="Ân Duy" w:date="2024-06-17T08:30:00Z"/>
                      <w:rFonts w:ascii="Times New Roman" w:eastAsia="Times New Roman" w:hAnsi="Times New Roman" w:cs="Times New Roman"/>
                    </w:rPr>
                  </w:pPr>
                  <w:ins w:id="1022" w:author="Ân Duy" w:date="2024-06-17T08:30:00Z">
                    <w:r>
                      <w:rPr>
                        <w:rFonts w:ascii="Times New Roman" w:eastAsia="Times New Roman" w:hAnsi="Times New Roman" w:cs="Times New Roman"/>
                      </w:rPr>
                      <w:t>3</w:t>
                    </w:r>
                  </w:ins>
                </w:p>
              </w:tc>
              <w:tc>
                <w:tcPr>
                  <w:tcW w:w="1793" w:type="dxa"/>
                  <w:vAlign w:val="center"/>
                </w:tcPr>
                <w:p w14:paraId="3A9C9895" w14:textId="77777777" w:rsidR="0065634A" w:rsidRDefault="0065634A" w:rsidP="0065634A">
                  <w:pPr>
                    <w:rPr>
                      <w:ins w:id="1023" w:author="Ân Duy" w:date="2024-06-17T08:30:00Z"/>
                      <w:rFonts w:ascii="Times New Roman" w:eastAsia="Times New Roman" w:hAnsi="Times New Roman" w:cs="Times New Roman"/>
                    </w:rPr>
                  </w:pPr>
                  <w:ins w:id="1024" w:author="Ân Duy" w:date="2024-06-17T08:30:00Z">
                    <w:r>
                      <w:rPr>
                        <w:rFonts w:ascii="Times New Roman" w:eastAsia="Times New Roman" w:hAnsi="Times New Roman" w:cs="Times New Roman"/>
                      </w:rPr>
                      <w:t>Xem DS-Tra cứu thông tin sách</w:t>
                    </w:r>
                  </w:ins>
                </w:p>
              </w:tc>
              <w:tc>
                <w:tcPr>
                  <w:tcW w:w="2160" w:type="dxa"/>
                  <w:vAlign w:val="center"/>
                </w:tcPr>
                <w:p w14:paraId="24965BC8" w14:textId="77777777" w:rsidR="0065634A" w:rsidRDefault="0065634A" w:rsidP="0065634A">
                  <w:pPr>
                    <w:rPr>
                      <w:ins w:id="1025" w:author="Ân Duy" w:date="2024-06-17T08:30:00Z"/>
                      <w:rFonts w:ascii="Times New Roman" w:eastAsia="Times New Roman" w:hAnsi="Times New Roman" w:cs="Times New Roman"/>
                    </w:rPr>
                  </w:pPr>
                  <w:ins w:id="1026" w:author="Ân Duy" w:date="2024-06-17T08:30:00Z">
                    <w:r>
                      <w:rPr>
                        <w:rFonts w:ascii="Times New Roman" w:eastAsia="Times New Roman" w:hAnsi="Times New Roman" w:cs="Times New Roman"/>
                      </w:rPr>
                      <w:t>Chọn thanh tra cứu và chọn tìm tên sách, mã sách, tên tác giả, nxb</w:t>
                    </w:r>
                  </w:ins>
                </w:p>
              </w:tc>
              <w:tc>
                <w:tcPr>
                  <w:tcW w:w="2340" w:type="dxa"/>
                  <w:vAlign w:val="center"/>
                </w:tcPr>
                <w:p w14:paraId="374BBE5B" w14:textId="77777777" w:rsidR="0065634A" w:rsidRDefault="0065634A" w:rsidP="0065634A">
                  <w:pPr>
                    <w:rPr>
                      <w:ins w:id="1027" w:author="Ân Duy" w:date="2024-06-17T08:30:00Z"/>
                      <w:rFonts w:ascii="Times New Roman" w:eastAsia="Times New Roman" w:hAnsi="Times New Roman" w:cs="Times New Roman"/>
                    </w:rPr>
                  </w:pPr>
                  <w:ins w:id="1028" w:author="Ân Duy" w:date="2024-06-17T08:30:00Z">
                    <w:r>
                      <w:rPr>
                        <w:rFonts w:ascii="Times New Roman" w:eastAsia="Times New Roman" w:hAnsi="Times New Roman" w:cs="Times New Roman"/>
                      </w:rPr>
                      <w:t>Hiển thị danh sách sách sau khi tra cứu</w:t>
                    </w:r>
                  </w:ins>
                </w:p>
              </w:tc>
              <w:tc>
                <w:tcPr>
                  <w:tcW w:w="2610" w:type="dxa"/>
                  <w:vAlign w:val="center"/>
                </w:tcPr>
                <w:p w14:paraId="6FD27376" w14:textId="77777777" w:rsidR="0065634A" w:rsidRDefault="0065634A" w:rsidP="0065634A">
                  <w:pPr>
                    <w:rPr>
                      <w:ins w:id="1029" w:author="Ân Duy" w:date="2024-06-17T08:30:00Z"/>
                      <w:rFonts w:ascii="Times New Roman" w:eastAsia="Times New Roman" w:hAnsi="Times New Roman" w:cs="Times New Roman"/>
                    </w:rPr>
                  </w:pPr>
                </w:p>
              </w:tc>
            </w:tr>
          </w:tbl>
          <w:p w14:paraId="77B1EBFB" w14:textId="77777777" w:rsidR="0065634A" w:rsidRDefault="0065634A" w:rsidP="0065634A">
            <w:pPr>
              <w:rPr>
                <w:ins w:id="1030" w:author="Ân Duy" w:date="2024-06-17T08:30:00Z"/>
              </w:rPr>
            </w:pPr>
          </w:p>
          <w:tbl>
            <w:tblPr>
              <w:tblW w:w="9535"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ook w:val="0400" w:firstRow="0" w:lastRow="0" w:firstColumn="0" w:lastColumn="0" w:noHBand="0" w:noVBand="1"/>
            </w:tblPr>
            <w:tblGrid>
              <w:gridCol w:w="632"/>
              <w:gridCol w:w="1793"/>
              <w:gridCol w:w="2160"/>
              <w:gridCol w:w="2340"/>
              <w:gridCol w:w="2610"/>
            </w:tblGrid>
            <w:tr w:rsidR="0065634A" w14:paraId="05B37F0C" w14:textId="77777777" w:rsidTr="00CA3B8F">
              <w:trPr>
                <w:trHeight w:val="360"/>
                <w:ins w:id="1031" w:author="Ân Duy" w:date="2024-06-17T08:30:00Z"/>
              </w:trPr>
              <w:tc>
                <w:tcPr>
                  <w:tcW w:w="9535" w:type="dxa"/>
                  <w:gridSpan w:val="5"/>
                  <w:shd w:val="clear" w:color="auto" w:fill="B7DDE8"/>
                </w:tcPr>
                <w:p w14:paraId="7FB6F065" w14:textId="77777777" w:rsidR="0065634A" w:rsidRDefault="0065634A" w:rsidP="0065634A">
                  <w:pPr>
                    <w:jc w:val="center"/>
                    <w:rPr>
                      <w:ins w:id="1032" w:author="Ân Duy" w:date="2024-06-17T08:30:00Z"/>
                      <w:rFonts w:ascii="Times New Roman" w:eastAsia="Times New Roman" w:hAnsi="Times New Roman" w:cs="Times New Roman"/>
                      <w:b/>
                    </w:rPr>
                  </w:pPr>
                  <w:ins w:id="1033" w:author="Ân Duy" w:date="2024-06-17T08:30:00Z">
                    <w:r>
                      <w:rPr>
                        <w:rFonts w:ascii="Times New Roman" w:eastAsia="Times New Roman" w:hAnsi="Times New Roman" w:cs="Times New Roman"/>
                        <w:b/>
                      </w:rPr>
                      <w:t xml:space="preserve">Bảng trách nhiệm </w:t>
                    </w:r>
                  </w:ins>
                </w:p>
                <w:p w14:paraId="28314868" w14:textId="77777777" w:rsidR="0065634A" w:rsidRDefault="0065634A" w:rsidP="0065634A">
                  <w:pPr>
                    <w:jc w:val="center"/>
                    <w:rPr>
                      <w:ins w:id="1034" w:author="Ân Duy" w:date="2024-06-17T08:30:00Z"/>
                      <w:rFonts w:ascii="Times New Roman" w:eastAsia="Times New Roman" w:hAnsi="Times New Roman" w:cs="Times New Roman"/>
                      <w:b/>
                    </w:rPr>
                  </w:pPr>
                  <w:ins w:id="1035" w:author="Ân Duy" w:date="2024-06-17T08:30:00Z">
                    <w:r>
                      <w:rPr>
                        <w:rFonts w:ascii="Times New Roman" w:eastAsia="Times New Roman" w:hAnsi="Times New Roman" w:cs="Times New Roman"/>
                        <w:b/>
                      </w:rPr>
                      <w:t>Bộ phận: Phòng bán hàng</w:t>
                    </w:r>
                  </w:ins>
                </w:p>
              </w:tc>
            </w:tr>
            <w:tr w:rsidR="0065634A" w14:paraId="6C95B3FB" w14:textId="77777777" w:rsidTr="00CA3B8F">
              <w:trPr>
                <w:trHeight w:val="360"/>
                <w:ins w:id="1036" w:author="Ân Duy" w:date="2024-06-17T08:30:00Z"/>
              </w:trPr>
              <w:tc>
                <w:tcPr>
                  <w:tcW w:w="632" w:type="dxa"/>
                  <w:shd w:val="clear" w:color="auto" w:fill="FFFF00"/>
                </w:tcPr>
                <w:p w14:paraId="521DAADA" w14:textId="77777777" w:rsidR="0065634A" w:rsidRDefault="0065634A" w:rsidP="0065634A">
                  <w:pPr>
                    <w:jc w:val="center"/>
                    <w:rPr>
                      <w:ins w:id="1037" w:author="Ân Duy" w:date="2024-06-17T08:30:00Z"/>
                      <w:rFonts w:ascii="Times New Roman" w:eastAsia="Times New Roman" w:hAnsi="Times New Roman" w:cs="Times New Roman"/>
                      <w:b/>
                    </w:rPr>
                  </w:pPr>
                  <w:ins w:id="1038" w:author="Ân Duy" w:date="2024-06-17T08:30:00Z">
                    <w:r>
                      <w:rPr>
                        <w:rFonts w:ascii="Times New Roman" w:eastAsia="Times New Roman" w:hAnsi="Times New Roman" w:cs="Times New Roman"/>
                        <w:b/>
                      </w:rPr>
                      <w:t>STT</w:t>
                    </w:r>
                  </w:ins>
                </w:p>
              </w:tc>
              <w:tc>
                <w:tcPr>
                  <w:tcW w:w="1793" w:type="dxa"/>
                  <w:shd w:val="clear" w:color="auto" w:fill="FFFF00"/>
                </w:tcPr>
                <w:p w14:paraId="57304F93" w14:textId="77777777" w:rsidR="0065634A" w:rsidRDefault="0065634A" w:rsidP="0065634A">
                  <w:pPr>
                    <w:jc w:val="center"/>
                    <w:rPr>
                      <w:ins w:id="1039" w:author="Ân Duy" w:date="2024-06-17T08:30:00Z"/>
                      <w:rFonts w:ascii="Times New Roman" w:eastAsia="Times New Roman" w:hAnsi="Times New Roman" w:cs="Times New Roman"/>
                      <w:b/>
                    </w:rPr>
                  </w:pPr>
                  <w:ins w:id="1040" w:author="Ân Duy" w:date="2024-06-17T08:30:00Z">
                    <w:r>
                      <w:rPr>
                        <w:rFonts w:ascii="Times New Roman" w:eastAsia="Times New Roman" w:hAnsi="Times New Roman" w:cs="Times New Roman"/>
                        <w:b/>
                      </w:rPr>
                      <w:t>Nghiệp vụ</w:t>
                    </w:r>
                  </w:ins>
                </w:p>
              </w:tc>
              <w:tc>
                <w:tcPr>
                  <w:tcW w:w="2160" w:type="dxa"/>
                  <w:shd w:val="clear" w:color="auto" w:fill="FFFF00"/>
                </w:tcPr>
                <w:p w14:paraId="7369A732" w14:textId="77777777" w:rsidR="0065634A" w:rsidRDefault="0065634A" w:rsidP="0065634A">
                  <w:pPr>
                    <w:jc w:val="center"/>
                    <w:rPr>
                      <w:ins w:id="1041" w:author="Ân Duy" w:date="2024-06-17T08:30:00Z"/>
                      <w:rFonts w:ascii="Times New Roman" w:eastAsia="Times New Roman" w:hAnsi="Times New Roman" w:cs="Times New Roman"/>
                      <w:b/>
                    </w:rPr>
                  </w:pPr>
                  <w:ins w:id="1042" w:author="Ân Duy" w:date="2024-06-17T08:30:00Z">
                    <w:r>
                      <w:rPr>
                        <w:rFonts w:ascii="Times New Roman" w:eastAsia="Times New Roman" w:hAnsi="Times New Roman" w:cs="Times New Roman"/>
                        <w:b/>
                      </w:rPr>
                      <w:t>Người dùng</w:t>
                    </w:r>
                  </w:ins>
                </w:p>
              </w:tc>
              <w:tc>
                <w:tcPr>
                  <w:tcW w:w="2340" w:type="dxa"/>
                  <w:shd w:val="clear" w:color="auto" w:fill="FFFF00"/>
                </w:tcPr>
                <w:p w14:paraId="37401F7A" w14:textId="77777777" w:rsidR="0065634A" w:rsidRDefault="0065634A" w:rsidP="0065634A">
                  <w:pPr>
                    <w:jc w:val="center"/>
                    <w:rPr>
                      <w:ins w:id="1043" w:author="Ân Duy" w:date="2024-06-17T08:30:00Z"/>
                      <w:rFonts w:ascii="Times New Roman" w:eastAsia="Times New Roman" w:hAnsi="Times New Roman" w:cs="Times New Roman"/>
                      <w:b/>
                    </w:rPr>
                  </w:pPr>
                  <w:ins w:id="1044" w:author="Ân Duy" w:date="2024-06-17T08:30:00Z">
                    <w:r>
                      <w:rPr>
                        <w:rFonts w:ascii="Times New Roman" w:eastAsia="Times New Roman" w:hAnsi="Times New Roman" w:cs="Times New Roman"/>
                        <w:b/>
                      </w:rPr>
                      <w:t>Phần mềm</w:t>
                    </w:r>
                  </w:ins>
                </w:p>
              </w:tc>
              <w:tc>
                <w:tcPr>
                  <w:tcW w:w="2610" w:type="dxa"/>
                  <w:shd w:val="clear" w:color="auto" w:fill="FFFF00"/>
                </w:tcPr>
                <w:p w14:paraId="32045DF8" w14:textId="77777777" w:rsidR="0065634A" w:rsidRDefault="0065634A" w:rsidP="0065634A">
                  <w:pPr>
                    <w:jc w:val="center"/>
                    <w:rPr>
                      <w:ins w:id="1045" w:author="Ân Duy" w:date="2024-06-17T08:30:00Z"/>
                      <w:rFonts w:ascii="Times New Roman" w:eastAsia="Times New Roman" w:hAnsi="Times New Roman" w:cs="Times New Roman"/>
                      <w:b/>
                    </w:rPr>
                  </w:pPr>
                  <w:ins w:id="1046" w:author="Ân Duy" w:date="2024-06-17T08:30:00Z">
                    <w:r>
                      <w:rPr>
                        <w:rFonts w:ascii="Times New Roman" w:eastAsia="Times New Roman" w:hAnsi="Times New Roman" w:cs="Times New Roman"/>
                        <w:b/>
                      </w:rPr>
                      <w:t>Ghi chú</w:t>
                    </w:r>
                  </w:ins>
                </w:p>
              </w:tc>
            </w:tr>
            <w:tr w:rsidR="0065634A" w14:paraId="55C41F85" w14:textId="77777777" w:rsidTr="00CA3B8F">
              <w:trPr>
                <w:trHeight w:val="285"/>
                <w:ins w:id="1047" w:author="Ân Duy" w:date="2024-06-17T08:30:00Z"/>
              </w:trPr>
              <w:tc>
                <w:tcPr>
                  <w:tcW w:w="632" w:type="dxa"/>
                </w:tcPr>
                <w:p w14:paraId="46268990" w14:textId="77777777" w:rsidR="0065634A" w:rsidRDefault="0065634A" w:rsidP="0065634A">
                  <w:pPr>
                    <w:rPr>
                      <w:ins w:id="1048" w:author="Ân Duy" w:date="2024-06-17T08:30:00Z"/>
                      <w:rFonts w:ascii="Times New Roman" w:eastAsia="Times New Roman" w:hAnsi="Times New Roman" w:cs="Times New Roman"/>
                    </w:rPr>
                  </w:pPr>
                  <w:ins w:id="1049" w:author="Ân Duy" w:date="2024-06-17T08:30:00Z">
                    <w:r>
                      <w:rPr>
                        <w:rFonts w:ascii="Times New Roman" w:eastAsia="Times New Roman" w:hAnsi="Times New Roman" w:cs="Times New Roman"/>
                      </w:rPr>
                      <w:t>1</w:t>
                    </w:r>
                  </w:ins>
                </w:p>
              </w:tc>
              <w:tc>
                <w:tcPr>
                  <w:tcW w:w="1793" w:type="dxa"/>
                  <w:vAlign w:val="center"/>
                </w:tcPr>
                <w:p w14:paraId="4F782A02" w14:textId="77777777" w:rsidR="0065634A" w:rsidRDefault="0065634A" w:rsidP="0065634A">
                  <w:pPr>
                    <w:rPr>
                      <w:ins w:id="1050" w:author="Ân Duy" w:date="2024-06-17T08:30:00Z"/>
                      <w:rFonts w:ascii="Times New Roman" w:eastAsia="Times New Roman" w:hAnsi="Times New Roman" w:cs="Times New Roman"/>
                    </w:rPr>
                  </w:pPr>
                  <w:ins w:id="1051" w:author="Ân Duy" w:date="2024-06-17T08:30:00Z">
                    <w:r>
                      <w:rPr>
                        <w:rFonts w:ascii="Times New Roman" w:eastAsia="Times New Roman" w:hAnsi="Times New Roman" w:cs="Times New Roman"/>
                      </w:rPr>
                      <w:t>Thống kê doanh thu</w:t>
                    </w:r>
                  </w:ins>
                </w:p>
              </w:tc>
              <w:tc>
                <w:tcPr>
                  <w:tcW w:w="2160" w:type="dxa"/>
                </w:tcPr>
                <w:p w14:paraId="4FF0809E" w14:textId="77777777" w:rsidR="0065634A" w:rsidRDefault="0065634A" w:rsidP="0065634A">
                  <w:pPr>
                    <w:rPr>
                      <w:ins w:id="1052" w:author="Ân Duy" w:date="2024-06-17T08:30:00Z"/>
                      <w:rFonts w:ascii="Times New Roman" w:eastAsia="Times New Roman" w:hAnsi="Times New Roman" w:cs="Times New Roman"/>
                    </w:rPr>
                  </w:pPr>
                  <w:ins w:id="1053" w:author="Ân Duy" w:date="2024-06-17T08:30:00Z">
                    <w:r>
                      <w:rPr>
                        <w:rFonts w:ascii="Times New Roman" w:eastAsia="Times New Roman" w:hAnsi="Times New Roman" w:cs="Times New Roman"/>
                      </w:rPr>
                      <w:t>Nhập doanh số đã bán trong 1 tháng vào excel</w:t>
                    </w:r>
                  </w:ins>
                </w:p>
              </w:tc>
              <w:tc>
                <w:tcPr>
                  <w:tcW w:w="2340" w:type="dxa"/>
                </w:tcPr>
                <w:p w14:paraId="58830AD5" w14:textId="77777777" w:rsidR="0065634A" w:rsidRDefault="0065634A" w:rsidP="0065634A">
                  <w:pPr>
                    <w:rPr>
                      <w:ins w:id="1054" w:author="Ân Duy" w:date="2024-06-17T08:30:00Z"/>
                      <w:rFonts w:ascii="Times New Roman" w:eastAsia="Times New Roman" w:hAnsi="Times New Roman" w:cs="Times New Roman"/>
                    </w:rPr>
                  </w:pPr>
                  <w:ins w:id="1055" w:author="Ân Duy" w:date="2024-06-17T08:30:00Z">
                    <w:r>
                      <w:rPr>
                        <w:rFonts w:ascii="Times New Roman" w:eastAsia="Times New Roman" w:hAnsi="Times New Roman" w:cs="Times New Roman"/>
                      </w:rPr>
                      <w:t>Tính toán chính xác doanh số tháng đó</w:t>
                    </w:r>
                  </w:ins>
                </w:p>
              </w:tc>
              <w:tc>
                <w:tcPr>
                  <w:tcW w:w="2610" w:type="dxa"/>
                </w:tcPr>
                <w:p w14:paraId="36437AA0" w14:textId="77777777" w:rsidR="0065634A" w:rsidRDefault="0065634A" w:rsidP="0065634A">
                  <w:pPr>
                    <w:rPr>
                      <w:ins w:id="1056" w:author="Ân Duy" w:date="2024-06-17T08:30:00Z"/>
                      <w:rFonts w:ascii="Times New Roman" w:eastAsia="Times New Roman" w:hAnsi="Times New Roman" w:cs="Times New Roman"/>
                    </w:rPr>
                  </w:pPr>
                </w:p>
              </w:tc>
            </w:tr>
            <w:tr w:rsidR="0065634A" w14:paraId="1F2DE016" w14:textId="77777777" w:rsidTr="00CA3B8F">
              <w:trPr>
                <w:trHeight w:val="285"/>
                <w:ins w:id="1057" w:author="Ân Duy" w:date="2024-06-17T08:30:00Z"/>
              </w:trPr>
              <w:tc>
                <w:tcPr>
                  <w:tcW w:w="632" w:type="dxa"/>
                </w:tcPr>
                <w:p w14:paraId="5FFA1186" w14:textId="77777777" w:rsidR="0065634A" w:rsidRDefault="0065634A" w:rsidP="0065634A">
                  <w:pPr>
                    <w:rPr>
                      <w:ins w:id="1058" w:author="Ân Duy" w:date="2024-06-17T08:30:00Z"/>
                      <w:rFonts w:ascii="Times New Roman" w:eastAsia="Times New Roman" w:hAnsi="Times New Roman" w:cs="Times New Roman"/>
                    </w:rPr>
                  </w:pPr>
                  <w:ins w:id="1059" w:author="Ân Duy" w:date="2024-06-17T08:30:00Z">
                    <w:r>
                      <w:rPr>
                        <w:rFonts w:ascii="Times New Roman" w:eastAsia="Times New Roman" w:hAnsi="Times New Roman" w:cs="Times New Roman"/>
                      </w:rPr>
                      <w:t>2</w:t>
                    </w:r>
                  </w:ins>
                </w:p>
              </w:tc>
              <w:tc>
                <w:tcPr>
                  <w:tcW w:w="1793" w:type="dxa"/>
                  <w:vAlign w:val="center"/>
                </w:tcPr>
                <w:p w14:paraId="177F2437" w14:textId="77777777" w:rsidR="0065634A" w:rsidRDefault="0065634A" w:rsidP="0065634A">
                  <w:pPr>
                    <w:rPr>
                      <w:ins w:id="1060" w:author="Ân Duy" w:date="2024-06-17T08:30:00Z"/>
                      <w:rFonts w:ascii="Times New Roman" w:eastAsia="Times New Roman" w:hAnsi="Times New Roman" w:cs="Times New Roman"/>
                    </w:rPr>
                  </w:pPr>
                  <w:ins w:id="1061" w:author="Ân Duy" w:date="2024-06-17T08:30:00Z">
                    <w:r>
                      <w:rPr>
                        <w:rFonts w:ascii="Times New Roman" w:eastAsia="Times New Roman" w:hAnsi="Times New Roman" w:cs="Times New Roman"/>
                      </w:rPr>
                      <w:t>Sách đã bán</w:t>
                    </w:r>
                  </w:ins>
                </w:p>
              </w:tc>
              <w:tc>
                <w:tcPr>
                  <w:tcW w:w="2160" w:type="dxa"/>
                </w:tcPr>
                <w:p w14:paraId="039CFFFE" w14:textId="77777777" w:rsidR="0065634A" w:rsidRDefault="0065634A" w:rsidP="0065634A">
                  <w:pPr>
                    <w:rPr>
                      <w:ins w:id="1062" w:author="Ân Duy" w:date="2024-06-17T08:30:00Z"/>
                      <w:rFonts w:ascii="Times New Roman" w:eastAsia="Times New Roman" w:hAnsi="Times New Roman" w:cs="Times New Roman"/>
                    </w:rPr>
                  </w:pPr>
                  <w:ins w:id="1063" w:author="Ân Duy" w:date="2024-06-17T08:30:00Z">
                    <w:r>
                      <w:rPr>
                        <w:rFonts w:ascii="Times New Roman" w:eastAsia="Times New Roman" w:hAnsi="Times New Roman" w:cs="Times New Roman"/>
                      </w:rPr>
                      <w:t>Chọn xem lịch sử sách đã bán</w:t>
                    </w:r>
                  </w:ins>
                </w:p>
              </w:tc>
              <w:tc>
                <w:tcPr>
                  <w:tcW w:w="2340" w:type="dxa"/>
                </w:tcPr>
                <w:p w14:paraId="3915549E" w14:textId="77777777" w:rsidR="0065634A" w:rsidRDefault="0065634A" w:rsidP="0065634A">
                  <w:pPr>
                    <w:rPr>
                      <w:ins w:id="1064" w:author="Ân Duy" w:date="2024-06-17T08:30:00Z"/>
                      <w:rFonts w:ascii="Times New Roman" w:eastAsia="Times New Roman" w:hAnsi="Times New Roman" w:cs="Times New Roman"/>
                    </w:rPr>
                  </w:pPr>
                  <w:ins w:id="1065" w:author="Ân Duy" w:date="2024-06-17T08:30:00Z">
                    <w:r>
                      <w:rPr>
                        <w:rFonts w:ascii="Times New Roman" w:eastAsia="Times New Roman" w:hAnsi="Times New Roman" w:cs="Times New Roman"/>
                      </w:rPr>
                      <w:t>Hiển thị danh sách sách đã bán</w:t>
                    </w:r>
                  </w:ins>
                </w:p>
              </w:tc>
              <w:tc>
                <w:tcPr>
                  <w:tcW w:w="2610" w:type="dxa"/>
                </w:tcPr>
                <w:p w14:paraId="025C04B9" w14:textId="77777777" w:rsidR="0065634A" w:rsidRDefault="0065634A" w:rsidP="0065634A">
                  <w:pPr>
                    <w:rPr>
                      <w:ins w:id="1066" w:author="Ân Duy" w:date="2024-06-17T08:30:00Z"/>
                      <w:rFonts w:ascii="Times New Roman" w:eastAsia="Times New Roman" w:hAnsi="Times New Roman" w:cs="Times New Roman"/>
                    </w:rPr>
                  </w:pPr>
                </w:p>
              </w:tc>
            </w:tr>
            <w:tr w:rsidR="0065634A" w14:paraId="47036E62" w14:textId="77777777" w:rsidTr="00CA3B8F">
              <w:trPr>
                <w:trHeight w:val="285"/>
                <w:ins w:id="1067" w:author="Ân Duy" w:date="2024-06-17T08:30:00Z"/>
              </w:trPr>
              <w:tc>
                <w:tcPr>
                  <w:tcW w:w="632" w:type="dxa"/>
                </w:tcPr>
                <w:p w14:paraId="3DFA6C49" w14:textId="77777777" w:rsidR="0065634A" w:rsidRDefault="0065634A" w:rsidP="0065634A">
                  <w:pPr>
                    <w:rPr>
                      <w:ins w:id="1068" w:author="Ân Duy" w:date="2024-06-17T08:30:00Z"/>
                      <w:rFonts w:ascii="Times New Roman" w:eastAsia="Times New Roman" w:hAnsi="Times New Roman" w:cs="Times New Roman"/>
                    </w:rPr>
                  </w:pPr>
                  <w:ins w:id="1069" w:author="Ân Duy" w:date="2024-06-17T08:30:00Z">
                    <w:r>
                      <w:rPr>
                        <w:rFonts w:ascii="Times New Roman" w:eastAsia="Times New Roman" w:hAnsi="Times New Roman" w:cs="Times New Roman"/>
                      </w:rPr>
                      <w:t>3</w:t>
                    </w:r>
                  </w:ins>
                </w:p>
              </w:tc>
              <w:tc>
                <w:tcPr>
                  <w:tcW w:w="1793" w:type="dxa"/>
                  <w:vAlign w:val="center"/>
                </w:tcPr>
                <w:p w14:paraId="4B18F127" w14:textId="77777777" w:rsidR="0065634A" w:rsidRDefault="0065634A" w:rsidP="0065634A">
                  <w:pPr>
                    <w:rPr>
                      <w:ins w:id="1070" w:author="Ân Duy" w:date="2024-06-17T08:30:00Z"/>
                      <w:rFonts w:ascii="Times New Roman" w:eastAsia="Times New Roman" w:hAnsi="Times New Roman" w:cs="Times New Roman"/>
                    </w:rPr>
                  </w:pPr>
                  <w:ins w:id="1071" w:author="Ân Duy" w:date="2024-06-17T08:30:00Z">
                    <w:r>
                      <w:rPr>
                        <w:rFonts w:ascii="Times New Roman" w:eastAsia="Times New Roman" w:hAnsi="Times New Roman" w:cs="Times New Roman"/>
                      </w:rPr>
                      <w:t>Lập phiếu thanh toán</w:t>
                    </w:r>
                  </w:ins>
                </w:p>
              </w:tc>
              <w:tc>
                <w:tcPr>
                  <w:tcW w:w="2160" w:type="dxa"/>
                </w:tcPr>
                <w:p w14:paraId="16E84DB2" w14:textId="77777777" w:rsidR="0065634A" w:rsidRDefault="0065634A" w:rsidP="0065634A">
                  <w:pPr>
                    <w:rPr>
                      <w:ins w:id="1072" w:author="Ân Duy" w:date="2024-06-17T08:30:00Z"/>
                      <w:rFonts w:ascii="Times New Roman" w:eastAsia="Times New Roman" w:hAnsi="Times New Roman" w:cs="Times New Roman"/>
                    </w:rPr>
                  </w:pPr>
                  <w:ins w:id="1073" w:author="Ân Duy" w:date="2024-06-17T08:30:00Z">
                    <w:r>
                      <w:rPr>
                        <w:rFonts w:ascii="Times New Roman" w:eastAsia="Times New Roman" w:hAnsi="Times New Roman" w:cs="Times New Roman"/>
                      </w:rPr>
                      <w:t>Nhập thông tin của khách hàng vào phiếu thanh toán</w:t>
                    </w:r>
                  </w:ins>
                </w:p>
              </w:tc>
              <w:tc>
                <w:tcPr>
                  <w:tcW w:w="2340" w:type="dxa"/>
                </w:tcPr>
                <w:p w14:paraId="68F9680C" w14:textId="77777777" w:rsidR="0065634A" w:rsidRDefault="0065634A" w:rsidP="0065634A">
                  <w:pPr>
                    <w:rPr>
                      <w:ins w:id="1074" w:author="Ân Duy" w:date="2024-06-17T08:30:00Z"/>
                      <w:rFonts w:ascii="Times New Roman" w:eastAsia="Times New Roman" w:hAnsi="Times New Roman" w:cs="Times New Roman"/>
                    </w:rPr>
                  </w:pPr>
                  <w:ins w:id="1075" w:author="Ân Duy" w:date="2024-06-17T08:30:00Z">
                    <w:r>
                      <w:rPr>
                        <w:rFonts w:ascii="Times New Roman" w:eastAsia="Times New Roman" w:hAnsi="Times New Roman" w:cs="Times New Roman"/>
                      </w:rPr>
                      <w:t>Hiển thị form nhập phiếu</w:t>
                    </w:r>
                  </w:ins>
                </w:p>
              </w:tc>
              <w:tc>
                <w:tcPr>
                  <w:tcW w:w="2610" w:type="dxa"/>
                </w:tcPr>
                <w:p w14:paraId="43199204" w14:textId="77777777" w:rsidR="0065634A" w:rsidRDefault="0065634A" w:rsidP="0065634A">
                  <w:pPr>
                    <w:rPr>
                      <w:ins w:id="1076" w:author="Ân Duy" w:date="2024-06-17T08:30:00Z"/>
                      <w:rFonts w:ascii="Times New Roman" w:eastAsia="Times New Roman" w:hAnsi="Times New Roman" w:cs="Times New Roman"/>
                    </w:rPr>
                  </w:pPr>
                </w:p>
              </w:tc>
            </w:tr>
            <w:tr w:rsidR="0065634A" w14:paraId="1FCCD5D6" w14:textId="77777777" w:rsidTr="00CA3B8F">
              <w:trPr>
                <w:trHeight w:val="285"/>
                <w:ins w:id="1077" w:author="Ân Duy" w:date="2024-06-17T08:30:00Z"/>
              </w:trPr>
              <w:tc>
                <w:tcPr>
                  <w:tcW w:w="632" w:type="dxa"/>
                </w:tcPr>
                <w:p w14:paraId="69AE71A7" w14:textId="77777777" w:rsidR="0065634A" w:rsidRDefault="0065634A" w:rsidP="0065634A">
                  <w:pPr>
                    <w:rPr>
                      <w:ins w:id="1078" w:author="Ân Duy" w:date="2024-06-17T08:30:00Z"/>
                      <w:rFonts w:ascii="Times New Roman" w:eastAsia="Times New Roman" w:hAnsi="Times New Roman" w:cs="Times New Roman"/>
                    </w:rPr>
                  </w:pPr>
                  <w:ins w:id="1079" w:author="Ân Duy" w:date="2024-06-17T08:30:00Z">
                    <w:r>
                      <w:rPr>
                        <w:rFonts w:ascii="Times New Roman" w:eastAsia="Times New Roman" w:hAnsi="Times New Roman" w:cs="Times New Roman"/>
                      </w:rPr>
                      <w:t>4</w:t>
                    </w:r>
                  </w:ins>
                </w:p>
              </w:tc>
              <w:tc>
                <w:tcPr>
                  <w:tcW w:w="1793" w:type="dxa"/>
                  <w:vAlign w:val="center"/>
                </w:tcPr>
                <w:p w14:paraId="644AFB84" w14:textId="77777777" w:rsidR="0065634A" w:rsidRDefault="0065634A" w:rsidP="0065634A">
                  <w:pPr>
                    <w:rPr>
                      <w:ins w:id="1080" w:author="Ân Duy" w:date="2024-06-17T08:30:00Z"/>
                      <w:rFonts w:ascii="Times New Roman" w:eastAsia="Times New Roman" w:hAnsi="Times New Roman" w:cs="Times New Roman"/>
                    </w:rPr>
                  </w:pPr>
                  <w:ins w:id="1081" w:author="Ân Duy" w:date="2024-06-17T08:30:00Z">
                    <w:r>
                      <w:rPr>
                        <w:rFonts w:ascii="Times New Roman" w:eastAsia="Times New Roman" w:hAnsi="Times New Roman" w:cs="Times New Roman"/>
                      </w:rPr>
                      <w:t>Xem DS-Tra cứu thông tin sách</w:t>
                    </w:r>
                  </w:ins>
                </w:p>
              </w:tc>
              <w:tc>
                <w:tcPr>
                  <w:tcW w:w="2160" w:type="dxa"/>
                </w:tcPr>
                <w:p w14:paraId="2B9FEDB7" w14:textId="77777777" w:rsidR="0065634A" w:rsidRDefault="0065634A" w:rsidP="0065634A">
                  <w:pPr>
                    <w:rPr>
                      <w:ins w:id="1082" w:author="Ân Duy" w:date="2024-06-17T08:30:00Z"/>
                      <w:rFonts w:ascii="Times New Roman" w:eastAsia="Times New Roman" w:hAnsi="Times New Roman" w:cs="Times New Roman"/>
                    </w:rPr>
                  </w:pPr>
                  <w:ins w:id="1083" w:author="Ân Duy" w:date="2024-06-17T08:30:00Z">
                    <w:r>
                      <w:rPr>
                        <w:rFonts w:ascii="Times New Roman" w:eastAsia="Times New Roman" w:hAnsi="Times New Roman" w:cs="Times New Roman"/>
                      </w:rPr>
                      <w:t>Chọn xem và tra cứu những sách cần tìm</w:t>
                    </w:r>
                  </w:ins>
                </w:p>
              </w:tc>
              <w:tc>
                <w:tcPr>
                  <w:tcW w:w="2340" w:type="dxa"/>
                </w:tcPr>
                <w:p w14:paraId="316F5B80" w14:textId="77777777" w:rsidR="0065634A" w:rsidRDefault="0065634A" w:rsidP="0065634A">
                  <w:pPr>
                    <w:rPr>
                      <w:ins w:id="1084" w:author="Ân Duy" w:date="2024-06-17T08:30:00Z"/>
                      <w:rFonts w:ascii="Times New Roman" w:eastAsia="Times New Roman" w:hAnsi="Times New Roman" w:cs="Times New Roman"/>
                    </w:rPr>
                  </w:pPr>
                  <w:ins w:id="1085" w:author="Ân Duy" w:date="2024-06-17T08:30:00Z">
                    <w:r>
                      <w:rPr>
                        <w:rFonts w:ascii="Times New Roman" w:eastAsia="Times New Roman" w:hAnsi="Times New Roman" w:cs="Times New Roman"/>
                      </w:rPr>
                      <w:t>Hiển thị danh sách sách được tra cứu</w:t>
                    </w:r>
                  </w:ins>
                </w:p>
              </w:tc>
              <w:tc>
                <w:tcPr>
                  <w:tcW w:w="2610" w:type="dxa"/>
                </w:tcPr>
                <w:p w14:paraId="1816050F" w14:textId="77777777" w:rsidR="0065634A" w:rsidRDefault="0065634A" w:rsidP="0065634A">
                  <w:pPr>
                    <w:rPr>
                      <w:ins w:id="1086" w:author="Ân Duy" w:date="2024-06-17T08:30:00Z"/>
                      <w:rFonts w:ascii="Times New Roman" w:eastAsia="Times New Roman" w:hAnsi="Times New Roman" w:cs="Times New Roman"/>
                    </w:rPr>
                  </w:pPr>
                </w:p>
              </w:tc>
            </w:tr>
          </w:tbl>
          <w:p w14:paraId="10342DDD" w14:textId="77777777" w:rsidR="0065634A" w:rsidRDefault="0065634A" w:rsidP="0065634A">
            <w:pPr>
              <w:rPr>
                <w:ins w:id="1087" w:author="Ân Duy" w:date="2024-06-17T08:30:00Z"/>
              </w:rPr>
            </w:pPr>
          </w:p>
          <w:p w14:paraId="3CD036D3" w14:textId="77777777" w:rsidR="0065634A" w:rsidRDefault="0065634A" w:rsidP="0065634A">
            <w:pPr>
              <w:rPr>
                <w:ins w:id="1088" w:author="Ân Duy" w:date="2024-06-17T08:30:00Z"/>
              </w:rPr>
            </w:pPr>
          </w:p>
          <w:p w14:paraId="1AD417B1" w14:textId="77777777" w:rsidR="0065634A" w:rsidRDefault="0065634A" w:rsidP="0065634A">
            <w:pPr>
              <w:rPr>
                <w:ins w:id="1089" w:author="Ân Duy" w:date="2024-06-17T08:30:00Z"/>
              </w:rPr>
            </w:pPr>
          </w:p>
          <w:p w14:paraId="559DAF60" w14:textId="77777777" w:rsidR="0065634A" w:rsidRDefault="0065634A" w:rsidP="0065634A">
            <w:pPr>
              <w:rPr>
                <w:ins w:id="1090" w:author="Ân Duy" w:date="2024-06-17T08:30:00Z"/>
              </w:rPr>
            </w:pPr>
          </w:p>
          <w:p w14:paraId="1D5DDA0E" w14:textId="77777777" w:rsidR="0065634A" w:rsidRDefault="0065634A" w:rsidP="0065634A">
            <w:pPr>
              <w:rPr>
                <w:ins w:id="1091" w:author="Ân Duy" w:date="2024-06-17T08:30:00Z"/>
              </w:rPr>
            </w:pPr>
          </w:p>
          <w:p w14:paraId="34831F4E" w14:textId="77777777" w:rsidR="0065634A" w:rsidRDefault="0065634A" w:rsidP="0065634A">
            <w:pPr>
              <w:rPr>
                <w:ins w:id="1092" w:author="Ân Duy" w:date="2024-06-17T08:30:00Z"/>
              </w:rPr>
            </w:pPr>
          </w:p>
          <w:p w14:paraId="2554D379" w14:textId="77777777" w:rsidR="0065634A" w:rsidRDefault="0065634A" w:rsidP="0065634A">
            <w:pPr>
              <w:rPr>
                <w:ins w:id="1093" w:author="Ân Duy" w:date="2024-06-17T08:30:00Z"/>
              </w:rPr>
            </w:pPr>
          </w:p>
          <w:tbl>
            <w:tblPr>
              <w:tblW w:w="9535"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ook w:val="0400" w:firstRow="0" w:lastRow="0" w:firstColumn="0" w:lastColumn="0" w:noHBand="0" w:noVBand="1"/>
            </w:tblPr>
            <w:tblGrid>
              <w:gridCol w:w="632"/>
              <w:gridCol w:w="1793"/>
              <w:gridCol w:w="2160"/>
              <w:gridCol w:w="2340"/>
              <w:gridCol w:w="2610"/>
            </w:tblGrid>
            <w:tr w:rsidR="0065634A" w14:paraId="1E41B684" w14:textId="77777777" w:rsidTr="00CA3B8F">
              <w:trPr>
                <w:trHeight w:val="360"/>
                <w:ins w:id="1094" w:author="Ân Duy" w:date="2024-06-17T08:30:00Z"/>
              </w:trPr>
              <w:tc>
                <w:tcPr>
                  <w:tcW w:w="9535" w:type="dxa"/>
                  <w:gridSpan w:val="5"/>
                  <w:shd w:val="clear" w:color="auto" w:fill="B7DDE8"/>
                </w:tcPr>
                <w:p w14:paraId="42417E28" w14:textId="77777777" w:rsidR="0065634A" w:rsidRDefault="0065634A" w:rsidP="0065634A">
                  <w:pPr>
                    <w:jc w:val="center"/>
                    <w:rPr>
                      <w:ins w:id="1095" w:author="Ân Duy" w:date="2024-06-17T08:30:00Z"/>
                      <w:rFonts w:ascii="Times New Roman" w:eastAsia="Times New Roman" w:hAnsi="Times New Roman" w:cs="Times New Roman"/>
                      <w:b/>
                    </w:rPr>
                  </w:pPr>
                  <w:ins w:id="1096" w:author="Ân Duy" w:date="2024-06-17T08:30:00Z">
                    <w:r>
                      <w:rPr>
                        <w:rFonts w:ascii="Times New Roman" w:eastAsia="Times New Roman" w:hAnsi="Times New Roman" w:cs="Times New Roman"/>
                        <w:b/>
                      </w:rPr>
                      <w:t xml:space="preserve">Bảng trách nhiệm </w:t>
                    </w:r>
                  </w:ins>
                </w:p>
                <w:p w14:paraId="65919D05" w14:textId="77777777" w:rsidR="0065634A" w:rsidRDefault="0065634A" w:rsidP="0065634A">
                  <w:pPr>
                    <w:jc w:val="center"/>
                    <w:rPr>
                      <w:ins w:id="1097" w:author="Ân Duy" w:date="2024-06-17T08:30:00Z"/>
                      <w:rFonts w:ascii="Times New Roman" w:eastAsia="Times New Roman" w:hAnsi="Times New Roman" w:cs="Times New Roman"/>
                      <w:b/>
                    </w:rPr>
                  </w:pPr>
                  <w:ins w:id="1098" w:author="Ân Duy" w:date="2024-06-17T08:30:00Z">
                    <w:r>
                      <w:rPr>
                        <w:rFonts w:ascii="Times New Roman" w:eastAsia="Times New Roman" w:hAnsi="Times New Roman" w:cs="Times New Roman"/>
                        <w:b/>
                      </w:rPr>
                      <w:t>Bộ phận: Phòng bán hàng</w:t>
                    </w:r>
                  </w:ins>
                </w:p>
              </w:tc>
            </w:tr>
            <w:tr w:rsidR="0065634A" w14:paraId="3E275396" w14:textId="77777777" w:rsidTr="00CA3B8F">
              <w:trPr>
                <w:trHeight w:val="360"/>
                <w:ins w:id="1099" w:author="Ân Duy" w:date="2024-06-17T08:30:00Z"/>
              </w:trPr>
              <w:tc>
                <w:tcPr>
                  <w:tcW w:w="632" w:type="dxa"/>
                  <w:shd w:val="clear" w:color="auto" w:fill="FFFF00"/>
                </w:tcPr>
                <w:p w14:paraId="5A03966E" w14:textId="77777777" w:rsidR="0065634A" w:rsidRDefault="0065634A" w:rsidP="0065634A">
                  <w:pPr>
                    <w:jc w:val="center"/>
                    <w:rPr>
                      <w:ins w:id="1100" w:author="Ân Duy" w:date="2024-06-17T08:30:00Z"/>
                      <w:rFonts w:ascii="Times New Roman" w:eastAsia="Times New Roman" w:hAnsi="Times New Roman" w:cs="Times New Roman"/>
                      <w:b/>
                    </w:rPr>
                  </w:pPr>
                  <w:ins w:id="1101" w:author="Ân Duy" w:date="2024-06-17T08:30:00Z">
                    <w:r>
                      <w:rPr>
                        <w:rFonts w:ascii="Times New Roman" w:eastAsia="Times New Roman" w:hAnsi="Times New Roman" w:cs="Times New Roman"/>
                        <w:b/>
                      </w:rPr>
                      <w:t>STT</w:t>
                    </w:r>
                  </w:ins>
                </w:p>
              </w:tc>
              <w:tc>
                <w:tcPr>
                  <w:tcW w:w="1793" w:type="dxa"/>
                  <w:shd w:val="clear" w:color="auto" w:fill="FFFF00"/>
                </w:tcPr>
                <w:p w14:paraId="56AEE7CE" w14:textId="77777777" w:rsidR="0065634A" w:rsidRDefault="0065634A" w:rsidP="0065634A">
                  <w:pPr>
                    <w:jc w:val="center"/>
                    <w:rPr>
                      <w:ins w:id="1102" w:author="Ân Duy" w:date="2024-06-17T08:30:00Z"/>
                      <w:rFonts w:ascii="Times New Roman" w:eastAsia="Times New Roman" w:hAnsi="Times New Roman" w:cs="Times New Roman"/>
                      <w:b/>
                    </w:rPr>
                  </w:pPr>
                  <w:ins w:id="1103" w:author="Ân Duy" w:date="2024-06-17T08:30:00Z">
                    <w:r>
                      <w:rPr>
                        <w:rFonts w:ascii="Times New Roman" w:eastAsia="Times New Roman" w:hAnsi="Times New Roman" w:cs="Times New Roman"/>
                        <w:b/>
                      </w:rPr>
                      <w:t>Nghiệp vụ</w:t>
                    </w:r>
                  </w:ins>
                </w:p>
              </w:tc>
              <w:tc>
                <w:tcPr>
                  <w:tcW w:w="2160" w:type="dxa"/>
                  <w:shd w:val="clear" w:color="auto" w:fill="FFFF00"/>
                </w:tcPr>
                <w:p w14:paraId="0EFFAE9E" w14:textId="77777777" w:rsidR="0065634A" w:rsidRDefault="0065634A" w:rsidP="0065634A">
                  <w:pPr>
                    <w:jc w:val="center"/>
                    <w:rPr>
                      <w:ins w:id="1104" w:author="Ân Duy" w:date="2024-06-17T08:30:00Z"/>
                      <w:rFonts w:ascii="Times New Roman" w:eastAsia="Times New Roman" w:hAnsi="Times New Roman" w:cs="Times New Roman"/>
                      <w:b/>
                    </w:rPr>
                  </w:pPr>
                  <w:ins w:id="1105" w:author="Ân Duy" w:date="2024-06-17T08:30:00Z">
                    <w:r>
                      <w:rPr>
                        <w:rFonts w:ascii="Times New Roman" w:eastAsia="Times New Roman" w:hAnsi="Times New Roman" w:cs="Times New Roman"/>
                        <w:b/>
                      </w:rPr>
                      <w:t>Người dùng</w:t>
                    </w:r>
                  </w:ins>
                </w:p>
              </w:tc>
              <w:tc>
                <w:tcPr>
                  <w:tcW w:w="2340" w:type="dxa"/>
                  <w:shd w:val="clear" w:color="auto" w:fill="FFFF00"/>
                </w:tcPr>
                <w:p w14:paraId="01DAA2A4" w14:textId="77777777" w:rsidR="0065634A" w:rsidRDefault="0065634A" w:rsidP="0065634A">
                  <w:pPr>
                    <w:jc w:val="center"/>
                    <w:rPr>
                      <w:ins w:id="1106" w:author="Ân Duy" w:date="2024-06-17T08:30:00Z"/>
                      <w:rFonts w:ascii="Times New Roman" w:eastAsia="Times New Roman" w:hAnsi="Times New Roman" w:cs="Times New Roman"/>
                      <w:b/>
                    </w:rPr>
                  </w:pPr>
                  <w:ins w:id="1107" w:author="Ân Duy" w:date="2024-06-17T08:30:00Z">
                    <w:r>
                      <w:rPr>
                        <w:rFonts w:ascii="Times New Roman" w:eastAsia="Times New Roman" w:hAnsi="Times New Roman" w:cs="Times New Roman"/>
                        <w:b/>
                      </w:rPr>
                      <w:t>Phần mềm</w:t>
                    </w:r>
                  </w:ins>
                </w:p>
              </w:tc>
              <w:tc>
                <w:tcPr>
                  <w:tcW w:w="2610" w:type="dxa"/>
                  <w:shd w:val="clear" w:color="auto" w:fill="FFFF00"/>
                </w:tcPr>
                <w:p w14:paraId="3B9E2CBE" w14:textId="77777777" w:rsidR="0065634A" w:rsidRDefault="0065634A" w:rsidP="0065634A">
                  <w:pPr>
                    <w:jc w:val="center"/>
                    <w:rPr>
                      <w:ins w:id="1108" w:author="Ân Duy" w:date="2024-06-17T08:30:00Z"/>
                      <w:rFonts w:ascii="Times New Roman" w:eastAsia="Times New Roman" w:hAnsi="Times New Roman" w:cs="Times New Roman"/>
                      <w:b/>
                    </w:rPr>
                  </w:pPr>
                  <w:ins w:id="1109" w:author="Ân Duy" w:date="2024-06-17T08:30:00Z">
                    <w:r>
                      <w:rPr>
                        <w:rFonts w:ascii="Times New Roman" w:eastAsia="Times New Roman" w:hAnsi="Times New Roman" w:cs="Times New Roman"/>
                        <w:b/>
                      </w:rPr>
                      <w:t>Ghi chú</w:t>
                    </w:r>
                  </w:ins>
                </w:p>
              </w:tc>
            </w:tr>
            <w:tr w:rsidR="0065634A" w14:paraId="3BD8A59E" w14:textId="77777777" w:rsidTr="00CA3B8F">
              <w:trPr>
                <w:trHeight w:val="285"/>
                <w:ins w:id="1110" w:author="Ân Duy" w:date="2024-06-17T08:30:00Z"/>
              </w:trPr>
              <w:tc>
                <w:tcPr>
                  <w:tcW w:w="632" w:type="dxa"/>
                </w:tcPr>
                <w:p w14:paraId="05BE74D1" w14:textId="77777777" w:rsidR="0065634A" w:rsidRDefault="0065634A" w:rsidP="0065634A">
                  <w:pPr>
                    <w:rPr>
                      <w:ins w:id="1111" w:author="Ân Duy" w:date="2024-06-17T08:30:00Z"/>
                      <w:rFonts w:ascii="Times New Roman" w:eastAsia="Times New Roman" w:hAnsi="Times New Roman" w:cs="Times New Roman"/>
                    </w:rPr>
                  </w:pPr>
                  <w:ins w:id="1112" w:author="Ân Duy" w:date="2024-06-17T08:30:00Z">
                    <w:r>
                      <w:rPr>
                        <w:rFonts w:ascii="Times New Roman" w:eastAsia="Times New Roman" w:hAnsi="Times New Roman" w:cs="Times New Roman"/>
                      </w:rPr>
                      <w:t>1</w:t>
                    </w:r>
                  </w:ins>
                </w:p>
              </w:tc>
              <w:tc>
                <w:tcPr>
                  <w:tcW w:w="1793" w:type="dxa"/>
                  <w:vAlign w:val="center"/>
                </w:tcPr>
                <w:p w14:paraId="769428CD" w14:textId="77777777" w:rsidR="0065634A" w:rsidRDefault="0065634A" w:rsidP="0065634A">
                  <w:pPr>
                    <w:rPr>
                      <w:ins w:id="1113" w:author="Ân Duy" w:date="2024-06-17T08:30:00Z"/>
                      <w:rFonts w:ascii="Times New Roman" w:eastAsia="Times New Roman" w:hAnsi="Times New Roman" w:cs="Times New Roman"/>
                    </w:rPr>
                  </w:pPr>
                  <w:ins w:id="1114" w:author="Ân Duy" w:date="2024-06-17T08:30:00Z">
                    <w:r>
                      <w:rPr>
                        <w:rFonts w:ascii="Times New Roman" w:eastAsia="Times New Roman" w:hAnsi="Times New Roman" w:cs="Times New Roman"/>
                      </w:rPr>
                      <w:t>Thống kê doanh thu</w:t>
                    </w:r>
                  </w:ins>
                </w:p>
              </w:tc>
              <w:tc>
                <w:tcPr>
                  <w:tcW w:w="2160" w:type="dxa"/>
                </w:tcPr>
                <w:p w14:paraId="2CEE2720" w14:textId="77777777" w:rsidR="0065634A" w:rsidRDefault="0065634A" w:rsidP="0065634A">
                  <w:pPr>
                    <w:rPr>
                      <w:ins w:id="1115" w:author="Ân Duy" w:date="2024-06-17T08:30:00Z"/>
                      <w:rFonts w:ascii="Times New Roman" w:eastAsia="Times New Roman" w:hAnsi="Times New Roman" w:cs="Times New Roman"/>
                    </w:rPr>
                  </w:pPr>
                  <w:ins w:id="1116" w:author="Ân Duy" w:date="2024-06-17T08:30:00Z">
                    <w:r>
                      <w:rPr>
                        <w:rFonts w:ascii="Times New Roman" w:eastAsia="Times New Roman" w:hAnsi="Times New Roman" w:cs="Times New Roman"/>
                      </w:rPr>
                      <w:t>Nhập doanh số đã bán trong 1 tháng vào excel</w:t>
                    </w:r>
                  </w:ins>
                </w:p>
              </w:tc>
              <w:tc>
                <w:tcPr>
                  <w:tcW w:w="2340" w:type="dxa"/>
                </w:tcPr>
                <w:p w14:paraId="475FCAC5" w14:textId="77777777" w:rsidR="0065634A" w:rsidRDefault="0065634A" w:rsidP="0065634A">
                  <w:pPr>
                    <w:rPr>
                      <w:ins w:id="1117" w:author="Ân Duy" w:date="2024-06-17T08:30:00Z"/>
                      <w:rFonts w:ascii="Times New Roman" w:eastAsia="Times New Roman" w:hAnsi="Times New Roman" w:cs="Times New Roman"/>
                    </w:rPr>
                  </w:pPr>
                  <w:ins w:id="1118" w:author="Ân Duy" w:date="2024-06-17T08:30:00Z">
                    <w:r>
                      <w:rPr>
                        <w:rFonts w:ascii="Times New Roman" w:eastAsia="Times New Roman" w:hAnsi="Times New Roman" w:cs="Times New Roman"/>
                      </w:rPr>
                      <w:t>Tính toán chính xác doanh số tháng đó</w:t>
                    </w:r>
                  </w:ins>
                </w:p>
              </w:tc>
              <w:tc>
                <w:tcPr>
                  <w:tcW w:w="2610" w:type="dxa"/>
                </w:tcPr>
                <w:p w14:paraId="40F2C0BB" w14:textId="77777777" w:rsidR="0065634A" w:rsidRDefault="0065634A" w:rsidP="0065634A">
                  <w:pPr>
                    <w:rPr>
                      <w:ins w:id="1119" w:author="Ân Duy" w:date="2024-06-17T08:30:00Z"/>
                      <w:rFonts w:ascii="Times New Roman" w:eastAsia="Times New Roman" w:hAnsi="Times New Roman" w:cs="Times New Roman"/>
                    </w:rPr>
                  </w:pPr>
                </w:p>
              </w:tc>
            </w:tr>
            <w:tr w:rsidR="0065634A" w14:paraId="2657C1CB" w14:textId="77777777" w:rsidTr="00CA3B8F">
              <w:trPr>
                <w:trHeight w:val="285"/>
                <w:ins w:id="1120" w:author="Ân Duy" w:date="2024-06-17T08:30:00Z"/>
              </w:trPr>
              <w:tc>
                <w:tcPr>
                  <w:tcW w:w="632" w:type="dxa"/>
                </w:tcPr>
                <w:p w14:paraId="01567685" w14:textId="77777777" w:rsidR="0065634A" w:rsidRDefault="0065634A" w:rsidP="0065634A">
                  <w:pPr>
                    <w:rPr>
                      <w:ins w:id="1121" w:author="Ân Duy" w:date="2024-06-17T08:30:00Z"/>
                      <w:rFonts w:ascii="Times New Roman" w:eastAsia="Times New Roman" w:hAnsi="Times New Roman" w:cs="Times New Roman"/>
                    </w:rPr>
                  </w:pPr>
                  <w:ins w:id="1122" w:author="Ân Duy" w:date="2024-06-17T08:30:00Z">
                    <w:r>
                      <w:rPr>
                        <w:rFonts w:ascii="Times New Roman" w:eastAsia="Times New Roman" w:hAnsi="Times New Roman" w:cs="Times New Roman"/>
                      </w:rPr>
                      <w:t>2</w:t>
                    </w:r>
                  </w:ins>
                </w:p>
              </w:tc>
              <w:tc>
                <w:tcPr>
                  <w:tcW w:w="1793" w:type="dxa"/>
                  <w:vAlign w:val="center"/>
                </w:tcPr>
                <w:p w14:paraId="6D0D70CE" w14:textId="77777777" w:rsidR="0065634A" w:rsidRDefault="0065634A" w:rsidP="0065634A">
                  <w:pPr>
                    <w:rPr>
                      <w:ins w:id="1123" w:author="Ân Duy" w:date="2024-06-17T08:30:00Z"/>
                      <w:rFonts w:ascii="Times New Roman" w:eastAsia="Times New Roman" w:hAnsi="Times New Roman" w:cs="Times New Roman"/>
                    </w:rPr>
                  </w:pPr>
                  <w:ins w:id="1124" w:author="Ân Duy" w:date="2024-06-17T08:30:00Z">
                    <w:r>
                      <w:rPr>
                        <w:rFonts w:ascii="Times New Roman" w:eastAsia="Times New Roman" w:hAnsi="Times New Roman" w:cs="Times New Roman"/>
                      </w:rPr>
                      <w:t>Sách đã bán</w:t>
                    </w:r>
                  </w:ins>
                </w:p>
              </w:tc>
              <w:tc>
                <w:tcPr>
                  <w:tcW w:w="2160" w:type="dxa"/>
                </w:tcPr>
                <w:p w14:paraId="37AD7A49" w14:textId="77777777" w:rsidR="0065634A" w:rsidRDefault="0065634A" w:rsidP="0065634A">
                  <w:pPr>
                    <w:rPr>
                      <w:ins w:id="1125" w:author="Ân Duy" w:date="2024-06-17T08:30:00Z"/>
                      <w:rFonts w:ascii="Times New Roman" w:eastAsia="Times New Roman" w:hAnsi="Times New Roman" w:cs="Times New Roman"/>
                    </w:rPr>
                  </w:pPr>
                  <w:ins w:id="1126" w:author="Ân Duy" w:date="2024-06-17T08:30:00Z">
                    <w:r>
                      <w:rPr>
                        <w:rFonts w:ascii="Times New Roman" w:eastAsia="Times New Roman" w:hAnsi="Times New Roman" w:cs="Times New Roman"/>
                      </w:rPr>
                      <w:t>Chọn xem lịch sử sách đã bán</w:t>
                    </w:r>
                  </w:ins>
                </w:p>
              </w:tc>
              <w:tc>
                <w:tcPr>
                  <w:tcW w:w="2340" w:type="dxa"/>
                </w:tcPr>
                <w:p w14:paraId="153913AB" w14:textId="77777777" w:rsidR="0065634A" w:rsidRDefault="0065634A" w:rsidP="0065634A">
                  <w:pPr>
                    <w:rPr>
                      <w:ins w:id="1127" w:author="Ân Duy" w:date="2024-06-17T08:30:00Z"/>
                      <w:rFonts w:ascii="Times New Roman" w:eastAsia="Times New Roman" w:hAnsi="Times New Roman" w:cs="Times New Roman"/>
                    </w:rPr>
                  </w:pPr>
                  <w:ins w:id="1128" w:author="Ân Duy" w:date="2024-06-17T08:30:00Z">
                    <w:r>
                      <w:rPr>
                        <w:rFonts w:ascii="Times New Roman" w:eastAsia="Times New Roman" w:hAnsi="Times New Roman" w:cs="Times New Roman"/>
                      </w:rPr>
                      <w:t>Hiển thị danh sách sách đã bán</w:t>
                    </w:r>
                  </w:ins>
                </w:p>
              </w:tc>
              <w:tc>
                <w:tcPr>
                  <w:tcW w:w="2610" w:type="dxa"/>
                </w:tcPr>
                <w:p w14:paraId="49B45618" w14:textId="77777777" w:rsidR="0065634A" w:rsidRDefault="0065634A" w:rsidP="0065634A">
                  <w:pPr>
                    <w:rPr>
                      <w:ins w:id="1129" w:author="Ân Duy" w:date="2024-06-17T08:30:00Z"/>
                      <w:rFonts w:ascii="Times New Roman" w:eastAsia="Times New Roman" w:hAnsi="Times New Roman" w:cs="Times New Roman"/>
                    </w:rPr>
                  </w:pPr>
                </w:p>
              </w:tc>
            </w:tr>
            <w:tr w:rsidR="0065634A" w14:paraId="6CC719BC" w14:textId="77777777" w:rsidTr="00CA3B8F">
              <w:trPr>
                <w:trHeight w:val="285"/>
                <w:ins w:id="1130" w:author="Ân Duy" w:date="2024-06-17T08:30:00Z"/>
              </w:trPr>
              <w:tc>
                <w:tcPr>
                  <w:tcW w:w="632" w:type="dxa"/>
                </w:tcPr>
                <w:p w14:paraId="0FB251E1" w14:textId="77777777" w:rsidR="0065634A" w:rsidRDefault="0065634A" w:rsidP="0065634A">
                  <w:pPr>
                    <w:rPr>
                      <w:ins w:id="1131" w:author="Ân Duy" w:date="2024-06-17T08:30:00Z"/>
                      <w:rFonts w:ascii="Times New Roman" w:eastAsia="Times New Roman" w:hAnsi="Times New Roman" w:cs="Times New Roman"/>
                    </w:rPr>
                  </w:pPr>
                  <w:ins w:id="1132" w:author="Ân Duy" w:date="2024-06-17T08:30:00Z">
                    <w:r>
                      <w:rPr>
                        <w:rFonts w:ascii="Times New Roman" w:eastAsia="Times New Roman" w:hAnsi="Times New Roman" w:cs="Times New Roman"/>
                      </w:rPr>
                      <w:t>3</w:t>
                    </w:r>
                  </w:ins>
                </w:p>
              </w:tc>
              <w:tc>
                <w:tcPr>
                  <w:tcW w:w="1793" w:type="dxa"/>
                  <w:vAlign w:val="center"/>
                </w:tcPr>
                <w:p w14:paraId="46FBE301" w14:textId="77777777" w:rsidR="0065634A" w:rsidRDefault="0065634A" w:rsidP="0065634A">
                  <w:pPr>
                    <w:rPr>
                      <w:ins w:id="1133" w:author="Ân Duy" w:date="2024-06-17T08:30:00Z"/>
                      <w:rFonts w:ascii="Times New Roman" w:eastAsia="Times New Roman" w:hAnsi="Times New Roman" w:cs="Times New Roman"/>
                    </w:rPr>
                  </w:pPr>
                  <w:ins w:id="1134" w:author="Ân Duy" w:date="2024-06-17T08:30:00Z">
                    <w:r>
                      <w:rPr>
                        <w:rFonts w:ascii="Times New Roman" w:eastAsia="Times New Roman" w:hAnsi="Times New Roman" w:cs="Times New Roman"/>
                      </w:rPr>
                      <w:t>Lập phiếu thanh toán</w:t>
                    </w:r>
                  </w:ins>
                </w:p>
              </w:tc>
              <w:tc>
                <w:tcPr>
                  <w:tcW w:w="2160" w:type="dxa"/>
                </w:tcPr>
                <w:p w14:paraId="48407507" w14:textId="77777777" w:rsidR="0065634A" w:rsidRDefault="0065634A" w:rsidP="0065634A">
                  <w:pPr>
                    <w:rPr>
                      <w:ins w:id="1135" w:author="Ân Duy" w:date="2024-06-17T08:30:00Z"/>
                      <w:rFonts w:ascii="Times New Roman" w:eastAsia="Times New Roman" w:hAnsi="Times New Roman" w:cs="Times New Roman"/>
                    </w:rPr>
                  </w:pPr>
                  <w:ins w:id="1136" w:author="Ân Duy" w:date="2024-06-17T08:30:00Z">
                    <w:r>
                      <w:rPr>
                        <w:rFonts w:ascii="Times New Roman" w:eastAsia="Times New Roman" w:hAnsi="Times New Roman" w:cs="Times New Roman"/>
                      </w:rPr>
                      <w:t>Nhập thông tin của khách hàng vào phiếu thanh toán</w:t>
                    </w:r>
                  </w:ins>
                </w:p>
              </w:tc>
              <w:tc>
                <w:tcPr>
                  <w:tcW w:w="2340" w:type="dxa"/>
                </w:tcPr>
                <w:p w14:paraId="6BD67B50" w14:textId="77777777" w:rsidR="0065634A" w:rsidRDefault="0065634A" w:rsidP="0065634A">
                  <w:pPr>
                    <w:rPr>
                      <w:ins w:id="1137" w:author="Ân Duy" w:date="2024-06-17T08:30:00Z"/>
                      <w:rFonts w:ascii="Times New Roman" w:eastAsia="Times New Roman" w:hAnsi="Times New Roman" w:cs="Times New Roman"/>
                    </w:rPr>
                  </w:pPr>
                  <w:ins w:id="1138" w:author="Ân Duy" w:date="2024-06-17T08:30:00Z">
                    <w:r>
                      <w:rPr>
                        <w:rFonts w:ascii="Times New Roman" w:eastAsia="Times New Roman" w:hAnsi="Times New Roman" w:cs="Times New Roman"/>
                      </w:rPr>
                      <w:t>Hiển thị form nhập phiếu</w:t>
                    </w:r>
                  </w:ins>
                </w:p>
              </w:tc>
              <w:tc>
                <w:tcPr>
                  <w:tcW w:w="2610" w:type="dxa"/>
                </w:tcPr>
                <w:p w14:paraId="1E4589E0" w14:textId="77777777" w:rsidR="0065634A" w:rsidRDefault="0065634A" w:rsidP="0065634A">
                  <w:pPr>
                    <w:rPr>
                      <w:ins w:id="1139" w:author="Ân Duy" w:date="2024-06-17T08:30:00Z"/>
                      <w:rFonts w:ascii="Times New Roman" w:eastAsia="Times New Roman" w:hAnsi="Times New Roman" w:cs="Times New Roman"/>
                    </w:rPr>
                  </w:pPr>
                </w:p>
              </w:tc>
            </w:tr>
            <w:tr w:rsidR="0065634A" w14:paraId="53F6EE04" w14:textId="77777777" w:rsidTr="00CA3B8F">
              <w:trPr>
                <w:trHeight w:val="285"/>
                <w:ins w:id="1140" w:author="Ân Duy" w:date="2024-06-17T08:30:00Z"/>
              </w:trPr>
              <w:tc>
                <w:tcPr>
                  <w:tcW w:w="632" w:type="dxa"/>
                </w:tcPr>
                <w:p w14:paraId="2D332674" w14:textId="77777777" w:rsidR="0065634A" w:rsidRDefault="0065634A" w:rsidP="0065634A">
                  <w:pPr>
                    <w:rPr>
                      <w:ins w:id="1141" w:author="Ân Duy" w:date="2024-06-17T08:30:00Z"/>
                      <w:rFonts w:ascii="Times New Roman" w:eastAsia="Times New Roman" w:hAnsi="Times New Roman" w:cs="Times New Roman"/>
                    </w:rPr>
                  </w:pPr>
                  <w:ins w:id="1142" w:author="Ân Duy" w:date="2024-06-17T08:30:00Z">
                    <w:r>
                      <w:rPr>
                        <w:rFonts w:ascii="Times New Roman" w:eastAsia="Times New Roman" w:hAnsi="Times New Roman" w:cs="Times New Roman"/>
                      </w:rPr>
                      <w:t>4</w:t>
                    </w:r>
                  </w:ins>
                </w:p>
              </w:tc>
              <w:tc>
                <w:tcPr>
                  <w:tcW w:w="1793" w:type="dxa"/>
                  <w:vAlign w:val="center"/>
                </w:tcPr>
                <w:p w14:paraId="1E56EC03" w14:textId="77777777" w:rsidR="0065634A" w:rsidRDefault="0065634A" w:rsidP="0065634A">
                  <w:pPr>
                    <w:rPr>
                      <w:ins w:id="1143" w:author="Ân Duy" w:date="2024-06-17T08:30:00Z"/>
                      <w:rFonts w:ascii="Times New Roman" w:eastAsia="Times New Roman" w:hAnsi="Times New Roman" w:cs="Times New Roman"/>
                    </w:rPr>
                  </w:pPr>
                  <w:ins w:id="1144" w:author="Ân Duy" w:date="2024-06-17T08:30:00Z">
                    <w:r>
                      <w:rPr>
                        <w:rFonts w:ascii="Times New Roman" w:eastAsia="Times New Roman" w:hAnsi="Times New Roman" w:cs="Times New Roman"/>
                      </w:rPr>
                      <w:t>Xem DS-Tra cứu thông tin sách</w:t>
                    </w:r>
                  </w:ins>
                </w:p>
              </w:tc>
              <w:tc>
                <w:tcPr>
                  <w:tcW w:w="2160" w:type="dxa"/>
                </w:tcPr>
                <w:p w14:paraId="07A8E797" w14:textId="77777777" w:rsidR="0065634A" w:rsidRDefault="0065634A" w:rsidP="0065634A">
                  <w:pPr>
                    <w:rPr>
                      <w:ins w:id="1145" w:author="Ân Duy" w:date="2024-06-17T08:30:00Z"/>
                      <w:rFonts w:ascii="Times New Roman" w:eastAsia="Times New Roman" w:hAnsi="Times New Roman" w:cs="Times New Roman"/>
                    </w:rPr>
                  </w:pPr>
                  <w:ins w:id="1146" w:author="Ân Duy" w:date="2024-06-17T08:30:00Z">
                    <w:r>
                      <w:rPr>
                        <w:rFonts w:ascii="Times New Roman" w:eastAsia="Times New Roman" w:hAnsi="Times New Roman" w:cs="Times New Roman"/>
                      </w:rPr>
                      <w:t>Chọn xem và tra cứu những sách cần tìm</w:t>
                    </w:r>
                  </w:ins>
                </w:p>
              </w:tc>
              <w:tc>
                <w:tcPr>
                  <w:tcW w:w="2340" w:type="dxa"/>
                </w:tcPr>
                <w:p w14:paraId="75C93DAE" w14:textId="77777777" w:rsidR="0065634A" w:rsidRDefault="0065634A" w:rsidP="0065634A">
                  <w:pPr>
                    <w:rPr>
                      <w:ins w:id="1147" w:author="Ân Duy" w:date="2024-06-17T08:30:00Z"/>
                      <w:rFonts w:ascii="Times New Roman" w:eastAsia="Times New Roman" w:hAnsi="Times New Roman" w:cs="Times New Roman"/>
                    </w:rPr>
                  </w:pPr>
                  <w:ins w:id="1148" w:author="Ân Duy" w:date="2024-06-17T08:30:00Z">
                    <w:r>
                      <w:rPr>
                        <w:rFonts w:ascii="Times New Roman" w:eastAsia="Times New Roman" w:hAnsi="Times New Roman" w:cs="Times New Roman"/>
                      </w:rPr>
                      <w:t>Hiển thị danh sách sách được tra cứu</w:t>
                    </w:r>
                  </w:ins>
                </w:p>
              </w:tc>
              <w:tc>
                <w:tcPr>
                  <w:tcW w:w="2610" w:type="dxa"/>
                </w:tcPr>
                <w:p w14:paraId="44503465" w14:textId="77777777" w:rsidR="0065634A" w:rsidRDefault="0065634A" w:rsidP="0065634A">
                  <w:pPr>
                    <w:rPr>
                      <w:ins w:id="1149" w:author="Ân Duy" w:date="2024-06-17T08:30:00Z"/>
                      <w:rFonts w:ascii="Times New Roman" w:eastAsia="Times New Roman" w:hAnsi="Times New Roman" w:cs="Times New Roman"/>
                    </w:rPr>
                  </w:pPr>
                </w:p>
              </w:tc>
            </w:tr>
          </w:tbl>
          <w:p w14:paraId="4315FBCD" w14:textId="77777777" w:rsidR="0065634A" w:rsidRDefault="0065634A" w:rsidP="0065634A">
            <w:pPr>
              <w:rPr>
                <w:ins w:id="1150" w:author="Ân Duy" w:date="2024-06-17T08:30:00Z"/>
              </w:rPr>
            </w:pPr>
          </w:p>
          <w:tbl>
            <w:tblPr>
              <w:tblW w:w="9535"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ook w:val="0400" w:firstRow="0" w:lastRow="0" w:firstColumn="0" w:lastColumn="0" w:noHBand="0" w:noVBand="1"/>
            </w:tblPr>
            <w:tblGrid>
              <w:gridCol w:w="632"/>
              <w:gridCol w:w="1793"/>
              <w:gridCol w:w="2160"/>
              <w:gridCol w:w="2340"/>
              <w:gridCol w:w="2610"/>
            </w:tblGrid>
            <w:tr w:rsidR="0065634A" w14:paraId="3F4FC426" w14:textId="77777777" w:rsidTr="00CA3B8F">
              <w:trPr>
                <w:trHeight w:val="360"/>
                <w:ins w:id="1151" w:author="Ân Duy" w:date="2024-06-17T08:30:00Z"/>
              </w:trPr>
              <w:tc>
                <w:tcPr>
                  <w:tcW w:w="9535" w:type="dxa"/>
                  <w:gridSpan w:val="5"/>
                  <w:shd w:val="clear" w:color="auto" w:fill="B7DDE8"/>
                </w:tcPr>
                <w:p w14:paraId="3D69B3FA" w14:textId="77777777" w:rsidR="0065634A" w:rsidRDefault="0065634A" w:rsidP="0065634A">
                  <w:pPr>
                    <w:jc w:val="center"/>
                    <w:rPr>
                      <w:ins w:id="1152" w:author="Ân Duy" w:date="2024-06-17T08:30:00Z"/>
                      <w:rFonts w:ascii="Times New Roman" w:eastAsia="Times New Roman" w:hAnsi="Times New Roman" w:cs="Times New Roman"/>
                      <w:b/>
                    </w:rPr>
                  </w:pPr>
                  <w:ins w:id="1153" w:author="Ân Duy" w:date="2024-06-17T08:30:00Z">
                    <w:r>
                      <w:rPr>
                        <w:rFonts w:ascii="Times New Roman" w:eastAsia="Times New Roman" w:hAnsi="Times New Roman" w:cs="Times New Roman"/>
                        <w:b/>
                      </w:rPr>
                      <w:t xml:space="preserve">Bảng trách nhiệm </w:t>
                    </w:r>
                  </w:ins>
                </w:p>
                <w:p w14:paraId="1B2A42C2" w14:textId="77777777" w:rsidR="0065634A" w:rsidRDefault="0065634A" w:rsidP="0065634A">
                  <w:pPr>
                    <w:jc w:val="center"/>
                    <w:rPr>
                      <w:ins w:id="1154" w:author="Ân Duy" w:date="2024-06-17T08:30:00Z"/>
                      <w:rFonts w:ascii="Times New Roman" w:eastAsia="Times New Roman" w:hAnsi="Times New Roman" w:cs="Times New Roman"/>
                      <w:b/>
                    </w:rPr>
                  </w:pPr>
                  <w:ins w:id="1155" w:author="Ân Duy" w:date="2024-06-17T08:30:00Z">
                    <w:r>
                      <w:rPr>
                        <w:rFonts w:ascii="Times New Roman" w:eastAsia="Times New Roman" w:hAnsi="Times New Roman" w:cs="Times New Roman"/>
                        <w:b/>
                      </w:rPr>
                      <w:t>Bộ phận: Bộ phận kho</w:t>
                    </w:r>
                  </w:ins>
                </w:p>
              </w:tc>
            </w:tr>
            <w:tr w:rsidR="0065634A" w14:paraId="402D5FED" w14:textId="77777777" w:rsidTr="00CA3B8F">
              <w:trPr>
                <w:trHeight w:val="360"/>
                <w:ins w:id="1156" w:author="Ân Duy" w:date="2024-06-17T08:30:00Z"/>
              </w:trPr>
              <w:tc>
                <w:tcPr>
                  <w:tcW w:w="632" w:type="dxa"/>
                  <w:shd w:val="clear" w:color="auto" w:fill="FFFF00"/>
                </w:tcPr>
                <w:p w14:paraId="7224BE11" w14:textId="77777777" w:rsidR="0065634A" w:rsidRDefault="0065634A" w:rsidP="0065634A">
                  <w:pPr>
                    <w:jc w:val="center"/>
                    <w:rPr>
                      <w:ins w:id="1157" w:author="Ân Duy" w:date="2024-06-17T08:30:00Z"/>
                      <w:rFonts w:ascii="Times New Roman" w:eastAsia="Times New Roman" w:hAnsi="Times New Roman" w:cs="Times New Roman"/>
                      <w:b/>
                    </w:rPr>
                  </w:pPr>
                  <w:ins w:id="1158" w:author="Ân Duy" w:date="2024-06-17T08:30:00Z">
                    <w:r>
                      <w:rPr>
                        <w:rFonts w:ascii="Times New Roman" w:eastAsia="Times New Roman" w:hAnsi="Times New Roman" w:cs="Times New Roman"/>
                        <w:b/>
                      </w:rPr>
                      <w:t>STT</w:t>
                    </w:r>
                  </w:ins>
                </w:p>
              </w:tc>
              <w:tc>
                <w:tcPr>
                  <w:tcW w:w="1793" w:type="dxa"/>
                  <w:shd w:val="clear" w:color="auto" w:fill="FFFF00"/>
                </w:tcPr>
                <w:p w14:paraId="069C9155" w14:textId="77777777" w:rsidR="0065634A" w:rsidRDefault="0065634A" w:rsidP="0065634A">
                  <w:pPr>
                    <w:jc w:val="center"/>
                    <w:rPr>
                      <w:ins w:id="1159" w:author="Ân Duy" w:date="2024-06-17T08:30:00Z"/>
                      <w:rFonts w:ascii="Times New Roman" w:eastAsia="Times New Roman" w:hAnsi="Times New Roman" w:cs="Times New Roman"/>
                      <w:b/>
                    </w:rPr>
                  </w:pPr>
                  <w:ins w:id="1160" w:author="Ân Duy" w:date="2024-06-17T08:30:00Z">
                    <w:r>
                      <w:rPr>
                        <w:rFonts w:ascii="Times New Roman" w:eastAsia="Times New Roman" w:hAnsi="Times New Roman" w:cs="Times New Roman"/>
                        <w:b/>
                      </w:rPr>
                      <w:t>Nghiệp vụ</w:t>
                    </w:r>
                  </w:ins>
                </w:p>
              </w:tc>
              <w:tc>
                <w:tcPr>
                  <w:tcW w:w="2160" w:type="dxa"/>
                  <w:shd w:val="clear" w:color="auto" w:fill="FFFF00"/>
                </w:tcPr>
                <w:p w14:paraId="3F8026CC" w14:textId="77777777" w:rsidR="0065634A" w:rsidRDefault="0065634A" w:rsidP="0065634A">
                  <w:pPr>
                    <w:jc w:val="center"/>
                    <w:rPr>
                      <w:ins w:id="1161" w:author="Ân Duy" w:date="2024-06-17T08:30:00Z"/>
                      <w:rFonts w:ascii="Times New Roman" w:eastAsia="Times New Roman" w:hAnsi="Times New Roman" w:cs="Times New Roman"/>
                      <w:b/>
                    </w:rPr>
                  </w:pPr>
                  <w:ins w:id="1162" w:author="Ân Duy" w:date="2024-06-17T08:30:00Z">
                    <w:r>
                      <w:rPr>
                        <w:rFonts w:ascii="Times New Roman" w:eastAsia="Times New Roman" w:hAnsi="Times New Roman" w:cs="Times New Roman"/>
                        <w:b/>
                      </w:rPr>
                      <w:t>Người dùng</w:t>
                    </w:r>
                  </w:ins>
                </w:p>
              </w:tc>
              <w:tc>
                <w:tcPr>
                  <w:tcW w:w="2340" w:type="dxa"/>
                  <w:shd w:val="clear" w:color="auto" w:fill="FFFF00"/>
                </w:tcPr>
                <w:p w14:paraId="325D2D70" w14:textId="77777777" w:rsidR="0065634A" w:rsidRDefault="0065634A" w:rsidP="0065634A">
                  <w:pPr>
                    <w:jc w:val="center"/>
                    <w:rPr>
                      <w:ins w:id="1163" w:author="Ân Duy" w:date="2024-06-17T08:30:00Z"/>
                      <w:rFonts w:ascii="Times New Roman" w:eastAsia="Times New Roman" w:hAnsi="Times New Roman" w:cs="Times New Roman"/>
                      <w:b/>
                    </w:rPr>
                  </w:pPr>
                  <w:ins w:id="1164" w:author="Ân Duy" w:date="2024-06-17T08:30:00Z">
                    <w:r>
                      <w:rPr>
                        <w:rFonts w:ascii="Times New Roman" w:eastAsia="Times New Roman" w:hAnsi="Times New Roman" w:cs="Times New Roman"/>
                        <w:b/>
                      </w:rPr>
                      <w:t>Phần mềm</w:t>
                    </w:r>
                  </w:ins>
                </w:p>
              </w:tc>
              <w:tc>
                <w:tcPr>
                  <w:tcW w:w="2610" w:type="dxa"/>
                  <w:shd w:val="clear" w:color="auto" w:fill="FFFF00"/>
                </w:tcPr>
                <w:p w14:paraId="3BA4E68C" w14:textId="77777777" w:rsidR="0065634A" w:rsidRDefault="0065634A" w:rsidP="0065634A">
                  <w:pPr>
                    <w:jc w:val="center"/>
                    <w:rPr>
                      <w:ins w:id="1165" w:author="Ân Duy" w:date="2024-06-17T08:30:00Z"/>
                      <w:rFonts w:ascii="Times New Roman" w:eastAsia="Times New Roman" w:hAnsi="Times New Roman" w:cs="Times New Roman"/>
                      <w:b/>
                    </w:rPr>
                  </w:pPr>
                  <w:ins w:id="1166" w:author="Ân Duy" w:date="2024-06-17T08:30:00Z">
                    <w:r>
                      <w:rPr>
                        <w:rFonts w:ascii="Times New Roman" w:eastAsia="Times New Roman" w:hAnsi="Times New Roman" w:cs="Times New Roman"/>
                        <w:b/>
                      </w:rPr>
                      <w:t>Ghi chú</w:t>
                    </w:r>
                  </w:ins>
                </w:p>
              </w:tc>
            </w:tr>
            <w:tr w:rsidR="0065634A" w14:paraId="5FB8BFE6" w14:textId="77777777" w:rsidTr="00CA3B8F">
              <w:trPr>
                <w:trHeight w:val="285"/>
                <w:ins w:id="1167" w:author="Ân Duy" w:date="2024-06-17T08:30:00Z"/>
              </w:trPr>
              <w:tc>
                <w:tcPr>
                  <w:tcW w:w="632" w:type="dxa"/>
                </w:tcPr>
                <w:p w14:paraId="27C5E37C" w14:textId="77777777" w:rsidR="0065634A" w:rsidRDefault="0065634A" w:rsidP="0065634A">
                  <w:pPr>
                    <w:rPr>
                      <w:ins w:id="1168" w:author="Ân Duy" w:date="2024-06-17T08:30:00Z"/>
                      <w:rFonts w:ascii="Times New Roman" w:eastAsia="Times New Roman" w:hAnsi="Times New Roman" w:cs="Times New Roman"/>
                    </w:rPr>
                  </w:pPr>
                  <w:ins w:id="1169" w:author="Ân Duy" w:date="2024-06-17T08:30:00Z">
                    <w:r>
                      <w:rPr>
                        <w:rFonts w:ascii="Times New Roman" w:eastAsia="Times New Roman" w:hAnsi="Times New Roman" w:cs="Times New Roman"/>
                      </w:rPr>
                      <w:t>1</w:t>
                    </w:r>
                  </w:ins>
                </w:p>
              </w:tc>
              <w:tc>
                <w:tcPr>
                  <w:tcW w:w="1793" w:type="dxa"/>
                  <w:vAlign w:val="center"/>
                </w:tcPr>
                <w:p w14:paraId="6DB4E476" w14:textId="77777777" w:rsidR="0065634A" w:rsidRDefault="0065634A" w:rsidP="0065634A">
                  <w:pPr>
                    <w:rPr>
                      <w:ins w:id="1170" w:author="Ân Duy" w:date="2024-06-17T08:30:00Z"/>
                      <w:rFonts w:ascii="Times New Roman" w:eastAsia="Times New Roman" w:hAnsi="Times New Roman" w:cs="Times New Roman"/>
                    </w:rPr>
                  </w:pPr>
                  <w:ins w:id="1171" w:author="Ân Duy" w:date="2024-06-17T08:30:00Z">
                    <w:r>
                      <w:rPr>
                        <w:rFonts w:ascii="Times New Roman" w:eastAsia="Times New Roman" w:hAnsi="Times New Roman" w:cs="Times New Roman"/>
                      </w:rPr>
                      <w:t>Phiếu nhập kho sách</w:t>
                    </w:r>
                  </w:ins>
                </w:p>
              </w:tc>
              <w:tc>
                <w:tcPr>
                  <w:tcW w:w="2160" w:type="dxa"/>
                </w:tcPr>
                <w:p w14:paraId="4FAD6998" w14:textId="77777777" w:rsidR="0065634A" w:rsidRDefault="0065634A" w:rsidP="0065634A">
                  <w:pPr>
                    <w:rPr>
                      <w:ins w:id="1172" w:author="Ân Duy" w:date="2024-06-17T08:30:00Z"/>
                      <w:rFonts w:ascii="Times New Roman" w:eastAsia="Times New Roman" w:hAnsi="Times New Roman" w:cs="Times New Roman"/>
                    </w:rPr>
                  </w:pPr>
                  <w:ins w:id="1173" w:author="Ân Duy" w:date="2024-06-17T08:30:00Z">
                    <w:r>
                      <w:rPr>
                        <w:rFonts w:ascii="Times New Roman" w:eastAsia="Times New Roman" w:hAnsi="Times New Roman" w:cs="Times New Roman"/>
                      </w:rPr>
                      <w:t xml:space="preserve">Nhập đúng dữ liệu vào phiếu </w:t>
                    </w:r>
                  </w:ins>
                </w:p>
              </w:tc>
              <w:tc>
                <w:tcPr>
                  <w:tcW w:w="2340" w:type="dxa"/>
                </w:tcPr>
                <w:p w14:paraId="4AB8C742" w14:textId="77777777" w:rsidR="0065634A" w:rsidRDefault="0065634A" w:rsidP="0065634A">
                  <w:pPr>
                    <w:rPr>
                      <w:ins w:id="1174" w:author="Ân Duy" w:date="2024-06-17T08:30:00Z"/>
                      <w:rFonts w:ascii="Times New Roman" w:eastAsia="Times New Roman" w:hAnsi="Times New Roman" w:cs="Times New Roman"/>
                    </w:rPr>
                  </w:pPr>
                  <w:ins w:id="1175" w:author="Ân Duy" w:date="2024-06-17T08:30:00Z">
                    <w:r>
                      <w:rPr>
                        <w:rFonts w:ascii="Times New Roman" w:eastAsia="Times New Roman" w:hAnsi="Times New Roman" w:cs="Times New Roman"/>
                      </w:rPr>
                      <w:t>Cập nhật và lưu trữ dữ liệu</w:t>
                    </w:r>
                  </w:ins>
                </w:p>
              </w:tc>
              <w:tc>
                <w:tcPr>
                  <w:tcW w:w="2610" w:type="dxa"/>
                </w:tcPr>
                <w:p w14:paraId="2DC0FD0E" w14:textId="77777777" w:rsidR="0065634A" w:rsidRDefault="0065634A" w:rsidP="0065634A">
                  <w:pPr>
                    <w:rPr>
                      <w:ins w:id="1176" w:author="Ân Duy" w:date="2024-06-17T08:30:00Z"/>
                      <w:rFonts w:ascii="Times New Roman" w:eastAsia="Times New Roman" w:hAnsi="Times New Roman" w:cs="Times New Roman"/>
                    </w:rPr>
                  </w:pPr>
                </w:p>
              </w:tc>
            </w:tr>
            <w:tr w:rsidR="0065634A" w14:paraId="056158A1" w14:textId="77777777" w:rsidTr="00CA3B8F">
              <w:trPr>
                <w:trHeight w:val="285"/>
                <w:ins w:id="1177" w:author="Ân Duy" w:date="2024-06-17T08:30:00Z"/>
              </w:trPr>
              <w:tc>
                <w:tcPr>
                  <w:tcW w:w="632" w:type="dxa"/>
                </w:tcPr>
                <w:p w14:paraId="4DA6D523" w14:textId="77777777" w:rsidR="0065634A" w:rsidRDefault="0065634A" w:rsidP="0065634A">
                  <w:pPr>
                    <w:rPr>
                      <w:ins w:id="1178" w:author="Ân Duy" w:date="2024-06-17T08:30:00Z"/>
                      <w:rFonts w:ascii="Times New Roman" w:eastAsia="Times New Roman" w:hAnsi="Times New Roman" w:cs="Times New Roman"/>
                    </w:rPr>
                  </w:pPr>
                  <w:ins w:id="1179" w:author="Ân Duy" w:date="2024-06-17T08:30:00Z">
                    <w:r>
                      <w:rPr>
                        <w:rFonts w:ascii="Times New Roman" w:eastAsia="Times New Roman" w:hAnsi="Times New Roman" w:cs="Times New Roman"/>
                      </w:rPr>
                      <w:t>2</w:t>
                    </w:r>
                  </w:ins>
                </w:p>
              </w:tc>
              <w:tc>
                <w:tcPr>
                  <w:tcW w:w="1793" w:type="dxa"/>
                  <w:vAlign w:val="center"/>
                </w:tcPr>
                <w:p w14:paraId="144B7FDA" w14:textId="77777777" w:rsidR="0065634A" w:rsidRDefault="0065634A" w:rsidP="0065634A">
                  <w:pPr>
                    <w:rPr>
                      <w:ins w:id="1180" w:author="Ân Duy" w:date="2024-06-17T08:30:00Z"/>
                      <w:rFonts w:ascii="Times New Roman" w:eastAsia="Times New Roman" w:hAnsi="Times New Roman" w:cs="Times New Roman"/>
                    </w:rPr>
                  </w:pPr>
                  <w:ins w:id="1181" w:author="Ân Duy" w:date="2024-06-17T08:30:00Z">
                    <w:r>
                      <w:rPr>
                        <w:rFonts w:ascii="Times New Roman" w:eastAsia="Times New Roman" w:hAnsi="Times New Roman" w:cs="Times New Roman"/>
                      </w:rPr>
                      <w:t>Phiếu xuất kho sách</w:t>
                    </w:r>
                  </w:ins>
                </w:p>
              </w:tc>
              <w:tc>
                <w:tcPr>
                  <w:tcW w:w="2160" w:type="dxa"/>
                </w:tcPr>
                <w:p w14:paraId="2F748365" w14:textId="77777777" w:rsidR="0065634A" w:rsidRDefault="0065634A" w:rsidP="0065634A">
                  <w:pPr>
                    <w:rPr>
                      <w:ins w:id="1182" w:author="Ân Duy" w:date="2024-06-17T08:30:00Z"/>
                      <w:rFonts w:ascii="Times New Roman" w:eastAsia="Times New Roman" w:hAnsi="Times New Roman" w:cs="Times New Roman"/>
                    </w:rPr>
                  </w:pPr>
                  <w:ins w:id="1183" w:author="Ân Duy" w:date="2024-06-17T08:30:00Z">
                    <w:r>
                      <w:rPr>
                        <w:rFonts w:ascii="Times New Roman" w:eastAsia="Times New Roman" w:hAnsi="Times New Roman" w:cs="Times New Roman"/>
                      </w:rPr>
                      <w:t>Nhập đúng dữ liệu vào phiếu</w:t>
                    </w:r>
                  </w:ins>
                </w:p>
              </w:tc>
              <w:tc>
                <w:tcPr>
                  <w:tcW w:w="2340" w:type="dxa"/>
                </w:tcPr>
                <w:p w14:paraId="23E1922F" w14:textId="77777777" w:rsidR="0065634A" w:rsidRDefault="0065634A" w:rsidP="0065634A">
                  <w:pPr>
                    <w:rPr>
                      <w:ins w:id="1184" w:author="Ân Duy" w:date="2024-06-17T08:30:00Z"/>
                      <w:rFonts w:ascii="Times New Roman" w:eastAsia="Times New Roman" w:hAnsi="Times New Roman" w:cs="Times New Roman"/>
                    </w:rPr>
                  </w:pPr>
                  <w:ins w:id="1185" w:author="Ân Duy" w:date="2024-06-17T08:30:00Z">
                    <w:r>
                      <w:rPr>
                        <w:rFonts w:ascii="Times New Roman" w:eastAsia="Times New Roman" w:hAnsi="Times New Roman" w:cs="Times New Roman"/>
                      </w:rPr>
                      <w:t>Cập nhật và lưu trữ dữ liệu</w:t>
                    </w:r>
                  </w:ins>
                </w:p>
              </w:tc>
              <w:tc>
                <w:tcPr>
                  <w:tcW w:w="2610" w:type="dxa"/>
                </w:tcPr>
                <w:p w14:paraId="1FB1DC69" w14:textId="77777777" w:rsidR="0065634A" w:rsidRDefault="0065634A" w:rsidP="0065634A">
                  <w:pPr>
                    <w:rPr>
                      <w:ins w:id="1186" w:author="Ân Duy" w:date="2024-06-17T08:30:00Z"/>
                      <w:rFonts w:ascii="Times New Roman" w:eastAsia="Times New Roman" w:hAnsi="Times New Roman" w:cs="Times New Roman"/>
                    </w:rPr>
                  </w:pPr>
                </w:p>
              </w:tc>
            </w:tr>
            <w:tr w:rsidR="0065634A" w14:paraId="1D99E0C6" w14:textId="77777777" w:rsidTr="00CA3B8F">
              <w:trPr>
                <w:trHeight w:val="285"/>
                <w:ins w:id="1187" w:author="Ân Duy" w:date="2024-06-17T08:30:00Z"/>
              </w:trPr>
              <w:tc>
                <w:tcPr>
                  <w:tcW w:w="632" w:type="dxa"/>
                </w:tcPr>
                <w:p w14:paraId="0291B99C" w14:textId="77777777" w:rsidR="0065634A" w:rsidRDefault="0065634A" w:rsidP="0065634A">
                  <w:pPr>
                    <w:rPr>
                      <w:ins w:id="1188" w:author="Ân Duy" w:date="2024-06-17T08:30:00Z"/>
                      <w:rFonts w:ascii="Times New Roman" w:eastAsia="Times New Roman" w:hAnsi="Times New Roman" w:cs="Times New Roman"/>
                    </w:rPr>
                  </w:pPr>
                  <w:ins w:id="1189" w:author="Ân Duy" w:date="2024-06-17T08:30:00Z">
                    <w:r>
                      <w:rPr>
                        <w:rFonts w:ascii="Times New Roman" w:eastAsia="Times New Roman" w:hAnsi="Times New Roman" w:cs="Times New Roman"/>
                      </w:rPr>
                      <w:t>3</w:t>
                    </w:r>
                  </w:ins>
                </w:p>
              </w:tc>
              <w:tc>
                <w:tcPr>
                  <w:tcW w:w="1793" w:type="dxa"/>
                  <w:vAlign w:val="center"/>
                </w:tcPr>
                <w:p w14:paraId="2B8A5417" w14:textId="77777777" w:rsidR="0065634A" w:rsidRDefault="0065634A" w:rsidP="0065634A">
                  <w:pPr>
                    <w:rPr>
                      <w:ins w:id="1190" w:author="Ân Duy" w:date="2024-06-17T08:30:00Z"/>
                      <w:rFonts w:ascii="Times New Roman" w:eastAsia="Times New Roman" w:hAnsi="Times New Roman" w:cs="Times New Roman"/>
                    </w:rPr>
                  </w:pPr>
                  <w:ins w:id="1191" w:author="Ân Duy" w:date="2024-06-17T08:30:00Z">
                    <w:r>
                      <w:rPr>
                        <w:rFonts w:ascii="Times New Roman" w:eastAsia="Times New Roman" w:hAnsi="Times New Roman" w:cs="Times New Roman"/>
                      </w:rPr>
                      <w:t>Báo cáo sách nhập kho</w:t>
                    </w:r>
                  </w:ins>
                </w:p>
              </w:tc>
              <w:tc>
                <w:tcPr>
                  <w:tcW w:w="2160" w:type="dxa"/>
                </w:tcPr>
                <w:p w14:paraId="74C8B598" w14:textId="77777777" w:rsidR="0065634A" w:rsidRDefault="0065634A" w:rsidP="0065634A">
                  <w:pPr>
                    <w:rPr>
                      <w:ins w:id="1192" w:author="Ân Duy" w:date="2024-06-17T08:30:00Z"/>
                      <w:rFonts w:ascii="Times New Roman" w:eastAsia="Times New Roman" w:hAnsi="Times New Roman" w:cs="Times New Roman"/>
                    </w:rPr>
                  </w:pPr>
                  <w:ins w:id="1193" w:author="Ân Duy" w:date="2024-06-17T08:30:00Z">
                    <w:r>
                      <w:rPr>
                        <w:rFonts w:ascii="Times New Roman" w:eastAsia="Times New Roman" w:hAnsi="Times New Roman" w:cs="Times New Roman"/>
                      </w:rPr>
                      <w:t>Nhập thông tin vào excel sách đã nhập kho</w:t>
                    </w:r>
                  </w:ins>
                </w:p>
              </w:tc>
              <w:tc>
                <w:tcPr>
                  <w:tcW w:w="2340" w:type="dxa"/>
                </w:tcPr>
                <w:p w14:paraId="52EB84C0" w14:textId="77777777" w:rsidR="0065634A" w:rsidRDefault="0065634A" w:rsidP="0065634A">
                  <w:pPr>
                    <w:rPr>
                      <w:ins w:id="1194" w:author="Ân Duy" w:date="2024-06-17T08:30:00Z"/>
                      <w:rFonts w:ascii="Times New Roman" w:eastAsia="Times New Roman" w:hAnsi="Times New Roman" w:cs="Times New Roman"/>
                    </w:rPr>
                  </w:pPr>
                  <w:ins w:id="1195" w:author="Ân Duy" w:date="2024-06-17T08:30:00Z">
                    <w:r>
                      <w:rPr>
                        <w:rFonts w:ascii="Times New Roman" w:eastAsia="Times New Roman" w:hAnsi="Times New Roman" w:cs="Times New Roman"/>
                      </w:rPr>
                      <w:t>Tính toán chính xác dữ liệu</w:t>
                    </w:r>
                  </w:ins>
                </w:p>
              </w:tc>
              <w:tc>
                <w:tcPr>
                  <w:tcW w:w="2610" w:type="dxa"/>
                </w:tcPr>
                <w:p w14:paraId="30508F65" w14:textId="77777777" w:rsidR="0065634A" w:rsidRDefault="0065634A" w:rsidP="0065634A">
                  <w:pPr>
                    <w:rPr>
                      <w:ins w:id="1196" w:author="Ân Duy" w:date="2024-06-17T08:30:00Z"/>
                      <w:rFonts w:ascii="Times New Roman" w:eastAsia="Times New Roman" w:hAnsi="Times New Roman" w:cs="Times New Roman"/>
                    </w:rPr>
                  </w:pPr>
                </w:p>
              </w:tc>
            </w:tr>
          </w:tbl>
          <w:p w14:paraId="2F99CA85" w14:textId="03467863" w:rsidR="00752FAD" w:rsidDel="0065634A" w:rsidRDefault="00431266" w:rsidP="0083153B">
            <w:pPr>
              <w:jc w:val="center"/>
              <w:rPr>
                <w:del w:id="1197" w:author="Ân Duy" w:date="2024-06-17T08:30:00Z"/>
                <w:rFonts w:ascii="Times New Roman" w:hAnsi="Times New Roman" w:cs="Times New Roman"/>
                <w:b/>
                <w:bCs/>
              </w:rPr>
            </w:pPr>
            <w:del w:id="1198" w:author="Ân Duy" w:date="2024-06-17T08:30:00Z">
              <w:r w:rsidRPr="004A68EB" w:rsidDel="0065634A">
                <w:rPr>
                  <w:rFonts w:ascii="Times New Roman" w:hAnsi="Times New Roman" w:cs="Times New Roman"/>
                  <w:b/>
                  <w:bCs/>
                </w:rPr>
                <w:delText xml:space="preserve">Bảng trách nhiệm </w:delText>
              </w:r>
            </w:del>
          </w:p>
          <w:p w14:paraId="39FB0C69" w14:textId="683791D9" w:rsidR="00431266" w:rsidRPr="004A68EB" w:rsidDel="0065634A" w:rsidRDefault="00752FAD" w:rsidP="0083153B">
            <w:pPr>
              <w:jc w:val="center"/>
              <w:rPr>
                <w:del w:id="1199" w:author="Ân Duy" w:date="2024-06-17T08:30:00Z"/>
                <w:rFonts w:ascii="Times New Roman" w:hAnsi="Times New Roman" w:cs="Times New Roman"/>
                <w:b/>
                <w:bCs/>
              </w:rPr>
            </w:pPr>
            <w:del w:id="1200" w:author="Ân Duy" w:date="2024-06-17T08:30:00Z">
              <w:r w:rsidDel="0065634A">
                <w:rPr>
                  <w:rFonts w:ascii="Times New Roman" w:hAnsi="Times New Roman" w:cs="Times New Roman"/>
                  <w:b/>
                  <w:bCs/>
                </w:rPr>
                <w:delText>B</w:delText>
              </w:r>
              <w:r w:rsidR="00431266" w:rsidRPr="004A68EB" w:rsidDel="0065634A">
                <w:rPr>
                  <w:rFonts w:ascii="Times New Roman" w:hAnsi="Times New Roman" w:cs="Times New Roman"/>
                  <w:b/>
                  <w:bCs/>
                </w:rPr>
                <w:delText>ộ phậ</w:delText>
              </w:r>
              <w:r w:rsidDel="0065634A">
                <w:rPr>
                  <w:rFonts w:ascii="Times New Roman" w:hAnsi="Times New Roman" w:cs="Times New Roman"/>
                  <w:b/>
                  <w:bCs/>
                </w:rPr>
                <w:delText xml:space="preserve">n: </w:delText>
              </w:r>
              <w:r w:rsidR="002161FA" w:rsidDel="0065634A">
                <w:rPr>
                  <w:rFonts w:ascii="Times New Roman" w:hAnsi="Times New Roman" w:cs="Times New Roman"/>
                  <w:b/>
                  <w:bCs/>
                </w:rPr>
                <w:delText>Phòng kinh doanh</w:delText>
              </w:r>
            </w:del>
          </w:p>
        </w:tc>
      </w:tr>
      <w:tr w:rsidR="00431266" w:rsidRPr="004A68EB" w:rsidDel="0065634A" w14:paraId="70AECCA5" w14:textId="7C6C3590" w:rsidTr="0065634A">
        <w:trPr>
          <w:trHeight w:val="360"/>
          <w:del w:id="1201" w:author="Ân Duy" w:date="2024-06-17T08:30:00Z"/>
          <w:trPrChange w:id="1202" w:author="Ân Duy" w:date="2024-06-17T08:30:00Z">
            <w:trPr>
              <w:gridBefore w:val="1"/>
              <w:gridAfter w:val="0"/>
              <w:trHeight w:val="360"/>
            </w:trPr>
          </w:trPrChange>
        </w:trPr>
        <w:tc>
          <w:tcPr>
            <w:tcW w:w="632" w:type="dxa"/>
            <w:gridSpan w:val="3"/>
            <w:shd w:val="clear" w:color="auto" w:fill="FFFF00"/>
            <w:noWrap/>
            <w:tcPrChange w:id="1203" w:author="Ân Duy" w:date="2024-06-17T08:30:00Z">
              <w:tcPr>
                <w:tcW w:w="632" w:type="dxa"/>
                <w:gridSpan w:val="2"/>
                <w:shd w:val="clear" w:color="auto" w:fill="FFFF00"/>
                <w:noWrap/>
              </w:tcPr>
            </w:tcPrChange>
          </w:tcPr>
          <w:p w14:paraId="02CDF7B1" w14:textId="449BD999" w:rsidR="00431266" w:rsidRPr="004A68EB" w:rsidDel="0065634A" w:rsidRDefault="00431266" w:rsidP="0083153B">
            <w:pPr>
              <w:jc w:val="center"/>
              <w:rPr>
                <w:del w:id="1204" w:author="Ân Duy" w:date="2024-06-17T08:30:00Z"/>
                <w:rFonts w:ascii="Times New Roman" w:hAnsi="Times New Roman" w:cs="Times New Roman"/>
                <w:b/>
                <w:bCs/>
              </w:rPr>
            </w:pPr>
            <w:del w:id="1205" w:author="Ân Duy" w:date="2024-06-17T08:30:00Z">
              <w:r w:rsidRPr="004A68EB" w:rsidDel="0065634A">
                <w:rPr>
                  <w:rFonts w:ascii="Times New Roman" w:hAnsi="Times New Roman" w:cs="Times New Roman"/>
                  <w:b/>
                  <w:bCs/>
                </w:rPr>
                <w:delText>STT</w:delText>
              </w:r>
            </w:del>
          </w:p>
        </w:tc>
        <w:tc>
          <w:tcPr>
            <w:tcW w:w="1793" w:type="dxa"/>
            <w:gridSpan w:val="2"/>
            <w:shd w:val="clear" w:color="auto" w:fill="FFFF00"/>
            <w:noWrap/>
            <w:tcPrChange w:id="1206" w:author="Ân Duy" w:date="2024-06-17T08:30:00Z">
              <w:tcPr>
                <w:tcW w:w="1793" w:type="dxa"/>
                <w:gridSpan w:val="3"/>
                <w:shd w:val="clear" w:color="auto" w:fill="FFFF00"/>
                <w:noWrap/>
              </w:tcPr>
            </w:tcPrChange>
          </w:tcPr>
          <w:p w14:paraId="32A3EDE2" w14:textId="29F796E1" w:rsidR="00431266" w:rsidRPr="004A68EB" w:rsidDel="0065634A" w:rsidRDefault="00431266" w:rsidP="0083153B">
            <w:pPr>
              <w:jc w:val="center"/>
              <w:rPr>
                <w:del w:id="1207" w:author="Ân Duy" w:date="2024-06-17T08:30:00Z"/>
                <w:rFonts w:ascii="Times New Roman" w:hAnsi="Times New Roman" w:cs="Times New Roman"/>
                <w:b/>
                <w:bCs/>
              </w:rPr>
            </w:pPr>
            <w:del w:id="1208" w:author="Ân Duy" w:date="2024-06-17T08:30:00Z">
              <w:r w:rsidRPr="004A68EB" w:rsidDel="0065634A">
                <w:rPr>
                  <w:rFonts w:ascii="Times New Roman" w:hAnsi="Times New Roman" w:cs="Times New Roman"/>
                  <w:b/>
                  <w:bCs/>
                </w:rPr>
                <w:delText>Nghiệp vụ</w:delText>
              </w:r>
            </w:del>
          </w:p>
        </w:tc>
        <w:tc>
          <w:tcPr>
            <w:tcW w:w="2160" w:type="dxa"/>
            <w:gridSpan w:val="2"/>
            <w:shd w:val="clear" w:color="auto" w:fill="FFFF00"/>
            <w:noWrap/>
            <w:tcPrChange w:id="1209" w:author="Ân Duy" w:date="2024-06-17T08:30:00Z">
              <w:tcPr>
                <w:tcW w:w="2160" w:type="dxa"/>
                <w:gridSpan w:val="3"/>
                <w:shd w:val="clear" w:color="auto" w:fill="FFFF00"/>
                <w:noWrap/>
              </w:tcPr>
            </w:tcPrChange>
          </w:tcPr>
          <w:p w14:paraId="55E9D3DD" w14:textId="1A63F67B" w:rsidR="00431266" w:rsidRPr="004A68EB" w:rsidDel="0065634A" w:rsidRDefault="00431266" w:rsidP="0083153B">
            <w:pPr>
              <w:jc w:val="center"/>
              <w:rPr>
                <w:del w:id="1210" w:author="Ân Duy" w:date="2024-06-17T08:30:00Z"/>
                <w:rFonts w:ascii="Times New Roman" w:hAnsi="Times New Roman" w:cs="Times New Roman"/>
                <w:b/>
                <w:bCs/>
              </w:rPr>
            </w:pPr>
            <w:del w:id="1211" w:author="Ân Duy" w:date="2024-06-17T08:30:00Z">
              <w:r w:rsidRPr="004A68EB" w:rsidDel="0065634A">
                <w:rPr>
                  <w:rFonts w:ascii="Times New Roman" w:hAnsi="Times New Roman" w:cs="Times New Roman"/>
                  <w:b/>
                  <w:bCs/>
                </w:rPr>
                <w:delText>Người dùng</w:delText>
              </w:r>
            </w:del>
          </w:p>
        </w:tc>
        <w:tc>
          <w:tcPr>
            <w:tcW w:w="2340" w:type="dxa"/>
            <w:gridSpan w:val="2"/>
            <w:shd w:val="clear" w:color="auto" w:fill="FFFF00"/>
            <w:noWrap/>
            <w:tcPrChange w:id="1212" w:author="Ân Duy" w:date="2024-06-17T08:30:00Z">
              <w:tcPr>
                <w:tcW w:w="2340" w:type="dxa"/>
                <w:gridSpan w:val="3"/>
                <w:shd w:val="clear" w:color="auto" w:fill="FFFF00"/>
                <w:noWrap/>
              </w:tcPr>
            </w:tcPrChange>
          </w:tcPr>
          <w:p w14:paraId="0671B130" w14:textId="07F37DC4" w:rsidR="00431266" w:rsidRPr="004A68EB" w:rsidDel="0065634A" w:rsidRDefault="00431266" w:rsidP="0083153B">
            <w:pPr>
              <w:jc w:val="center"/>
              <w:rPr>
                <w:del w:id="1213" w:author="Ân Duy" w:date="2024-06-17T08:30:00Z"/>
                <w:rFonts w:ascii="Times New Roman" w:hAnsi="Times New Roman" w:cs="Times New Roman"/>
                <w:b/>
                <w:bCs/>
              </w:rPr>
            </w:pPr>
            <w:del w:id="1214" w:author="Ân Duy" w:date="2024-06-17T08:30:00Z">
              <w:r w:rsidRPr="004A68EB" w:rsidDel="0065634A">
                <w:rPr>
                  <w:rFonts w:ascii="Times New Roman" w:hAnsi="Times New Roman" w:cs="Times New Roman"/>
                  <w:b/>
                  <w:bCs/>
                </w:rPr>
                <w:delText>Phần mềm</w:delText>
              </w:r>
            </w:del>
          </w:p>
        </w:tc>
        <w:tc>
          <w:tcPr>
            <w:tcW w:w="2610" w:type="dxa"/>
            <w:gridSpan w:val="2"/>
            <w:shd w:val="clear" w:color="auto" w:fill="FFFF00"/>
            <w:noWrap/>
            <w:tcPrChange w:id="1215" w:author="Ân Duy" w:date="2024-06-17T08:30:00Z">
              <w:tcPr>
                <w:tcW w:w="2610" w:type="dxa"/>
                <w:gridSpan w:val="3"/>
                <w:shd w:val="clear" w:color="auto" w:fill="FFFF00"/>
                <w:noWrap/>
              </w:tcPr>
            </w:tcPrChange>
          </w:tcPr>
          <w:p w14:paraId="52A72121" w14:textId="232C7AB5" w:rsidR="00431266" w:rsidRPr="004A68EB" w:rsidDel="0065634A" w:rsidRDefault="00431266" w:rsidP="0083153B">
            <w:pPr>
              <w:jc w:val="center"/>
              <w:rPr>
                <w:del w:id="1216" w:author="Ân Duy" w:date="2024-06-17T08:30:00Z"/>
                <w:rFonts w:ascii="Times New Roman" w:hAnsi="Times New Roman" w:cs="Times New Roman"/>
                <w:b/>
                <w:bCs/>
              </w:rPr>
            </w:pPr>
            <w:del w:id="1217" w:author="Ân Duy" w:date="2024-06-17T08:30:00Z">
              <w:r w:rsidRPr="004A68EB" w:rsidDel="0065634A">
                <w:rPr>
                  <w:rFonts w:ascii="Times New Roman" w:hAnsi="Times New Roman" w:cs="Times New Roman"/>
                  <w:b/>
                  <w:bCs/>
                </w:rPr>
                <w:delText>Ghi chú</w:delText>
              </w:r>
            </w:del>
          </w:p>
        </w:tc>
      </w:tr>
      <w:tr w:rsidR="00E70DA6" w:rsidRPr="004A68EB" w:rsidDel="0065634A" w14:paraId="34A71D81" w14:textId="5BF53CAD" w:rsidTr="00AB5A44">
        <w:trPr>
          <w:trHeight w:val="285"/>
          <w:del w:id="1218" w:author="Ân Duy" w:date="2024-06-17T08:30:00Z"/>
        </w:trPr>
        <w:tc>
          <w:tcPr>
            <w:tcW w:w="632" w:type="dxa"/>
            <w:gridSpan w:val="3"/>
            <w:noWrap/>
          </w:tcPr>
          <w:p w14:paraId="2966A027" w14:textId="5E4FBDE9" w:rsidR="00E70DA6" w:rsidRPr="004A68EB" w:rsidDel="0065634A" w:rsidRDefault="00F17C2F" w:rsidP="00E70DA6">
            <w:pPr>
              <w:rPr>
                <w:del w:id="1219" w:author="Ân Duy" w:date="2024-06-17T08:30:00Z"/>
                <w:rFonts w:ascii="Times New Roman" w:hAnsi="Times New Roman" w:cs="Times New Roman"/>
              </w:rPr>
            </w:pPr>
            <w:del w:id="1220" w:author="Ân Duy" w:date="2024-06-17T08:30:00Z">
              <w:r w:rsidDel="0065634A">
                <w:rPr>
                  <w:rFonts w:ascii="Times New Roman" w:hAnsi="Times New Roman" w:cs="Times New Roman"/>
                </w:rPr>
                <w:delText>1</w:delText>
              </w:r>
            </w:del>
          </w:p>
        </w:tc>
        <w:tc>
          <w:tcPr>
            <w:tcW w:w="1793" w:type="dxa"/>
            <w:gridSpan w:val="2"/>
            <w:noWrap/>
            <w:vAlign w:val="center"/>
          </w:tcPr>
          <w:p w14:paraId="611ABC80" w14:textId="3435835D" w:rsidR="00E70DA6" w:rsidRPr="004A68EB" w:rsidDel="0065634A" w:rsidRDefault="00E70DA6" w:rsidP="00E70DA6">
            <w:pPr>
              <w:rPr>
                <w:del w:id="1221" w:author="Ân Duy" w:date="2024-06-17T08:30:00Z"/>
                <w:rFonts w:ascii="Times New Roman" w:hAnsi="Times New Roman" w:cs="Times New Roman"/>
              </w:rPr>
            </w:pPr>
          </w:p>
        </w:tc>
        <w:tc>
          <w:tcPr>
            <w:tcW w:w="2160" w:type="dxa"/>
            <w:gridSpan w:val="2"/>
            <w:noWrap/>
          </w:tcPr>
          <w:p w14:paraId="59BE6D84" w14:textId="03FD59F6" w:rsidR="00E70DA6" w:rsidRPr="004A68EB" w:rsidDel="0065634A" w:rsidRDefault="00E70DA6" w:rsidP="00E70DA6">
            <w:pPr>
              <w:rPr>
                <w:del w:id="1222" w:author="Ân Duy" w:date="2024-06-17T08:30:00Z"/>
                <w:rFonts w:ascii="Times New Roman" w:hAnsi="Times New Roman" w:cs="Times New Roman"/>
              </w:rPr>
            </w:pPr>
          </w:p>
        </w:tc>
        <w:tc>
          <w:tcPr>
            <w:tcW w:w="2340" w:type="dxa"/>
            <w:gridSpan w:val="2"/>
            <w:noWrap/>
          </w:tcPr>
          <w:p w14:paraId="797C33D2" w14:textId="2970D74F" w:rsidR="00E70DA6" w:rsidRPr="004A68EB" w:rsidDel="0065634A" w:rsidRDefault="00E70DA6" w:rsidP="00E70DA6">
            <w:pPr>
              <w:rPr>
                <w:del w:id="1223" w:author="Ân Duy" w:date="2024-06-17T08:30:00Z"/>
                <w:rFonts w:ascii="Times New Roman" w:hAnsi="Times New Roman" w:cs="Times New Roman"/>
              </w:rPr>
            </w:pPr>
          </w:p>
        </w:tc>
        <w:tc>
          <w:tcPr>
            <w:tcW w:w="2610" w:type="dxa"/>
            <w:gridSpan w:val="2"/>
            <w:noWrap/>
          </w:tcPr>
          <w:p w14:paraId="2CDCFB72" w14:textId="6900BA3A" w:rsidR="00E70DA6" w:rsidRPr="004A68EB" w:rsidDel="0065634A" w:rsidRDefault="00E70DA6" w:rsidP="00E70DA6">
            <w:pPr>
              <w:rPr>
                <w:del w:id="1224" w:author="Ân Duy" w:date="2024-06-17T08:30:00Z"/>
                <w:rFonts w:ascii="Times New Roman" w:hAnsi="Times New Roman" w:cs="Times New Roman"/>
              </w:rPr>
            </w:pPr>
          </w:p>
        </w:tc>
      </w:tr>
      <w:tr w:rsidR="00F17C2F" w:rsidRPr="004A68EB" w:rsidDel="0065634A" w14:paraId="4DAF4B0C" w14:textId="59AB6C7D" w:rsidTr="00AB5A44">
        <w:trPr>
          <w:trHeight w:val="285"/>
          <w:del w:id="1225" w:author="Ân Duy" w:date="2024-06-17T08:30:00Z"/>
        </w:trPr>
        <w:tc>
          <w:tcPr>
            <w:tcW w:w="632" w:type="dxa"/>
            <w:gridSpan w:val="3"/>
            <w:noWrap/>
          </w:tcPr>
          <w:p w14:paraId="0A23B695" w14:textId="6A25B17B" w:rsidR="00F17C2F" w:rsidRPr="004A68EB" w:rsidDel="0065634A" w:rsidRDefault="00F17C2F" w:rsidP="00F17C2F">
            <w:pPr>
              <w:rPr>
                <w:del w:id="1226" w:author="Ân Duy" w:date="2024-06-17T08:30:00Z"/>
                <w:rFonts w:ascii="Times New Roman" w:hAnsi="Times New Roman" w:cs="Times New Roman"/>
              </w:rPr>
            </w:pPr>
            <w:del w:id="1227" w:author="Ân Duy" w:date="2024-06-17T08:30:00Z">
              <w:r w:rsidRPr="004A68EB" w:rsidDel="0065634A">
                <w:rPr>
                  <w:rFonts w:ascii="Times New Roman" w:hAnsi="Times New Roman" w:cs="Times New Roman"/>
                </w:rPr>
                <w:delText>2</w:delText>
              </w:r>
            </w:del>
          </w:p>
        </w:tc>
        <w:tc>
          <w:tcPr>
            <w:tcW w:w="1793" w:type="dxa"/>
            <w:gridSpan w:val="2"/>
            <w:noWrap/>
            <w:vAlign w:val="center"/>
          </w:tcPr>
          <w:p w14:paraId="17202801" w14:textId="4316A675" w:rsidR="00F17C2F" w:rsidRPr="004A68EB" w:rsidDel="0065634A" w:rsidRDefault="00F17C2F" w:rsidP="00F17C2F">
            <w:pPr>
              <w:rPr>
                <w:del w:id="1228" w:author="Ân Duy" w:date="2024-06-17T08:30:00Z"/>
                <w:rFonts w:ascii="Times New Roman" w:hAnsi="Times New Roman" w:cs="Times New Roman"/>
              </w:rPr>
            </w:pPr>
          </w:p>
        </w:tc>
        <w:tc>
          <w:tcPr>
            <w:tcW w:w="2160" w:type="dxa"/>
            <w:gridSpan w:val="2"/>
            <w:noWrap/>
          </w:tcPr>
          <w:p w14:paraId="47AB78D8" w14:textId="56FCAA1F" w:rsidR="00F17C2F" w:rsidRPr="004A68EB" w:rsidDel="0065634A" w:rsidRDefault="00F17C2F" w:rsidP="00F17C2F">
            <w:pPr>
              <w:rPr>
                <w:del w:id="1229" w:author="Ân Duy" w:date="2024-06-17T08:30:00Z"/>
                <w:rFonts w:ascii="Times New Roman" w:hAnsi="Times New Roman" w:cs="Times New Roman"/>
              </w:rPr>
            </w:pPr>
          </w:p>
        </w:tc>
        <w:tc>
          <w:tcPr>
            <w:tcW w:w="2340" w:type="dxa"/>
            <w:gridSpan w:val="2"/>
            <w:noWrap/>
          </w:tcPr>
          <w:p w14:paraId="1847BF14" w14:textId="36175C60" w:rsidR="00F17C2F" w:rsidRPr="004A68EB" w:rsidDel="0065634A" w:rsidRDefault="00F17C2F" w:rsidP="00F17C2F">
            <w:pPr>
              <w:rPr>
                <w:del w:id="1230" w:author="Ân Duy" w:date="2024-06-17T08:30:00Z"/>
                <w:rFonts w:ascii="Times New Roman" w:hAnsi="Times New Roman" w:cs="Times New Roman"/>
              </w:rPr>
            </w:pPr>
          </w:p>
        </w:tc>
        <w:tc>
          <w:tcPr>
            <w:tcW w:w="2610" w:type="dxa"/>
            <w:gridSpan w:val="2"/>
            <w:noWrap/>
          </w:tcPr>
          <w:p w14:paraId="137A161E" w14:textId="393FA50B" w:rsidR="00F17C2F" w:rsidRPr="004A68EB" w:rsidDel="0065634A" w:rsidRDefault="00F17C2F" w:rsidP="00F17C2F">
            <w:pPr>
              <w:rPr>
                <w:del w:id="1231" w:author="Ân Duy" w:date="2024-06-17T08:30:00Z"/>
                <w:rFonts w:ascii="Times New Roman" w:hAnsi="Times New Roman" w:cs="Times New Roman"/>
              </w:rPr>
            </w:pPr>
          </w:p>
        </w:tc>
      </w:tr>
      <w:tr w:rsidR="00F17C2F" w:rsidRPr="004A68EB" w:rsidDel="0065634A" w14:paraId="63F7F8C1" w14:textId="7DB9642F" w:rsidTr="00AB5A44">
        <w:trPr>
          <w:trHeight w:val="285"/>
          <w:del w:id="1232" w:author="Ân Duy" w:date="2024-06-17T08:30:00Z"/>
        </w:trPr>
        <w:tc>
          <w:tcPr>
            <w:tcW w:w="632" w:type="dxa"/>
            <w:gridSpan w:val="3"/>
            <w:noWrap/>
          </w:tcPr>
          <w:p w14:paraId="58DEF681" w14:textId="206DDAEB" w:rsidR="00F17C2F" w:rsidRPr="004A68EB" w:rsidDel="0065634A" w:rsidRDefault="00F17C2F" w:rsidP="00F17C2F">
            <w:pPr>
              <w:rPr>
                <w:del w:id="1233" w:author="Ân Duy" w:date="2024-06-17T08:30:00Z"/>
                <w:rFonts w:ascii="Times New Roman" w:hAnsi="Times New Roman" w:cs="Times New Roman"/>
              </w:rPr>
            </w:pPr>
            <w:del w:id="1234" w:author="Ân Duy" w:date="2024-06-17T08:30:00Z">
              <w:r w:rsidRPr="004A68EB" w:rsidDel="0065634A">
                <w:rPr>
                  <w:rFonts w:ascii="Times New Roman" w:hAnsi="Times New Roman" w:cs="Times New Roman"/>
                </w:rPr>
                <w:delText>3</w:delText>
              </w:r>
            </w:del>
          </w:p>
        </w:tc>
        <w:tc>
          <w:tcPr>
            <w:tcW w:w="1793" w:type="dxa"/>
            <w:gridSpan w:val="2"/>
            <w:noWrap/>
            <w:vAlign w:val="center"/>
          </w:tcPr>
          <w:p w14:paraId="7CA3A952" w14:textId="3174253D" w:rsidR="00F17C2F" w:rsidRPr="004A68EB" w:rsidDel="0065634A" w:rsidRDefault="00F17C2F" w:rsidP="00F17C2F">
            <w:pPr>
              <w:rPr>
                <w:del w:id="1235" w:author="Ân Duy" w:date="2024-06-17T08:30:00Z"/>
                <w:rFonts w:ascii="Times New Roman" w:hAnsi="Times New Roman" w:cs="Times New Roman"/>
              </w:rPr>
            </w:pPr>
          </w:p>
        </w:tc>
        <w:tc>
          <w:tcPr>
            <w:tcW w:w="2160" w:type="dxa"/>
            <w:gridSpan w:val="2"/>
            <w:noWrap/>
          </w:tcPr>
          <w:p w14:paraId="2DA3B5A9" w14:textId="4FC57405" w:rsidR="00F17C2F" w:rsidRPr="004A68EB" w:rsidDel="0065634A" w:rsidRDefault="00F17C2F" w:rsidP="00F17C2F">
            <w:pPr>
              <w:rPr>
                <w:del w:id="1236" w:author="Ân Duy" w:date="2024-06-17T08:30:00Z"/>
                <w:rFonts w:ascii="Times New Roman" w:hAnsi="Times New Roman" w:cs="Times New Roman"/>
              </w:rPr>
            </w:pPr>
          </w:p>
        </w:tc>
        <w:tc>
          <w:tcPr>
            <w:tcW w:w="2340" w:type="dxa"/>
            <w:gridSpan w:val="2"/>
            <w:noWrap/>
          </w:tcPr>
          <w:p w14:paraId="7C7CEC6F" w14:textId="6500BC01" w:rsidR="00F17C2F" w:rsidRPr="004A68EB" w:rsidDel="0065634A" w:rsidRDefault="00F17C2F" w:rsidP="00F17C2F">
            <w:pPr>
              <w:rPr>
                <w:del w:id="1237" w:author="Ân Duy" w:date="2024-06-17T08:30:00Z"/>
                <w:rFonts w:ascii="Times New Roman" w:hAnsi="Times New Roman" w:cs="Times New Roman"/>
              </w:rPr>
            </w:pPr>
          </w:p>
        </w:tc>
        <w:tc>
          <w:tcPr>
            <w:tcW w:w="2610" w:type="dxa"/>
            <w:gridSpan w:val="2"/>
            <w:noWrap/>
          </w:tcPr>
          <w:p w14:paraId="5F874892" w14:textId="68396A8C" w:rsidR="00F17C2F" w:rsidRPr="004A68EB" w:rsidDel="0065634A" w:rsidRDefault="00F17C2F" w:rsidP="00F17C2F">
            <w:pPr>
              <w:rPr>
                <w:del w:id="1238" w:author="Ân Duy" w:date="2024-06-17T08:30:00Z"/>
                <w:rFonts w:ascii="Times New Roman" w:hAnsi="Times New Roman" w:cs="Times New Roman"/>
              </w:rPr>
            </w:pPr>
          </w:p>
        </w:tc>
      </w:tr>
      <w:tr w:rsidR="00F17C2F" w:rsidRPr="004A68EB" w:rsidDel="0065634A" w14:paraId="65EF2D78" w14:textId="5035BA44" w:rsidTr="00AB5A44">
        <w:trPr>
          <w:trHeight w:val="285"/>
          <w:del w:id="1239" w:author="Ân Duy" w:date="2024-06-17T08:30:00Z"/>
        </w:trPr>
        <w:tc>
          <w:tcPr>
            <w:tcW w:w="632" w:type="dxa"/>
            <w:gridSpan w:val="3"/>
            <w:noWrap/>
          </w:tcPr>
          <w:p w14:paraId="3B0EFDA6" w14:textId="4C454B6C" w:rsidR="00F17C2F" w:rsidRPr="004A68EB" w:rsidDel="0065634A" w:rsidRDefault="00F17C2F" w:rsidP="00F17C2F">
            <w:pPr>
              <w:rPr>
                <w:del w:id="1240" w:author="Ân Duy" w:date="2024-06-17T08:30:00Z"/>
                <w:rFonts w:ascii="Times New Roman" w:hAnsi="Times New Roman" w:cs="Times New Roman"/>
              </w:rPr>
            </w:pPr>
            <w:del w:id="1241" w:author="Ân Duy" w:date="2024-06-17T08:30:00Z">
              <w:r w:rsidRPr="004A68EB" w:rsidDel="0065634A">
                <w:rPr>
                  <w:rFonts w:ascii="Times New Roman" w:hAnsi="Times New Roman" w:cs="Times New Roman"/>
                </w:rPr>
                <w:delText>4</w:delText>
              </w:r>
            </w:del>
          </w:p>
        </w:tc>
        <w:tc>
          <w:tcPr>
            <w:tcW w:w="1793" w:type="dxa"/>
            <w:gridSpan w:val="2"/>
            <w:noWrap/>
            <w:vAlign w:val="center"/>
          </w:tcPr>
          <w:p w14:paraId="4925949B" w14:textId="196B3AE4" w:rsidR="00F17C2F" w:rsidRPr="004A68EB" w:rsidDel="0065634A" w:rsidRDefault="00F17C2F" w:rsidP="00F17C2F">
            <w:pPr>
              <w:rPr>
                <w:del w:id="1242" w:author="Ân Duy" w:date="2024-06-17T08:30:00Z"/>
                <w:rFonts w:ascii="Times New Roman" w:hAnsi="Times New Roman" w:cs="Times New Roman"/>
              </w:rPr>
            </w:pPr>
          </w:p>
        </w:tc>
        <w:tc>
          <w:tcPr>
            <w:tcW w:w="2160" w:type="dxa"/>
            <w:gridSpan w:val="2"/>
            <w:noWrap/>
          </w:tcPr>
          <w:p w14:paraId="41C2ED34" w14:textId="41BEE956" w:rsidR="00F17C2F" w:rsidRPr="004A68EB" w:rsidDel="0065634A" w:rsidRDefault="00F17C2F" w:rsidP="00F17C2F">
            <w:pPr>
              <w:rPr>
                <w:del w:id="1243" w:author="Ân Duy" w:date="2024-06-17T08:30:00Z"/>
                <w:rFonts w:ascii="Times New Roman" w:hAnsi="Times New Roman" w:cs="Times New Roman"/>
              </w:rPr>
            </w:pPr>
          </w:p>
        </w:tc>
        <w:tc>
          <w:tcPr>
            <w:tcW w:w="2340" w:type="dxa"/>
            <w:gridSpan w:val="2"/>
            <w:noWrap/>
          </w:tcPr>
          <w:p w14:paraId="6E12B722" w14:textId="540A5E09" w:rsidR="00F17C2F" w:rsidRPr="004A68EB" w:rsidDel="0065634A" w:rsidRDefault="00F17C2F" w:rsidP="00F17C2F">
            <w:pPr>
              <w:rPr>
                <w:del w:id="1244" w:author="Ân Duy" w:date="2024-06-17T08:30:00Z"/>
                <w:rFonts w:ascii="Times New Roman" w:hAnsi="Times New Roman" w:cs="Times New Roman"/>
              </w:rPr>
            </w:pPr>
          </w:p>
        </w:tc>
        <w:tc>
          <w:tcPr>
            <w:tcW w:w="2610" w:type="dxa"/>
            <w:gridSpan w:val="2"/>
            <w:noWrap/>
          </w:tcPr>
          <w:p w14:paraId="5F088BFC" w14:textId="2CC65849" w:rsidR="00F17C2F" w:rsidRPr="004A68EB" w:rsidDel="0065634A" w:rsidRDefault="00F17C2F" w:rsidP="00F17C2F">
            <w:pPr>
              <w:rPr>
                <w:del w:id="1245" w:author="Ân Duy" w:date="2024-06-17T08:30:00Z"/>
                <w:rFonts w:ascii="Times New Roman" w:hAnsi="Times New Roman" w:cs="Times New Roman"/>
              </w:rPr>
            </w:pPr>
          </w:p>
        </w:tc>
      </w:tr>
      <w:tr w:rsidR="00F17C2F" w:rsidRPr="004A68EB" w:rsidDel="0065634A" w14:paraId="72C09813" w14:textId="0C08B28D" w:rsidTr="0065634A">
        <w:trPr>
          <w:trHeight w:val="285"/>
          <w:del w:id="1246" w:author="Ân Duy" w:date="2024-06-17T08:30:00Z"/>
          <w:trPrChange w:id="1247" w:author="Ân Duy" w:date="2024-06-17T08:30:00Z">
            <w:trPr>
              <w:gridBefore w:val="1"/>
              <w:gridAfter w:val="0"/>
              <w:trHeight w:val="285"/>
            </w:trPr>
          </w:trPrChange>
        </w:trPr>
        <w:tc>
          <w:tcPr>
            <w:tcW w:w="632" w:type="dxa"/>
            <w:gridSpan w:val="3"/>
            <w:noWrap/>
            <w:tcPrChange w:id="1248" w:author="Ân Duy" w:date="2024-06-17T08:30:00Z">
              <w:tcPr>
                <w:tcW w:w="632" w:type="dxa"/>
                <w:gridSpan w:val="2"/>
                <w:noWrap/>
              </w:tcPr>
            </w:tcPrChange>
          </w:tcPr>
          <w:p w14:paraId="03F2E9E5" w14:textId="3837A310" w:rsidR="00F17C2F" w:rsidRPr="004A68EB" w:rsidDel="0065634A" w:rsidRDefault="00F17C2F" w:rsidP="00F17C2F">
            <w:pPr>
              <w:rPr>
                <w:del w:id="1249" w:author="Ân Duy" w:date="2024-06-17T08:30:00Z"/>
                <w:rFonts w:ascii="Times New Roman" w:hAnsi="Times New Roman" w:cs="Times New Roman"/>
              </w:rPr>
            </w:pPr>
            <w:del w:id="1250" w:author="Ân Duy" w:date="2024-06-17T08:30:00Z">
              <w:r w:rsidDel="0065634A">
                <w:rPr>
                  <w:rFonts w:ascii="Times New Roman" w:hAnsi="Times New Roman" w:cs="Times New Roman"/>
                </w:rPr>
                <w:delText>…</w:delText>
              </w:r>
            </w:del>
          </w:p>
        </w:tc>
        <w:tc>
          <w:tcPr>
            <w:tcW w:w="1793" w:type="dxa"/>
            <w:gridSpan w:val="2"/>
            <w:noWrap/>
            <w:tcPrChange w:id="1251" w:author="Ân Duy" w:date="2024-06-17T08:30:00Z">
              <w:tcPr>
                <w:tcW w:w="1793" w:type="dxa"/>
                <w:gridSpan w:val="3"/>
                <w:noWrap/>
              </w:tcPr>
            </w:tcPrChange>
          </w:tcPr>
          <w:p w14:paraId="1903A7CC" w14:textId="497766EB" w:rsidR="00F17C2F" w:rsidRPr="004A68EB" w:rsidDel="0065634A" w:rsidRDefault="00F17C2F" w:rsidP="00F17C2F">
            <w:pPr>
              <w:rPr>
                <w:del w:id="1252" w:author="Ân Duy" w:date="2024-06-17T08:30:00Z"/>
                <w:rFonts w:ascii="Times New Roman" w:hAnsi="Times New Roman" w:cs="Times New Roman"/>
              </w:rPr>
            </w:pPr>
          </w:p>
        </w:tc>
        <w:tc>
          <w:tcPr>
            <w:tcW w:w="2160" w:type="dxa"/>
            <w:gridSpan w:val="2"/>
            <w:noWrap/>
            <w:tcPrChange w:id="1253" w:author="Ân Duy" w:date="2024-06-17T08:30:00Z">
              <w:tcPr>
                <w:tcW w:w="2160" w:type="dxa"/>
                <w:gridSpan w:val="3"/>
                <w:noWrap/>
              </w:tcPr>
            </w:tcPrChange>
          </w:tcPr>
          <w:p w14:paraId="3C48FA07" w14:textId="04B41181" w:rsidR="00F17C2F" w:rsidRPr="004A68EB" w:rsidDel="0065634A" w:rsidRDefault="00F17C2F" w:rsidP="00F17C2F">
            <w:pPr>
              <w:rPr>
                <w:del w:id="1254" w:author="Ân Duy" w:date="2024-06-17T08:30:00Z"/>
                <w:rFonts w:ascii="Times New Roman" w:hAnsi="Times New Roman" w:cs="Times New Roman"/>
              </w:rPr>
            </w:pPr>
          </w:p>
        </w:tc>
        <w:tc>
          <w:tcPr>
            <w:tcW w:w="2340" w:type="dxa"/>
            <w:gridSpan w:val="2"/>
            <w:noWrap/>
            <w:tcPrChange w:id="1255" w:author="Ân Duy" w:date="2024-06-17T08:30:00Z">
              <w:tcPr>
                <w:tcW w:w="2340" w:type="dxa"/>
                <w:gridSpan w:val="3"/>
                <w:noWrap/>
              </w:tcPr>
            </w:tcPrChange>
          </w:tcPr>
          <w:p w14:paraId="56ACABDE" w14:textId="0B1023F6" w:rsidR="00F17C2F" w:rsidRPr="004A68EB" w:rsidDel="0065634A" w:rsidRDefault="00F17C2F" w:rsidP="00F17C2F">
            <w:pPr>
              <w:rPr>
                <w:del w:id="1256" w:author="Ân Duy" w:date="2024-06-17T08:30:00Z"/>
                <w:rFonts w:ascii="Times New Roman" w:hAnsi="Times New Roman" w:cs="Times New Roman"/>
              </w:rPr>
            </w:pPr>
          </w:p>
        </w:tc>
        <w:tc>
          <w:tcPr>
            <w:tcW w:w="2610" w:type="dxa"/>
            <w:gridSpan w:val="2"/>
            <w:noWrap/>
            <w:tcPrChange w:id="1257" w:author="Ân Duy" w:date="2024-06-17T08:30:00Z">
              <w:tcPr>
                <w:tcW w:w="2610" w:type="dxa"/>
                <w:gridSpan w:val="3"/>
                <w:noWrap/>
              </w:tcPr>
            </w:tcPrChange>
          </w:tcPr>
          <w:p w14:paraId="394A4EDF" w14:textId="05403A49" w:rsidR="00F17C2F" w:rsidRPr="004A68EB" w:rsidDel="0065634A" w:rsidRDefault="00F17C2F" w:rsidP="00F17C2F">
            <w:pPr>
              <w:rPr>
                <w:del w:id="1258" w:author="Ân Duy" w:date="2024-06-17T08:30:00Z"/>
                <w:rFonts w:ascii="Times New Roman" w:hAnsi="Times New Roman" w:cs="Times New Roman"/>
              </w:rPr>
            </w:pPr>
          </w:p>
        </w:tc>
      </w:tr>
      <w:tr w:rsidR="0065634A" w14:paraId="70AF714F" w14:textId="77777777" w:rsidTr="00CA3B8F">
        <w:tblPrEx>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ook w:val="0400" w:firstRow="0" w:lastRow="0" w:firstColumn="0" w:lastColumn="0" w:noHBand="0" w:noVBand="1"/>
        </w:tblPrEx>
        <w:trPr>
          <w:gridBefore w:val="1"/>
          <w:gridAfter w:val="1"/>
          <w:wAfter w:w="94" w:type="dxa"/>
          <w:trHeight w:val="360"/>
          <w:ins w:id="1259" w:author="Ân Duy" w:date="2024-06-17T08:30:00Z"/>
        </w:trPr>
        <w:tc>
          <w:tcPr>
            <w:tcW w:w="9535" w:type="dxa"/>
            <w:gridSpan w:val="9"/>
            <w:shd w:val="clear" w:color="auto" w:fill="B7DDE8"/>
          </w:tcPr>
          <w:p w14:paraId="3350BF8E" w14:textId="77777777" w:rsidR="0065634A" w:rsidRDefault="0065634A" w:rsidP="00CA3B8F">
            <w:pPr>
              <w:jc w:val="center"/>
              <w:rPr>
                <w:ins w:id="1260" w:author="Ân Duy" w:date="2024-06-17T08:30:00Z"/>
                <w:rFonts w:ascii="Times New Roman" w:eastAsia="Times New Roman" w:hAnsi="Times New Roman" w:cs="Times New Roman"/>
                <w:b/>
              </w:rPr>
            </w:pPr>
            <w:ins w:id="1261" w:author="Ân Duy" w:date="2024-06-17T08:30:00Z">
              <w:r>
                <w:rPr>
                  <w:rFonts w:ascii="Times New Roman" w:eastAsia="Times New Roman" w:hAnsi="Times New Roman" w:cs="Times New Roman"/>
                  <w:b/>
                </w:rPr>
                <w:t xml:space="preserve">Bảng trách nhiệm </w:t>
              </w:r>
            </w:ins>
          </w:p>
          <w:p w14:paraId="3BD18A32" w14:textId="77777777" w:rsidR="0065634A" w:rsidRDefault="0065634A" w:rsidP="00CA3B8F">
            <w:pPr>
              <w:jc w:val="center"/>
              <w:rPr>
                <w:ins w:id="1262" w:author="Ân Duy" w:date="2024-06-17T08:30:00Z"/>
                <w:rFonts w:ascii="Times New Roman" w:eastAsia="Times New Roman" w:hAnsi="Times New Roman" w:cs="Times New Roman"/>
                <w:b/>
              </w:rPr>
            </w:pPr>
            <w:ins w:id="1263" w:author="Ân Duy" w:date="2024-06-17T08:30:00Z">
              <w:r>
                <w:rPr>
                  <w:rFonts w:ascii="Times New Roman" w:eastAsia="Times New Roman" w:hAnsi="Times New Roman" w:cs="Times New Roman"/>
                  <w:b/>
                </w:rPr>
                <w:t xml:space="preserve">Bộ phận: Quản lý nhân viên </w:t>
              </w:r>
            </w:ins>
          </w:p>
        </w:tc>
      </w:tr>
      <w:tr w:rsidR="0065634A" w14:paraId="13033319" w14:textId="77777777" w:rsidTr="00CA3B8F">
        <w:tblPrEx>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ook w:val="0400" w:firstRow="0" w:lastRow="0" w:firstColumn="0" w:lastColumn="0" w:noHBand="0" w:noVBand="1"/>
        </w:tblPrEx>
        <w:trPr>
          <w:gridBefore w:val="1"/>
          <w:gridAfter w:val="1"/>
          <w:wAfter w:w="94" w:type="dxa"/>
          <w:trHeight w:val="360"/>
          <w:ins w:id="1264" w:author="Ân Duy" w:date="2024-06-17T08:30:00Z"/>
        </w:trPr>
        <w:tc>
          <w:tcPr>
            <w:tcW w:w="632" w:type="dxa"/>
            <w:shd w:val="clear" w:color="auto" w:fill="FFFF00"/>
          </w:tcPr>
          <w:p w14:paraId="159AD90A" w14:textId="77777777" w:rsidR="0065634A" w:rsidRDefault="0065634A" w:rsidP="00CA3B8F">
            <w:pPr>
              <w:jc w:val="center"/>
              <w:rPr>
                <w:ins w:id="1265" w:author="Ân Duy" w:date="2024-06-17T08:30:00Z"/>
                <w:rFonts w:ascii="Times New Roman" w:eastAsia="Times New Roman" w:hAnsi="Times New Roman" w:cs="Times New Roman"/>
                <w:b/>
              </w:rPr>
            </w:pPr>
            <w:ins w:id="1266" w:author="Ân Duy" w:date="2024-06-17T08:30:00Z">
              <w:r>
                <w:rPr>
                  <w:rFonts w:ascii="Times New Roman" w:eastAsia="Times New Roman" w:hAnsi="Times New Roman" w:cs="Times New Roman"/>
                  <w:b/>
                </w:rPr>
                <w:t>STT</w:t>
              </w:r>
            </w:ins>
          </w:p>
        </w:tc>
        <w:tc>
          <w:tcPr>
            <w:tcW w:w="1793" w:type="dxa"/>
            <w:gridSpan w:val="2"/>
            <w:shd w:val="clear" w:color="auto" w:fill="FFFF00"/>
          </w:tcPr>
          <w:p w14:paraId="7085197D" w14:textId="77777777" w:rsidR="0065634A" w:rsidRDefault="0065634A" w:rsidP="00CA3B8F">
            <w:pPr>
              <w:jc w:val="center"/>
              <w:rPr>
                <w:ins w:id="1267" w:author="Ân Duy" w:date="2024-06-17T08:30:00Z"/>
                <w:rFonts w:ascii="Times New Roman" w:eastAsia="Times New Roman" w:hAnsi="Times New Roman" w:cs="Times New Roman"/>
                <w:b/>
              </w:rPr>
            </w:pPr>
            <w:ins w:id="1268" w:author="Ân Duy" w:date="2024-06-17T08:30:00Z">
              <w:r>
                <w:rPr>
                  <w:rFonts w:ascii="Times New Roman" w:eastAsia="Times New Roman" w:hAnsi="Times New Roman" w:cs="Times New Roman"/>
                  <w:b/>
                </w:rPr>
                <w:t>Nghiệp vụ</w:t>
              </w:r>
            </w:ins>
          </w:p>
        </w:tc>
        <w:tc>
          <w:tcPr>
            <w:tcW w:w="2160" w:type="dxa"/>
            <w:gridSpan w:val="2"/>
            <w:shd w:val="clear" w:color="auto" w:fill="FFFF00"/>
          </w:tcPr>
          <w:p w14:paraId="3D2FCDD7" w14:textId="77777777" w:rsidR="0065634A" w:rsidRDefault="0065634A" w:rsidP="00CA3B8F">
            <w:pPr>
              <w:jc w:val="center"/>
              <w:rPr>
                <w:ins w:id="1269" w:author="Ân Duy" w:date="2024-06-17T08:30:00Z"/>
                <w:rFonts w:ascii="Times New Roman" w:eastAsia="Times New Roman" w:hAnsi="Times New Roman" w:cs="Times New Roman"/>
                <w:b/>
              </w:rPr>
            </w:pPr>
            <w:ins w:id="1270" w:author="Ân Duy" w:date="2024-06-17T08:30:00Z">
              <w:r>
                <w:rPr>
                  <w:rFonts w:ascii="Times New Roman" w:eastAsia="Times New Roman" w:hAnsi="Times New Roman" w:cs="Times New Roman"/>
                  <w:b/>
                </w:rPr>
                <w:t>Người dùng</w:t>
              </w:r>
            </w:ins>
          </w:p>
        </w:tc>
        <w:tc>
          <w:tcPr>
            <w:tcW w:w="2340" w:type="dxa"/>
            <w:gridSpan w:val="2"/>
            <w:shd w:val="clear" w:color="auto" w:fill="FFFF00"/>
          </w:tcPr>
          <w:p w14:paraId="6DF88DA4" w14:textId="77777777" w:rsidR="0065634A" w:rsidRDefault="0065634A" w:rsidP="00CA3B8F">
            <w:pPr>
              <w:jc w:val="center"/>
              <w:rPr>
                <w:ins w:id="1271" w:author="Ân Duy" w:date="2024-06-17T08:30:00Z"/>
                <w:rFonts w:ascii="Times New Roman" w:eastAsia="Times New Roman" w:hAnsi="Times New Roman" w:cs="Times New Roman"/>
                <w:b/>
              </w:rPr>
            </w:pPr>
            <w:ins w:id="1272" w:author="Ân Duy" w:date="2024-06-17T08:30:00Z">
              <w:r>
                <w:rPr>
                  <w:rFonts w:ascii="Times New Roman" w:eastAsia="Times New Roman" w:hAnsi="Times New Roman" w:cs="Times New Roman"/>
                  <w:b/>
                </w:rPr>
                <w:t>Phần mềm</w:t>
              </w:r>
            </w:ins>
          </w:p>
        </w:tc>
        <w:tc>
          <w:tcPr>
            <w:tcW w:w="2610" w:type="dxa"/>
            <w:gridSpan w:val="2"/>
            <w:shd w:val="clear" w:color="auto" w:fill="FFFF00"/>
          </w:tcPr>
          <w:p w14:paraId="735EB2ED" w14:textId="77777777" w:rsidR="0065634A" w:rsidRDefault="0065634A" w:rsidP="00CA3B8F">
            <w:pPr>
              <w:jc w:val="center"/>
              <w:rPr>
                <w:ins w:id="1273" w:author="Ân Duy" w:date="2024-06-17T08:30:00Z"/>
                <w:rFonts w:ascii="Times New Roman" w:eastAsia="Times New Roman" w:hAnsi="Times New Roman" w:cs="Times New Roman"/>
                <w:b/>
              </w:rPr>
            </w:pPr>
            <w:ins w:id="1274" w:author="Ân Duy" w:date="2024-06-17T08:30:00Z">
              <w:r>
                <w:rPr>
                  <w:rFonts w:ascii="Times New Roman" w:eastAsia="Times New Roman" w:hAnsi="Times New Roman" w:cs="Times New Roman"/>
                  <w:b/>
                </w:rPr>
                <w:t>Ghi chú</w:t>
              </w:r>
            </w:ins>
          </w:p>
        </w:tc>
      </w:tr>
      <w:tr w:rsidR="0065634A" w14:paraId="1AF10AF7" w14:textId="77777777" w:rsidTr="00CA3B8F">
        <w:tblPrEx>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ook w:val="0400" w:firstRow="0" w:lastRow="0" w:firstColumn="0" w:lastColumn="0" w:noHBand="0" w:noVBand="1"/>
        </w:tblPrEx>
        <w:trPr>
          <w:gridBefore w:val="1"/>
          <w:gridAfter w:val="1"/>
          <w:wAfter w:w="94" w:type="dxa"/>
          <w:trHeight w:val="285"/>
          <w:ins w:id="1275" w:author="Ân Duy" w:date="2024-06-17T08:30:00Z"/>
        </w:trPr>
        <w:tc>
          <w:tcPr>
            <w:tcW w:w="632" w:type="dxa"/>
          </w:tcPr>
          <w:p w14:paraId="7CCC0970" w14:textId="77777777" w:rsidR="0065634A" w:rsidRDefault="0065634A" w:rsidP="00CA3B8F">
            <w:pPr>
              <w:rPr>
                <w:ins w:id="1276" w:author="Ân Duy" w:date="2024-06-17T08:30:00Z"/>
                <w:rFonts w:ascii="Times New Roman" w:eastAsia="Times New Roman" w:hAnsi="Times New Roman" w:cs="Times New Roman"/>
              </w:rPr>
            </w:pPr>
            <w:ins w:id="1277" w:author="Ân Duy" w:date="2024-06-17T08:30:00Z">
              <w:r>
                <w:rPr>
                  <w:rFonts w:ascii="Times New Roman" w:eastAsia="Times New Roman" w:hAnsi="Times New Roman" w:cs="Times New Roman"/>
                </w:rPr>
                <w:t>1</w:t>
              </w:r>
            </w:ins>
          </w:p>
        </w:tc>
        <w:tc>
          <w:tcPr>
            <w:tcW w:w="1793" w:type="dxa"/>
            <w:gridSpan w:val="2"/>
            <w:vAlign w:val="center"/>
          </w:tcPr>
          <w:p w14:paraId="3A931934" w14:textId="77777777" w:rsidR="0065634A" w:rsidRDefault="0065634A" w:rsidP="00CA3B8F">
            <w:pPr>
              <w:rPr>
                <w:ins w:id="1278" w:author="Ân Duy" w:date="2024-06-17T08:30:00Z"/>
                <w:rFonts w:ascii="Times New Roman" w:eastAsia="Times New Roman" w:hAnsi="Times New Roman" w:cs="Times New Roman"/>
              </w:rPr>
            </w:pPr>
            <w:ins w:id="1279" w:author="Ân Duy" w:date="2024-06-17T08:30:00Z">
              <w:r>
                <w:rPr>
                  <w:rFonts w:ascii="Times New Roman" w:eastAsia="Times New Roman" w:hAnsi="Times New Roman" w:cs="Times New Roman"/>
                </w:rPr>
                <w:t>Báo cáo doanh thu</w:t>
              </w:r>
            </w:ins>
          </w:p>
        </w:tc>
        <w:tc>
          <w:tcPr>
            <w:tcW w:w="2160" w:type="dxa"/>
            <w:gridSpan w:val="2"/>
          </w:tcPr>
          <w:p w14:paraId="383AC21F" w14:textId="77777777" w:rsidR="0065634A" w:rsidRDefault="0065634A" w:rsidP="00CA3B8F">
            <w:pPr>
              <w:rPr>
                <w:ins w:id="1280" w:author="Ân Duy" w:date="2024-06-17T08:30:00Z"/>
                <w:rFonts w:ascii="Times New Roman" w:eastAsia="Times New Roman" w:hAnsi="Times New Roman" w:cs="Times New Roman"/>
              </w:rPr>
            </w:pPr>
            <w:ins w:id="1281" w:author="Ân Duy" w:date="2024-06-17T08:30:00Z">
              <w:r>
                <w:rPr>
                  <w:rFonts w:ascii="Times New Roman" w:eastAsia="Times New Roman" w:hAnsi="Times New Roman" w:cs="Times New Roman"/>
                </w:rPr>
                <w:t>Nhập doanh thu vào excel sách đã bán và nhập về trong kho</w:t>
              </w:r>
            </w:ins>
          </w:p>
        </w:tc>
        <w:tc>
          <w:tcPr>
            <w:tcW w:w="2340" w:type="dxa"/>
            <w:gridSpan w:val="2"/>
          </w:tcPr>
          <w:p w14:paraId="4135FE1F" w14:textId="77777777" w:rsidR="0065634A" w:rsidRDefault="0065634A" w:rsidP="00CA3B8F">
            <w:pPr>
              <w:rPr>
                <w:ins w:id="1282" w:author="Ân Duy" w:date="2024-06-17T08:30:00Z"/>
                <w:rFonts w:ascii="Times New Roman" w:eastAsia="Times New Roman" w:hAnsi="Times New Roman" w:cs="Times New Roman"/>
              </w:rPr>
            </w:pPr>
            <w:ins w:id="1283" w:author="Ân Duy" w:date="2024-06-17T08:30:00Z">
              <w:r>
                <w:rPr>
                  <w:rFonts w:ascii="Times New Roman" w:eastAsia="Times New Roman" w:hAnsi="Times New Roman" w:cs="Times New Roman"/>
                </w:rPr>
                <w:t>Tính toán chính xác thông tin đã nhập</w:t>
              </w:r>
            </w:ins>
          </w:p>
        </w:tc>
        <w:tc>
          <w:tcPr>
            <w:tcW w:w="2610" w:type="dxa"/>
            <w:gridSpan w:val="2"/>
          </w:tcPr>
          <w:p w14:paraId="4F62C374" w14:textId="77777777" w:rsidR="0065634A" w:rsidRDefault="0065634A" w:rsidP="00CA3B8F">
            <w:pPr>
              <w:rPr>
                <w:ins w:id="1284" w:author="Ân Duy" w:date="2024-06-17T08:30:00Z"/>
                <w:rFonts w:ascii="Times New Roman" w:eastAsia="Times New Roman" w:hAnsi="Times New Roman" w:cs="Times New Roman"/>
              </w:rPr>
            </w:pPr>
          </w:p>
        </w:tc>
      </w:tr>
      <w:tr w:rsidR="0065634A" w14:paraId="09CAEC20" w14:textId="77777777" w:rsidTr="00CA3B8F">
        <w:tblPrEx>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ook w:val="0400" w:firstRow="0" w:lastRow="0" w:firstColumn="0" w:lastColumn="0" w:noHBand="0" w:noVBand="1"/>
        </w:tblPrEx>
        <w:trPr>
          <w:gridBefore w:val="1"/>
          <w:gridAfter w:val="1"/>
          <w:wAfter w:w="94" w:type="dxa"/>
          <w:trHeight w:val="285"/>
          <w:ins w:id="1285" w:author="Ân Duy" w:date="2024-06-17T08:30:00Z"/>
        </w:trPr>
        <w:tc>
          <w:tcPr>
            <w:tcW w:w="632" w:type="dxa"/>
          </w:tcPr>
          <w:p w14:paraId="2C3E66B2" w14:textId="77777777" w:rsidR="0065634A" w:rsidRDefault="0065634A" w:rsidP="00CA3B8F">
            <w:pPr>
              <w:rPr>
                <w:ins w:id="1286" w:author="Ân Duy" w:date="2024-06-17T08:30:00Z"/>
                <w:rFonts w:ascii="Times New Roman" w:eastAsia="Times New Roman" w:hAnsi="Times New Roman" w:cs="Times New Roman"/>
              </w:rPr>
            </w:pPr>
            <w:ins w:id="1287" w:author="Ân Duy" w:date="2024-06-17T08:30:00Z">
              <w:r>
                <w:rPr>
                  <w:rFonts w:ascii="Times New Roman" w:eastAsia="Times New Roman" w:hAnsi="Times New Roman" w:cs="Times New Roman"/>
                </w:rPr>
                <w:t>2</w:t>
              </w:r>
            </w:ins>
          </w:p>
        </w:tc>
        <w:tc>
          <w:tcPr>
            <w:tcW w:w="1793" w:type="dxa"/>
            <w:gridSpan w:val="2"/>
            <w:vAlign w:val="center"/>
          </w:tcPr>
          <w:p w14:paraId="70F680A5" w14:textId="77777777" w:rsidR="0065634A" w:rsidRDefault="0065634A" w:rsidP="00CA3B8F">
            <w:pPr>
              <w:rPr>
                <w:ins w:id="1288" w:author="Ân Duy" w:date="2024-06-17T08:30:00Z"/>
                <w:rFonts w:ascii="Times New Roman" w:eastAsia="Times New Roman" w:hAnsi="Times New Roman" w:cs="Times New Roman"/>
              </w:rPr>
            </w:pPr>
            <w:ins w:id="1289" w:author="Ân Duy" w:date="2024-06-17T08:30:00Z">
              <w:r>
                <w:rPr>
                  <w:rFonts w:ascii="Times New Roman" w:eastAsia="Times New Roman" w:hAnsi="Times New Roman" w:cs="Times New Roman"/>
                </w:rPr>
                <w:t>Nâng cấp tài khoản</w:t>
              </w:r>
            </w:ins>
          </w:p>
        </w:tc>
        <w:tc>
          <w:tcPr>
            <w:tcW w:w="2160" w:type="dxa"/>
            <w:gridSpan w:val="2"/>
          </w:tcPr>
          <w:p w14:paraId="3BB22CCF" w14:textId="77777777" w:rsidR="0065634A" w:rsidRDefault="0065634A" w:rsidP="00CA3B8F">
            <w:pPr>
              <w:rPr>
                <w:ins w:id="1290" w:author="Ân Duy" w:date="2024-06-17T08:30:00Z"/>
                <w:rFonts w:ascii="Times New Roman" w:eastAsia="Times New Roman" w:hAnsi="Times New Roman" w:cs="Times New Roman"/>
              </w:rPr>
            </w:pPr>
            <w:ins w:id="1291" w:author="Ân Duy" w:date="2024-06-17T08:30:00Z">
              <w:r>
                <w:rPr>
                  <w:rFonts w:ascii="Times New Roman" w:eastAsia="Times New Roman" w:hAnsi="Times New Roman" w:cs="Times New Roman"/>
                </w:rPr>
                <w:t>Chọn tài khoản khách hàng đã mua sách nhiều lần</w:t>
              </w:r>
            </w:ins>
          </w:p>
        </w:tc>
        <w:tc>
          <w:tcPr>
            <w:tcW w:w="2340" w:type="dxa"/>
            <w:gridSpan w:val="2"/>
          </w:tcPr>
          <w:p w14:paraId="3D6DC635" w14:textId="77777777" w:rsidR="0065634A" w:rsidRDefault="0065634A" w:rsidP="00CA3B8F">
            <w:pPr>
              <w:rPr>
                <w:ins w:id="1292" w:author="Ân Duy" w:date="2024-06-17T08:30:00Z"/>
                <w:rFonts w:ascii="Times New Roman" w:eastAsia="Times New Roman" w:hAnsi="Times New Roman" w:cs="Times New Roman"/>
              </w:rPr>
            </w:pPr>
            <w:ins w:id="1293" w:author="Ân Duy" w:date="2024-06-17T08:30:00Z">
              <w:r>
                <w:rPr>
                  <w:rFonts w:ascii="Times New Roman" w:eastAsia="Times New Roman" w:hAnsi="Times New Roman" w:cs="Times New Roman"/>
                </w:rPr>
                <w:t>Cập nhật tài khoản khách hàng lên một bậc</w:t>
              </w:r>
            </w:ins>
          </w:p>
        </w:tc>
        <w:tc>
          <w:tcPr>
            <w:tcW w:w="2610" w:type="dxa"/>
            <w:gridSpan w:val="2"/>
          </w:tcPr>
          <w:p w14:paraId="3759C442" w14:textId="77777777" w:rsidR="0065634A" w:rsidRDefault="0065634A" w:rsidP="00CA3B8F">
            <w:pPr>
              <w:rPr>
                <w:ins w:id="1294" w:author="Ân Duy" w:date="2024-06-17T08:30:00Z"/>
                <w:rFonts w:ascii="Times New Roman" w:eastAsia="Times New Roman" w:hAnsi="Times New Roman" w:cs="Times New Roman"/>
              </w:rPr>
            </w:pPr>
          </w:p>
        </w:tc>
      </w:tr>
    </w:tbl>
    <w:p w14:paraId="610E2C65" w14:textId="77777777" w:rsidR="0065634A" w:rsidRDefault="0065634A" w:rsidP="0065634A"/>
    <w:p w14:paraId="285D065C" w14:textId="77777777" w:rsidR="0099045B" w:rsidRDefault="0099045B" w:rsidP="0065634A"/>
    <w:p w14:paraId="3DBBE80D" w14:textId="77777777" w:rsidR="0099045B" w:rsidRDefault="0099045B" w:rsidP="0065634A"/>
    <w:p w14:paraId="6B48793E" w14:textId="77777777" w:rsidR="0099045B" w:rsidRDefault="0099045B" w:rsidP="0065634A"/>
    <w:p w14:paraId="438B2A90" w14:textId="77777777" w:rsidR="0099045B" w:rsidRDefault="0099045B" w:rsidP="0065634A"/>
    <w:p w14:paraId="2D265140" w14:textId="77777777" w:rsidR="0099045B" w:rsidRDefault="0099045B" w:rsidP="0065634A"/>
    <w:p w14:paraId="6F9B6FA9" w14:textId="77777777" w:rsidR="0099045B" w:rsidRDefault="0099045B" w:rsidP="0065634A">
      <w:pPr>
        <w:rPr>
          <w:ins w:id="1295" w:author="Ân Duy" w:date="2024-06-17T08:30:00Z"/>
        </w:rPr>
      </w:pPr>
    </w:p>
    <w:tbl>
      <w:tblPr>
        <w:tblW w:w="9535"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632"/>
        <w:gridCol w:w="1793"/>
        <w:gridCol w:w="2160"/>
        <w:gridCol w:w="2340"/>
        <w:gridCol w:w="2610"/>
      </w:tblGrid>
      <w:tr w:rsidR="0065634A" w14:paraId="5C43703E" w14:textId="77777777" w:rsidTr="00CA3B8F">
        <w:trPr>
          <w:trHeight w:val="360"/>
          <w:ins w:id="1296" w:author="Ân Duy" w:date="2024-06-17T08:30:00Z"/>
        </w:trPr>
        <w:tc>
          <w:tcPr>
            <w:tcW w:w="9535" w:type="dxa"/>
            <w:gridSpan w:val="5"/>
            <w:shd w:val="clear" w:color="auto" w:fill="B7DDE8"/>
          </w:tcPr>
          <w:p w14:paraId="77C9F83A" w14:textId="77777777" w:rsidR="0065634A" w:rsidRDefault="0065634A" w:rsidP="00CA3B8F">
            <w:pPr>
              <w:jc w:val="center"/>
              <w:rPr>
                <w:ins w:id="1297" w:author="Ân Duy" w:date="2024-06-17T08:30:00Z"/>
                <w:rFonts w:ascii="Times New Roman" w:eastAsia="Times New Roman" w:hAnsi="Times New Roman" w:cs="Times New Roman"/>
                <w:b/>
              </w:rPr>
            </w:pPr>
            <w:ins w:id="1298" w:author="Ân Duy" w:date="2024-06-17T08:30:00Z">
              <w:r>
                <w:rPr>
                  <w:rFonts w:ascii="Times New Roman" w:eastAsia="Times New Roman" w:hAnsi="Times New Roman" w:cs="Times New Roman"/>
                  <w:b/>
                </w:rPr>
                <w:lastRenderedPageBreak/>
                <w:t xml:space="preserve">Bảng trách nhiệm </w:t>
              </w:r>
            </w:ins>
          </w:p>
          <w:p w14:paraId="1A44CB99" w14:textId="77777777" w:rsidR="0065634A" w:rsidRDefault="0065634A" w:rsidP="00CA3B8F">
            <w:pPr>
              <w:jc w:val="center"/>
              <w:rPr>
                <w:ins w:id="1299" w:author="Ân Duy" w:date="2024-06-17T08:30:00Z"/>
                <w:rFonts w:ascii="Times New Roman" w:eastAsia="Times New Roman" w:hAnsi="Times New Roman" w:cs="Times New Roman"/>
                <w:b/>
              </w:rPr>
            </w:pPr>
            <w:ins w:id="1300" w:author="Ân Duy" w:date="2024-06-17T08:30:00Z">
              <w:r>
                <w:rPr>
                  <w:rFonts w:ascii="Times New Roman" w:eastAsia="Times New Roman" w:hAnsi="Times New Roman" w:cs="Times New Roman"/>
                  <w:b/>
                </w:rPr>
                <w:t>Bộ phận: Phòng kỹ thuật</w:t>
              </w:r>
            </w:ins>
          </w:p>
        </w:tc>
      </w:tr>
      <w:tr w:rsidR="0065634A" w14:paraId="21C39AF2" w14:textId="77777777" w:rsidTr="00CA3B8F">
        <w:trPr>
          <w:trHeight w:val="360"/>
          <w:ins w:id="1301" w:author="Ân Duy" w:date="2024-06-17T08:30:00Z"/>
        </w:trPr>
        <w:tc>
          <w:tcPr>
            <w:tcW w:w="632" w:type="dxa"/>
            <w:shd w:val="clear" w:color="auto" w:fill="FFFF00"/>
          </w:tcPr>
          <w:p w14:paraId="2235D530" w14:textId="77777777" w:rsidR="0065634A" w:rsidRDefault="0065634A" w:rsidP="00CA3B8F">
            <w:pPr>
              <w:jc w:val="center"/>
              <w:rPr>
                <w:ins w:id="1302" w:author="Ân Duy" w:date="2024-06-17T08:30:00Z"/>
                <w:rFonts w:ascii="Times New Roman" w:eastAsia="Times New Roman" w:hAnsi="Times New Roman" w:cs="Times New Roman"/>
                <w:b/>
              </w:rPr>
            </w:pPr>
            <w:ins w:id="1303" w:author="Ân Duy" w:date="2024-06-17T08:30:00Z">
              <w:r>
                <w:rPr>
                  <w:rFonts w:ascii="Times New Roman" w:eastAsia="Times New Roman" w:hAnsi="Times New Roman" w:cs="Times New Roman"/>
                  <w:b/>
                </w:rPr>
                <w:t>STT</w:t>
              </w:r>
            </w:ins>
          </w:p>
        </w:tc>
        <w:tc>
          <w:tcPr>
            <w:tcW w:w="1793" w:type="dxa"/>
            <w:shd w:val="clear" w:color="auto" w:fill="FFFF00"/>
          </w:tcPr>
          <w:p w14:paraId="0640640A" w14:textId="77777777" w:rsidR="0065634A" w:rsidRDefault="0065634A" w:rsidP="00CA3B8F">
            <w:pPr>
              <w:jc w:val="center"/>
              <w:rPr>
                <w:ins w:id="1304" w:author="Ân Duy" w:date="2024-06-17T08:30:00Z"/>
                <w:rFonts w:ascii="Times New Roman" w:eastAsia="Times New Roman" w:hAnsi="Times New Roman" w:cs="Times New Roman"/>
                <w:b/>
              </w:rPr>
            </w:pPr>
            <w:ins w:id="1305" w:author="Ân Duy" w:date="2024-06-17T08:30:00Z">
              <w:r>
                <w:rPr>
                  <w:rFonts w:ascii="Times New Roman" w:eastAsia="Times New Roman" w:hAnsi="Times New Roman" w:cs="Times New Roman"/>
                  <w:b/>
                </w:rPr>
                <w:t>Nghiệp vụ</w:t>
              </w:r>
            </w:ins>
          </w:p>
        </w:tc>
        <w:tc>
          <w:tcPr>
            <w:tcW w:w="2160" w:type="dxa"/>
            <w:shd w:val="clear" w:color="auto" w:fill="FFFF00"/>
          </w:tcPr>
          <w:p w14:paraId="6F4A7FB0" w14:textId="77777777" w:rsidR="0065634A" w:rsidRDefault="0065634A" w:rsidP="00CA3B8F">
            <w:pPr>
              <w:jc w:val="center"/>
              <w:rPr>
                <w:ins w:id="1306" w:author="Ân Duy" w:date="2024-06-17T08:30:00Z"/>
                <w:rFonts w:ascii="Times New Roman" w:eastAsia="Times New Roman" w:hAnsi="Times New Roman" w:cs="Times New Roman"/>
                <w:b/>
              </w:rPr>
            </w:pPr>
            <w:ins w:id="1307" w:author="Ân Duy" w:date="2024-06-17T08:30:00Z">
              <w:r>
                <w:rPr>
                  <w:rFonts w:ascii="Times New Roman" w:eastAsia="Times New Roman" w:hAnsi="Times New Roman" w:cs="Times New Roman"/>
                  <w:b/>
                </w:rPr>
                <w:t>Người dùng</w:t>
              </w:r>
            </w:ins>
          </w:p>
        </w:tc>
        <w:tc>
          <w:tcPr>
            <w:tcW w:w="2340" w:type="dxa"/>
            <w:shd w:val="clear" w:color="auto" w:fill="FFFF00"/>
          </w:tcPr>
          <w:p w14:paraId="18117BA6" w14:textId="77777777" w:rsidR="0065634A" w:rsidRDefault="0065634A" w:rsidP="00CA3B8F">
            <w:pPr>
              <w:jc w:val="center"/>
              <w:rPr>
                <w:ins w:id="1308" w:author="Ân Duy" w:date="2024-06-17T08:30:00Z"/>
                <w:rFonts w:ascii="Times New Roman" w:eastAsia="Times New Roman" w:hAnsi="Times New Roman" w:cs="Times New Roman"/>
                <w:b/>
              </w:rPr>
            </w:pPr>
            <w:ins w:id="1309" w:author="Ân Duy" w:date="2024-06-17T08:30:00Z">
              <w:r>
                <w:rPr>
                  <w:rFonts w:ascii="Times New Roman" w:eastAsia="Times New Roman" w:hAnsi="Times New Roman" w:cs="Times New Roman"/>
                  <w:b/>
                </w:rPr>
                <w:t>Phần mềm</w:t>
              </w:r>
            </w:ins>
          </w:p>
        </w:tc>
        <w:tc>
          <w:tcPr>
            <w:tcW w:w="2610" w:type="dxa"/>
            <w:shd w:val="clear" w:color="auto" w:fill="FFFF00"/>
          </w:tcPr>
          <w:p w14:paraId="71C15AC1" w14:textId="77777777" w:rsidR="0065634A" w:rsidRDefault="0065634A" w:rsidP="00CA3B8F">
            <w:pPr>
              <w:jc w:val="center"/>
              <w:rPr>
                <w:ins w:id="1310" w:author="Ân Duy" w:date="2024-06-17T08:30:00Z"/>
                <w:rFonts w:ascii="Times New Roman" w:eastAsia="Times New Roman" w:hAnsi="Times New Roman" w:cs="Times New Roman"/>
                <w:b/>
              </w:rPr>
            </w:pPr>
            <w:ins w:id="1311" w:author="Ân Duy" w:date="2024-06-17T08:30:00Z">
              <w:r>
                <w:rPr>
                  <w:rFonts w:ascii="Times New Roman" w:eastAsia="Times New Roman" w:hAnsi="Times New Roman" w:cs="Times New Roman"/>
                  <w:b/>
                </w:rPr>
                <w:t>Ghi chú</w:t>
              </w:r>
            </w:ins>
          </w:p>
        </w:tc>
      </w:tr>
      <w:tr w:rsidR="0065634A" w14:paraId="22CB0D05" w14:textId="77777777" w:rsidTr="00CA3B8F">
        <w:trPr>
          <w:trHeight w:val="938"/>
          <w:ins w:id="1312" w:author="Ân Duy" w:date="2024-06-17T08:30:00Z"/>
        </w:trPr>
        <w:tc>
          <w:tcPr>
            <w:tcW w:w="632" w:type="dxa"/>
            <w:vAlign w:val="center"/>
          </w:tcPr>
          <w:p w14:paraId="681C0111" w14:textId="77777777" w:rsidR="0065634A" w:rsidRDefault="0065634A" w:rsidP="00CA3B8F">
            <w:pPr>
              <w:rPr>
                <w:ins w:id="1313" w:author="Ân Duy" w:date="2024-06-17T08:30:00Z"/>
                <w:rFonts w:ascii="Times New Roman" w:eastAsia="Times New Roman" w:hAnsi="Times New Roman" w:cs="Times New Roman"/>
              </w:rPr>
            </w:pPr>
            <w:ins w:id="1314" w:author="Ân Duy" w:date="2024-06-17T08:30:00Z">
              <w:r>
                <w:rPr>
                  <w:rFonts w:ascii="Times New Roman" w:eastAsia="Times New Roman" w:hAnsi="Times New Roman" w:cs="Times New Roman"/>
                </w:rPr>
                <w:t>1</w:t>
              </w:r>
            </w:ins>
          </w:p>
        </w:tc>
        <w:tc>
          <w:tcPr>
            <w:tcW w:w="1793" w:type="dxa"/>
            <w:vAlign w:val="center"/>
          </w:tcPr>
          <w:p w14:paraId="1561CA23" w14:textId="77777777" w:rsidR="0065634A" w:rsidRDefault="0065634A" w:rsidP="00CA3B8F">
            <w:pPr>
              <w:rPr>
                <w:ins w:id="1315" w:author="Ân Duy" w:date="2024-06-17T08:30:00Z"/>
                <w:rFonts w:ascii="Times New Roman" w:eastAsia="Times New Roman" w:hAnsi="Times New Roman" w:cs="Times New Roman"/>
              </w:rPr>
            </w:pPr>
            <w:ins w:id="1316" w:author="Ân Duy" w:date="2024-06-17T08:30:00Z">
              <w:r>
                <w:rPr>
                  <w:rFonts w:ascii="Times New Roman" w:eastAsia="Times New Roman" w:hAnsi="Times New Roman" w:cs="Times New Roman"/>
                </w:rPr>
                <w:t>Quản lí tài khoản</w:t>
              </w:r>
            </w:ins>
          </w:p>
        </w:tc>
        <w:tc>
          <w:tcPr>
            <w:tcW w:w="2160" w:type="dxa"/>
            <w:vAlign w:val="center"/>
          </w:tcPr>
          <w:p w14:paraId="639455D6" w14:textId="77777777" w:rsidR="0065634A" w:rsidRDefault="0065634A" w:rsidP="00CA3B8F">
            <w:pPr>
              <w:rPr>
                <w:ins w:id="1317" w:author="Ân Duy" w:date="2024-06-17T08:30:00Z"/>
                <w:rFonts w:ascii="Times New Roman" w:eastAsia="Times New Roman" w:hAnsi="Times New Roman" w:cs="Times New Roman"/>
              </w:rPr>
            </w:pPr>
            <w:ins w:id="1318" w:author="Ân Duy" w:date="2024-06-17T08:30:00Z">
              <w:r>
                <w:rPr>
                  <w:rFonts w:ascii="Times New Roman" w:eastAsia="Times New Roman" w:hAnsi="Times New Roman" w:cs="Times New Roman"/>
                </w:rPr>
                <w:t>Thêm, sửa, xóa và sửa lỗi đăng nhập, đăng kí cho khách hàng</w:t>
              </w:r>
            </w:ins>
          </w:p>
        </w:tc>
        <w:tc>
          <w:tcPr>
            <w:tcW w:w="2340" w:type="dxa"/>
            <w:vAlign w:val="center"/>
          </w:tcPr>
          <w:p w14:paraId="4CADEAA1" w14:textId="77777777" w:rsidR="0065634A" w:rsidRDefault="0065634A" w:rsidP="00CA3B8F">
            <w:pPr>
              <w:rPr>
                <w:ins w:id="1319" w:author="Ân Duy" w:date="2024-06-17T08:30:00Z"/>
                <w:rFonts w:ascii="Times New Roman" w:eastAsia="Times New Roman" w:hAnsi="Times New Roman" w:cs="Times New Roman"/>
              </w:rPr>
            </w:pPr>
            <w:ins w:id="1320" w:author="Ân Duy" w:date="2024-06-17T08:30:00Z">
              <w:r>
                <w:rPr>
                  <w:rFonts w:ascii="Times New Roman" w:eastAsia="Times New Roman" w:hAnsi="Times New Roman" w:cs="Times New Roman"/>
                </w:rPr>
                <w:t>Lưu dữ liệu đăng nhập, đăng kí và cập nhật</w:t>
              </w:r>
            </w:ins>
          </w:p>
        </w:tc>
        <w:tc>
          <w:tcPr>
            <w:tcW w:w="2610" w:type="dxa"/>
            <w:vAlign w:val="center"/>
          </w:tcPr>
          <w:p w14:paraId="470EEDF1" w14:textId="77777777" w:rsidR="0065634A" w:rsidRDefault="0065634A" w:rsidP="00CA3B8F">
            <w:pPr>
              <w:rPr>
                <w:ins w:id="1321" w:author="Ân Duy" w:date="2024-06-17T08:30:00Z"/>
                <w:rFonts w:ascii="Times New Roman" w:eastAsia="Times New Roman" w:hAnsi="Times New Roman" w:cs="Times New Roman"/>
              </w:rPr>
            </w:pPr>
          </w:p>
        </w:tc>
      </w:tr>
      <w:tr w:rsidR="0065634A" w14:paraId="20471B10" w14:textId="77777777" w:rsidTr="00CA3B8F">
        <w:trPr>
          <w:trHeight w:val="783"/>
          <w:ins w:id="1322" w:author="Ân Duy" w:date="2024-06-17T08:30:00Z"/>
        </w:trPr>
        <w:tc>
          <w:tcPr>
            <w:tcW w:w="632" w:type="dxa"/>
            <w:vAlign w:val="center"/>
          </w:tcPr>
          <w:p w14:paraId="62BF43D1" w14:textId="77777777" w:rsidR="0065634A" w:rsidRDefault="0065634A" w:rsidP="00CA3B8F">
            <w:pPr>
              <w:rPr>
                <w:ins w:id="1323" w:author="Ân Duy" w:date="2024-06-17T08:30:00Z"/>
                <w:rFonts w:ascii="Times New Roman" w:eastAsia="Times New Roman" w:hAnsi="Times New Roman" w:cs="Times New Roman"/>
              </w:rPr>
            </w:pPr>
            <w:ins w:id="1324" w:author="Ân Duy" w:date="2024-06-17T08:30:00Z">
              <w:r>
                <w:rPr>
                  <w:rFonts w:ascii="Times New Roman" w:eastAsia="Times New Roman" w:hAnsi="Times New Roman" w:cs="Times New Roman"/>
                </w:rPr>
                <w:t>2</w:t>
              </w:r>
            </w:ins>
          </w:p>
        </w:tc>
        <w:tc>
          <w:tcPr>
            <w:tcW w:w="1793" w:type="dxa"/>
            <w:vAlign w:val="center"/>
          </w:tcPr>
          <w:p w14:paraId="5E99A24F" w14:textId="77777777" w:rsidR="0065634A" w:rsidRDefault="0065634A" w:rsidP="00CA3B8F">
            <w:pPr>
              <w:rPr>
                <w:ins w:id="1325" w:author="Ân Duy" w:date="2024-06-17T08:30:00Z"/>
                <w:rFonts w:ascii="Times New Roman" w:eastAsia="Times New Roman" w:hAnsi="Times New Roman" w:cs="Times New Roman"/>
              </w:rPr>
            </w:pPr>
            <w:ins w:id="1326" w:author="Ân Duy" w:date="2024-06-17T08:30:00Z">
              <w:r>
                <w:rPr>
                  <w:rFonts w:ascii="Times New Roman" w:eastAsia="Times New Roman" w:hAnsi="Times New Roman" w:cs="Times New Roman"/>
                </w:rPr>
                <w:t>Quản lý sách</w:t>
              </w:r>
            </w:ins>
          </w:p>
        </w:tc>
        <w:tc>
          <w:tcPr>
            <w:tcW w:w="2160" w:type="dxa"/>
            <w:vAlign w:val="center"/>
          </w:tcPr>
          <w:p w14:paraId="46F4946E" w14:textId="77777777" w:rsidR="0065634A" w:rsidRDefault="0065634A" w:rsidP="00CA3B8F">
            <w:pPr>
              <w:rPr>
                <w:ins w:id="1327" w:author="Ân Duy" w:date="2024-06-17T08:30:00Z"/>
                <w:rFonts w:ascii="Times New Roman" w:eastAsia="Times New Roman" w:hAnsi="Times New Roman" w:cs="Times New Roman"/>
              </w:rPr>
            </w:pPr>
            <w:ins w:id="1328" w:author="Ân Duy" w:date="2024-06-17T08:30:00Z">
              <w:r>
                <w:rPr>
                  <w:rFonts w:ascii="Times New Roman" w:eastAsia="Times New Roman" w:hAnsi="Times New Roman" w:cs="Times New Roman"/>
                </w:rPr>
                <w:t>Thêm, sửa, xóa sách</w:t>
              </w:r>
            </w:ins>
          </w:p>
        </w:tc>
        <w:tc>
          <w:tcPr>
            <w:tcW w:w="2340" w:type="dxa"/>
            <w:vAlign w:val="center"/>
          </w:tcPr>
          <w:p w14:paraId="2FEF10BC" w14:textId="77777777" w:rsidR="0065634A" w:rsidRDefault="0065634A" w:rsidP="00CA3B8F">
            <w:pPr>
              <w:rPr>
                <w:ins w:id="1329" w:author="Ân Duy" w:date="2024-06-17T08:30:00Z"/>
                <w:rFonts w:ascii="Times New Roman" w:eastAsia="Times New Roman" w:hAnsi="Times New Roman" w:cs="Times New Roman"/>
              </w:rPr>
            </w:pPr>
            <w:ins w:id="1330" w:author="Ân Duy" w:date="2024-06-17T08:30:00Z">
              <w:r>
                <w:rPr>
                  <w:rFonts w:ascii="Times New Roman" w:eastAsia="Times New Roman" w:hAnsi="Times New Roman" w:cs="Times New Roman"/>
                </w:rPr>
                <w:t>Lưu dữ liệu và cập nhật</w:t>
              </w:r>
            </w:ins>
          </w:p>
        </w:tc>
        <w:tc>
          <w:tcPr>
            <w:tcW w:w="2610" w:type="dxa"/>
            <w:vAlign w:val="center"/>
          </w:tcPr>
          <w:p w14:paraId="0161CECC" w14:textId="77777777" w:rsidR="0065634A" w:rsidRDefault="0065634A" w:rsidP="00CA3B8F">
            <w:pPr>
              <w:rPr>
                <w:ins w:id="1331" w:author="Ân Duy" w:date="2024-06-17T08:30:00Z"/>
                <w:rFonts w:ascii="Times New Roman" w:eastAsia="Times New Roman" w:hAnsi="Times New Roman" w:cs="Times New Roman"/>
              </w:rPr>
            </w:pPr>
          </w:p>
        </w:tc>
      </w:tr>
      <w:tr w:rsidR="0065634A" w14:paraId="505653DA" w14:textId="77777777" w:rsidTr="00CA3B8F">
        <w:trPr>
          <w:trHeight w:val="285"/>
          <w:ins w:id="1332" w:author="Ân Duy" w:date="2024-06-17T08:30:00Z"/>
        </w:trPr>
        <w:tc>
          <w:tcPr>
            <w:tcW w:w="632" w:type="dxa"/>
            <w:vAlign w:val="center"/>
          </w:tcPr>
          <w:p w14:paraId="62E5FC12" w14:textId="77777777" w:rsidR="0065634A" w:rsidRDefault="0065634A" w:rsidP="00CA3B8F">
            <w:pPr>
              <w:rPr>
                <w:ins w:id="1333" w:author="Ân Duy" w:date="2024-06-17T08:30:00Z"/>
                <w:rFonts w:ascii="Times New Roman" w:eastAsia="Times New Roman" w:hAnsi="Times New Roman" w:cs="Times New Roman"/>
              </w:rPr>
            </w:pPr>
            <w:ins w:id="1334" w:author="Ân Duy" w:date="2024-06-17T08:30:00Z">
              <w:r>
                <w:rPr>
                  <w:rFonts w:ascii="Times New Roman" w:eastAsia="Times New Roman" w:hAnsi="Times New Roman" w:cs="Times New Roman"/>
                </w:rPr>
                <w:t>3</w:t>
              </w:r>
            </w:ins>
          </w:p>
        </w:tc>
        <w:tc>
          <w:tcPr>
            <w:tcW w:w="1793" w:type="dxa"/>
            <w:vAlign w:val="center"/>
          </w:tcPr>
          <w:p w14:paraId="2C0419EA" w14:textId="77777777" w:rsidR="0065634A" w:rsidRDefault="0065634A" w:rsidP="00CA3B8F">
            <w:pPr>
              <w:rPr>
                <w:ins w:id="1335" w:author="Ân Duy" w:date="2024-06-17T08:30:00Z"/>
                <w:rFonts w:ascii="Times New Roman" w:eastAsia="Times New Roman" w:hAnsi="Times New Roman" w:cs="Times New Roman"/>
              </w:rPr>
            </w:pPr>
            <w:ins w:id="1336" w:author="Ân Duy" w:date="2024-06-17T08:30:00Z">
              <w:r>
                <w:rPr>
                  <w:rFonts w:ascii="Times New Roman" w:eastAsia="Times New Roman" w:hAnsi="Times New Roman" w:cs="Times New Roman"/>
                </w:rPr>
                <w:t>Xem DS-Tra cứu thông tin sách</w:t>
              </w:r>
            </w:ins>
          </w:p>
        </w:tc>
        <w:tc>
          <w:tcPr>
            <w:tcW w:w="2160" w:type="dxa"/>
            <w:vAlign w:val="center"/>
          </w:tcPr>
          <w:p w14:paraId="34630039" w14:textId="77777777" w:rsidR="0065634A" w:rsidRDefault="0065634A" w:rsidP="00CA3B8F">
            <w:pPr>
              <w:rPr>
                <w:ins w:id="1337" w:author="Ân Duy" w:date="2024-06-17T08:30:00Z"/>
                <w:rFonts w:ascii="Times New Roman" w:eastAsia="Times New Roman" w:hAnsi="Times New Roman" w:cs="Times New Roman"/>
              </w:rPr>
            </w:pPr>
            <w:ins w:id="1338" w:author="Ân Duy" w:date="2024-06-17T08:30:00Z">
              <w:r>
                <w:rPr>
                  <w:rFonts w:ascii="Times New Roman" w:eastAsia="Times New Roman" w:hAnsi="Times New Roman" w:cs="Times New Roman"/>
                </w:rPr>
                <w:t>Chọn thanh tra cứu và chọn tìm tên sách, mã sách, tên tác giả, nxb</w:t>
              </w:r>
            </w:ins>
          </w:p>
        </w:tc>
        <w:tc>
          <w:tcPr>
            <w:tcW w:w="2340" w:type="dxa"/>
            <w:vAlign w:val="center"/>
          </w:tcPr>
          <w:p w14:paraId="550C58DB" w14:textId="77777777" w:rsidR="0065634A" w:rsidRDefault="0065634A" w:rsidP="00CA3B8F">
            <w:pPr>
              <w:rPr>
                <w:ins w:id="1339" w:author="Ân Duy" w:date="2024-06-17T08:30:00Z"/>
                <w:rFonts w:ascii="Times New Roman" w:eastAsia="Times New Roman" w:hAnsi="Times New Roman" w:cs="Times New Roman"/>
              </w:rPr>
            </w:pPr>
            <w:ins w:id="1340" w:author="Ân Duy" w:date="2024-06-17T08:30:00Z">
              <w:r>
                <w:rPr>
                  <w:rFonts w:ascii="Times New Roman" w:eastAsia="Times New Roman" w:hAnsi="Times New Roman" w:cs="Times New Roman"/>
                </w:rPr>
                <w:t>Hiển thị danh sách sách sau khi tra cứu</w:t>
              </w:r>
            </w:ins>
          </w:p>
        </w:tc>
        <w:tc>
          <w:tcPr>
            <w:tcW w:w="2610" w:type="dxa"/>
            <w:vAlign w:val="center"/>
          </w:tcPr>
          <w:p w14:paraId="55B9B4B4" w14:textId="77777777" w:rsidR="0065634A" w:rsidRDefault="0065634A" w:rsidP="00CA3B8F">
            <w:pPr>
              <w:rPr>
                <w:ins w:id="1341" w:author="Ân Duy" w:date="2024-06-17T08:30:00Z"/>
                <w:rFonts w:ascii="Times New Roman" w:eastAsia="Times New Roman" w:hAnsi="Times New Roman" w:cs="Times New Roman"/>
              </w:rPr>
            </w:pPr>
          </w:p>
        </w:tc>
      </w:tr>
    </w:tbl>
    <w:p w14:paraId="1ADBB2B5" w14:textId="77777777" w:rsidR="0065634A" w:rsidRDefault="0065634A" w:rsidP="0065634A">
      <w:pPr>
        <w:rPr>
          <w:ins w:id="1342" w:author="Ân Duy" w:date="2024-06-17T08:30:00Z"/>
        </w:rPr>
      </w:pPr>
    </w:p>
    <w:tbl>
      <w:tblPr>
        <w:tblW w:w="9535"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632"/>
        <w:gridCol w:w="1793"/>
        <w:gridCol w:w="2160"/>
        <w:gridCol w:w="2340"/>
        <w:gridCol w:w="2610"/>
      </w:tblGrid>
      <w:tr w:rsidR="0065634A" w14:paraId="57D181F9" w14:textId="77777777" w:rsidTr="00CA3B8F">
        <w:trPr>
          <w:trHeight w:val="360"/>
          <w:ins w:id="1343" w:author="Ân Duy" w:date="2024-06-17T08:30:00Z"/>
        </w:trPr>
        <w:tc>
          <w:tcPr>
            <w:tcW w:w="9535" w:type="dxa"/>
            <w:gridSpan w:val="5"/>
            <w:shd w:val="clear" w:color="auto" w:fill="B7DDE8"/>
          </w:tcPr>
          <w:p w14:paraId="79637B6E" w14:textId="77777777" w:rsidR="0065634A" w:rsidRDefault="0065634A" w:rsidP="00CA3B8F">
            <w:pPr>
              <w:jc w:val="center"/>
              <w:rPr>
                <w:ins w:id="1344" w:author="Ân Duy" w:date="2024-06-17T08:30:00Z"/>
                <w:rFonts w:ascii="Times New Roman" w:eastAsia="Times New Roman" w:hAnsi="Times New Roman" w:cs="Times New Roman"/>
                <w:b/>
              </w:rPr>
            </w:pPr>
            <w:ins w:id="1345" w:author="Ân Duy" w:date="2024-06-17T08:30:00Z">
              <w:r>
                <w:rPr>
                  <w:rFonts w:ascii="Times New Roman" w:eastAsia="Times New Roman" w:hAnsi="Times New Roman" w:cs="Times New Roman"/>
                  <w:b/>
                </w:rPr>
                <w:t xml:space="preserve">Bảng trách nhiệm </w:t>
              </w:r>
            </w:ins>
          </w:p>
          <w:p w14:paraId="78831535" w14:textId="77777777" w:rsidR="0065634A" w:rsidRDefault="0065634A" w:rsidP="00CA3B8F">
            <w:pPr>
              <w:jc w:val="center"/>
              <w:rPr>
                <w:ins w:id="1346" w:author="Ân Duy" w:date="2024-06-17T08:30:00Z"/>
                <w:rFonts w:ascii="Times New Roman" w:eastAsia="Times New Roman" w:hAnsi="Times New Roman" w:cs="Times New Roman"/>
                <w:b/>
              </w:rPr>
            </w:pPr>
            <w:ins w:id="1347" w:author="Ân Duy" w:date="2024-06-17T08:30:00Z">
              <w:r>
                <w:rPr>
                  <w:rFonts w:ascii="Times New Roman" w:eastAsia="Times New Roman" w:hAnsi="Times New Roman" w:cs="Times New Roman"/>
                  <w:b/>
                </w:rPr>
                <w:t>Bộ phận: Phòng bán hàng</w:t>
              </w:r>
            </w:ins>
          </w:p>
        </w:tc>
      </w:tr>
      <w:tr w:rsidR="0065634A" w14:paraId="5BA386AC" w14:textId="77777777" w:rsidTr="00CA3B8F">
        <w:trPr>
          <w:trHeight w:val="360"/>
          <w:ins w:id="1348" w:author="Ân Duy" w:date="2024-06-17T08:30:00Z"/>
        </w:trPr>
        <w:tc>
          <w:tcPr>
            <w:tcW w:w="632" w:type="dxa"/>
            <w:shd w:val="clear" w:color="auto" w:fill="FFFF00"/>
          </w:tcPr>
          <w:p w14:paraId="1B7400B4" w14:textId="77777777" w:rsidR="0065634A" w:rsidRDefault="0065634A" w:rsidP="00CA3B8F">
            <w:pPr>
              <w:jc w:val="center"/>
              <w:rPr>
                <w:ins w:id="1349" w:author="Ân Duy" w:date="2024-06-17T08:30:00Z"/>
                <w:rFonts w:ascii="Times New Roman" w:eastAsia="Times New Roman" w:hAnsi="Times New Roman" w:cs="Times New Roman"/>
                <w:b/>
              </w:rPr>
            </w:pPr>
            <w:ins w:id="1350" w:author="Ân Duy" w:date="2024-06-17T08:30:00Z">
              <w:r>
                <w:rPr>
                  <w:rFonts w:ascii="Times New Roman" w:eastAsia="Times New Roman" w:hAnsi="Times New Roman" w:cs="Times New Roman"/>
                  <w:b/>
                </w:rPr>
                <w:t>STT</w:t>
              </w:r>
            </w:ins>
          </w:p>
        </w:tc>
        <w:tc>
          <w:tcPr>
            <w:tcW w:w="1793" w:type="dxa"/>
            <w:shd w:val="clear" w:color="auto" w:fill="FFFF00"/>
          </w:tcPr>
          <w:p w14:paraId="4C4BCBA9" w14:textId="77777777" w:rsidR="0065634A" w:rsidRDefault="0065634A" w:rsidP="00CA3B8F">
            <w:pPr>
              <w:jc w:val="center"/>
              <w:rPr>
                <w:ins w:id="1351" w:author="Ân Duy" w:date="2024-06-17T08:30:00Z"/>
                <w:rFonts w:ascii="Times New Roman" w:eastAsia="Times New Roman" w:hAnsi="Times New Roman" w:cs="Times New Roman"/>
                <w:b/>
              </w:rPr>
            </w:pPr>
            <w:ins w:id="1352" w:author="Ân Duy" w:date="2024-06-17T08:30:00Z">
              <w:r>
                <w:rPr>
                  <w:rFonts w:ascii="Times New Roman" w:eastAsia="Times New Roman" w:hAnsi="Times New Roman" w:cs="Times New Roman"/>
                  <w:b/>
                </w:rPr>
                <w:t>Nghiệp vụ</w:t>
              </w:r>
            </w:ins>
          </w:p>
        </w:tc>
        <w:tc>
          <w:tcPr>
            <w:tcW w:w="2160" w:type="dxa"/>
            <w:shd w:val="clear" w:color="auto" w:fill="FFFF00"/>
          </w:tcPr>
          <w:p w14:paraId="12D0FD2C" w14:textId="77777777" w:rsidR="0065634A" w:rsidRDefault="0065634A" w:rsidP="00CA3B8F">
            <w:pPr>
              <w:jc w:val="center"/>
              <w:rPr>
                <w:ins w:id="1353" w:author="Ân Duy" w:date="2024-06-17T08:30:00Z"/>
                <w:rFonts w:ascii="Times New Roman" w:eastAsia="Times New Roman" w:hAnsi="Times New Roman" w:cs="Times New Roman"/>
                <w:b/>
              </w:rPr>
            </w:pPr>
            <w:ins w:id="1354" w:author="Ân Duy" w:date="2024-06-17T08:30:00Z">
              <w:r>
                <w:rPr>
                  <w:rFonts w:ascii="Times New Roman" w:eastAsia="Times New Roman" w:hAnsi="Times New Roman" w:cs="Times New Roman"/>
                  <w:b/>
                </w:rPr>
                <w:t>Người dùng</w:t>
              </w:r>
            </w:ins>
          </w:p>
        </w:tc>
        <w:tc>
          <w:tcPr>
            <w:tcW w:w="2340" w:type="dxa"/>
            <w:shd w:val="clear" w:color="auto" w:fill="FFFF00"/>
          </w:tcPr>
          <w:p w14:paraId="768D2E3D" w14:textId="77777777" w:rsidR="0065634A" w:rsidRDefault="0065634A" w:rsidP="00CA3B8F">
            <w:pPr>
              <w:jc w:val="center"/>
              <w:rPr>
                <w:ins w:id="1355" w:author="Ân Duy" w:date="2024-06-17T08:30:00Z"/>
                <w:rFonts w:ascii="Times New Roman" w:eastAsia="Times New Roman" w:hAnsi="Times New Roman" w:cs="Times New Roman"/>
                <w:b/>
              </w:rPr>
            </w:pPr>
            <w:ins w:id="1356" w:author="Ân Duy" w:date="2024-06-17T08:30:00Z">
              <w:r>
                <w:rPr>
                  <w:rFonts w:ascii="Times New Roman" w:eastAsia="Times New Roman" w:hAnsi="Times New Roman" w:cs="Times New Roman"/>
                  <w:b/>
                </w:rPr>
                <w:t>Phần mềm</w:t>
              </w:r>
            </w:ins>
          </w:p>
        </w:tc>
        <w:tc>
          <w:tcPr>
            <w:tcW w:w="2610" w:type="dxa"/>
            <w:shd w:val="clear" w:color="auto" w:fill="FFFF00"/>
          </w:tcPr>
          <w:p w14:paraId="2133CF46" w14:textId="77777777" w:rsidR="0065634A" w:rsidRDefault="0065634A" w:rsidP="00CA3B8F">
            <w:pPr>
              <w:jc w:val="center"/>
              <w:rPr>
                <w:ins w:id="1357" w:author="Ân Duy" w:date="2024-06-17T08:30:00Z"/>
                <w:rFonts w:ascii="Times New Roman" w:eastAsia="Times New Roman" w:hAnsi="Times New Roman" w:cs="Times New Roman"/>
                <w:b/>
              </w:rPr>
            </w:pPr>
            <w:ins w:id="1358" w:author="Ân Duy" w:date="2024-06-17T08:30:00Z">
              <w:r>
                <w:rPr>
                  <w:rFonts w:ascii="Times New Roman" w:eastAsia="Times New Roman" w:hAnsi="Times New Roman" w:cs="Times New Roman"/>
                  <w:b/>
                </w:rPr>
                <w:t>Ghi chú</w:t>
              </w:r>
            </w:ins>
          </w:p>
        </w:tc>
      </w:tr>
      <w:tr w:rsidR="0065634A" w14:paraId="3D1B7171" w14:textId="77777777" w:rsidTr="00CA3B8F">
        <w:trPr>
          <w:trHeight w:val="285"/>
          <w:ins w:id="1359" w:author="Ân Duy" w:date="2024-06-17T08:30:00Z"/>
        </w:trPr>
        <w:tc>
          <w:tcPr>
            <w:tcW w:w="632" w:type="dxa"/>
          </w:tcPr>
          <w:p w14:paraId="2B7250F3" w14:textId="77777777" w:rsidR="0065634A" w:rsidRDefault="0065634A" w:rsidP="00CA3B8F">
            <w:pPr>
              <w:rPr>
                <w:ins w:id="1360" w:author="Ân Duy" w:date="2024-06-17T08:30:00Z"/>
                <w:rFonts w:ascii="Times New Roman" w:eastAsia="Times New Roman" w:hAnsi="Times New Roman" w:cs="Times New Roman"/>
              </w:rPr>
            </w:pPr>
            <w:ins w:id="1361" w:author="Ân Duy" w:date="2024-06-17T08:30:00Z">
              <w:r>
                <w:rPr>
                  <w:rFonts w:ascii="Times New Roman" w:eastAsia="Times New Roman" w:hAnsi="Times New Roman" w:cs="Times New Roman"/>
                </w:rPr>
                <w:t>1</w:t>
              </w:r>
            </w:ins>
          </w:p>
        </w:tc>
        <w:tc>
          <w:tcPr>
            <w:tcW w:w="1793" w:type="dxa"/>
            <w:vAlign w:val="center"/>
          </w:tcPr>
          <w:p w14:paraId="5B98334C" w14:textId="77777777" w:rsidR="0065634A" w:rsidRDefault="0065634A" w:rsidP="00CA3B8F">
            <w:pPr>
              <w:rPr>
                <w:ins w:id="1362" w:author="Ân Duy" w:date="2024-06-17T08:30:00Z"/>
                <w:rFonts w:ascii="Times New Roman" w:eastAsia="Times New Roman" w:hAnsi="Times New Roman" w:cs="Times New Roman"/>
              </w:rPr>
            </w:pPr>
            <w:ins w:id="1363" w:author="Ân Duy" w:date="2024-06-17T08:30:00Z">
              <w:r>
                <w:rPr>
                  <w:rFonts w:ascii="Times New Roman" w:eastAsia="Times New Roman" w:hAnsi="Times New Roman" w:cs="Times New Roman"/>
                </w:rPr>
                <w:t>Thống kê doanh thu</w:t>
              </w:r>
            </w:ins>
          </w:p>
        </w:tc>
        <w:tc>
          <w:tcPr>
            <w:tcW w:w="2160" w:type="dxa"/>
          </w:tcPr>
          <w:p w14:paraId="78F4CD36" w14:textId="77777777" w:rsidR="0065634A" w:rsidRDefault="0065634A" w:rsidP="00CA3B8F">
            <w:pPr>
              <w:rPr>
                <w:ins w:id="1364" w:author="Ân Duy" w:date="2024-06-17T08:30:00Z"/>
                <w:rFonts w:ascii="Times New Roman" w:eastAsia="Times New Roman" w:hAnsi="Times New Roman" w:cs="Times New Roman"/>
              </w:rPr>
            </w:pPr>
            <w:ins w:id="1365" w:author="Ân Duy" w:date="2024-06-17T08:30:00Z">
              <w:r>
                <w:rPr>
                  <w:rFonts w:ascii="Times New Roman" w:eastAsia="Times New Roman" w:hAnsi="Times New Roman" w:cs="Times New Roman"/>
                </w:rPr>
                <w:t>Nhập doanh số đã bán trong 1 tháng vào excel</w:t>
              </w:r>
            </w:ins>
          </w:p>
        </w:tc>
        <w:tc>
          <w:tcPr>
            <w:tcW w:w="2340" w:type="dxa"/>
          </w:tcPr>
          <w:p w14:paraId="62719251" w14:textId="77777777" w:rsidR="0065634A" w:rsidRDefault="0065634A" w:rsidP="00CA3B8F">
            <w:pPr>
              <w:rPr>
                <w:ins w:id="1366" w:author="Ân Duy" w:date="2024-06-17T08:30:00Z"/>
                <w:rFonts w:ascii="Times New Roman" w:eastAsia="Times New Roman" w:hAnsi="Times New Roman" w:cs="Times New Roman"/>
              </w:rPr>
            </w:pPr>
            <w:ins w:id="1367" w:author="Ân Duy" w:date="2024-06-17T08:30:00Z">
              <w:r>
                <w:rPr>
                  <w:rFonts w:ascii="Times New Roman" w:eastAsia="Times New Roman" w:hAnsi="Times New Roman" w:cs="Times New Roman"/>
                </w:rPr>
                <w:t>Tính toán chính xác doanh số tháng đó</w:t>
              </w:r>
            </w:ins>
          </w:p>
        </w:tc>
        <w:tc>
          <w:tcPr>
            <w:tcW w:w="2610" w:type="dxa"/>
          </w:tcPr>
          <w:p w14:paraId="3A071773" w14:textId="77777777" w:rsidR="0065634A" w:rsidRDefault="0065634A" w:rsidP="00CA3B8F">
            <w:pPr>
              <w:rPr>
                <w:ins w:id="1368" w:author="Ân Duy" w:date="2024-06-17T08:30:00Z"/>
                <w:rFonts w:ascii="Times New Roman" w:eastAsia="Times New Roman" w:hAnsi="Times New Roman" w:cs="Times New Roman"/>
              </w:rPr>
            </w:pPr>
          </w:p>
        </w:tc>
      </w:tr>
      <w:tr w:rsidR="0065634A" w14:paraId="11421345" w14:textId="77777777" w:rsidTr="00CA3B8F">
        <w:trPr>
          <w:trHeight w:val="285"/>
          <w:ins w:id="1369" w:author="Ân Duy" w:date="2024-06-17T08:30:00Z"/>
        </w:trPr>
        <w:tc>
          <w:tcPr>
            <w:tcW w:w="632" w:type="dxa"/>
          </w:tcPr>
          <w:p w14:paraId="60DBCDA5" w14:textId="77777777" w:rsidR="0065634A" w:rsidRDefault="0065634A" w:rsidP="00CA3B8F">
            <w:pPr>
              <w:rPr>
                <w:ins w:id="1370" w:author="Ân Duy" w:date="2024-06-17T08:30:00Z"/>
                <w:rFonts w:ascii="Times New Roman" w:eastAsia="Times New Roman" w:hAnsi="Times New Roman" w:cs="Times New Roman"/>
              </w:rPr>
            </w:pPr>
            <w:ins w:id="1371" w:author="Ân Duy" w:date="2024-06-17T08:30:00Z">
              <w:r>
                <w:rPr>
                  <w:rFonts w:ascii="Times New Roman" w:eastAsia="Times New Roman" w:hAnsi="Times New Roman" w:cs="Times New Roman"/>
                </w:rPr>
                <w:t>2</w:t>
              </w:r>
            </w:ins>
          </w:p>
        </w:tc>
        <w:tc>
          <w:tcPr>
            <w:tcW w:w="1793" w:type="dxa"/>
            <w:vAlign w:val="center"/>
          </w:tcPr>
          <w:p w14:paraId="6B6D2BB9" w14:textId="77777777" w:rsidR="0065634A" w:rsidRDefault="0065634A" w:rsidP="00CA3B8F">
            <w:pPr>
              <w:rPr>
                <w:ins w:id="1372" w:author="Ân Duy" w:date="2024-06-17T08:30:00Z"/>
                <w:rFonts w:ascii="Times New Roman" w:eastAsia="Times New Roman" w:hAnsi="Times New Roman" w:cs="Times New Roman"/>
              </w:rPr>
            </w:pPr>
            <w:ins w:id="1373" w:author="Ân Duy" w:date="2024-06-17T08:30:00Z">
              <w:r>
                <w:rPr>
                  <w:rFonts w:ascii="Times New Roman" w:eastAsia="Times New Roman" w:hAnsi="Times New Roman" w:cs="Times New Roman"/>
                </w:rPr>
                <w:t>Sách đã bán</w:t>
              </w:r>
            </w:ins>
          </w:p>
        </w:tc>
        <w:tc>
          <w:tcPr>
            <w:tcW w:w="2160" w:type="dxa"/>
          </w:tcPr>
          <w:p w14:paraId="563350EA" w14:textId="77777777" w:rsidR="0065634A" w:rsidRDefault="0065634A" w:rsidP="00CA3B8F">
            <w:pPr>
              <w:rPr>
                <w:ins w:id="1374" w:author="Ân Duy" w:date="2024-06-17T08:30:00Z"/>
                <w:rFonts w:ascii="Times New Roman" w:eastAsia="Times New Roman" w:hAnsi="Times New Roman" w:cs="Times New Roman"/>
              </w:rPr>
            </w:pPr>
            <w:ins w:id="1375" w:author="Ân Duy" w:date="2024-06-17T08:30:00Z">
              <w:r>
                <w:rPr>
                  <w:rFonts w:ascii="Times New Roman" w:eastAsia="Times New Roman" w:hAnsi="Times New Roman" w:cs="Times New Roman"/>
                </w:rPr>
                <w:t>Chọn xem lịch sử sách đã bán</w:t>
              </w:r>
            </w:ins>
          </w:p>
        </w:tc>
        <w:tc>
          <w:tcPr>
            <w:tcW w:w="2340" w:type="dxa"/>
          </w:tcPr>
          <w:p w14:paraId="09B412D4" w14:textId="77777777" w:rsidR="0065634A" w:rsidRDefault="0065634A" w:rsidP="00CA3B8F">
            <w:pPr>
              <w:rPr>
                <w:ins w:id="1376" w:author="Ân Duy" w:date="2024-06-17T08:30:00Z"/>
                <w:rFonts w:ascii="Times New Roman" w:eastAsia="Times New Roman" w:hAnsi="Times New Roman" w:cs="Times New Roman"/>
              </w:rPr>
            </w:pPr>
            <w:ins w:id="1377" w:author="Ân Duy" w:date="2024-06-17T08:30:00Z">
              <w:r>
                <w:rPr>
                  <w:rFonts w:ascii="Times New Roman" w:eastAsia="Times New Roman" w:hAnsi="Times New Roman" w:cs="Times New Roman"/>
                </w:rPr>
                <w:t>Hiển thị danh sách sách đã bán</w:t>
              </w:r>
            </w:ins>
          </w:p>
        </w:tc>
        <w:tc>
          <w:tcPr>
            <w:tcW w:w="2610" w:type="dxa"/>
          </w:tcPr>
          <w:p w14:paraId="5C42FF1E" w14:textId="77777777" w:rsidR="0065634A" w:rsidRDefault="0065634A" w:rsidP="00CA3B8F">
            <w:pPr>
              <w:rPr>
                <w:ins w:id="1378" w:author="Ân Duy" w:date="2024-06-17T08:30:00Z"/>
                <w:rFonts w:ascii="Times New Roman" w:eastAsia="Times New Roman" w:hAnsi="Times New Roman" w:cs="Times New Roman"/>
              </w:rPr>
            </w:pPr>
          </w:p>
        </w:tc>
      </w:tr>
      <w:tr w:rsidR="0065634A" w14:paraId="5472DE34" w14:textId="77777777" w:rsidTr="00CA3B8F">
        <w:trPr>
          <w:trHeight w:val="285"/>
          <w:ins w:id="1379" w:author="Ân Duy" w:date="2024-06-17T08:30:00Z"/>
        </w:trPr>
        <w:tc>
          <w:tcPr>
            <w:tcW w:w="632" w:type="dxa"/>
          </w:tcPr>
          <w:p w14:paraId="2EE9EABA" w14:textId="77777777" w:rsidR="0065634A" w:rsidRDefault="0065634A" w:rsidP="00CA3B8F">
            <w:pPr>
              <w:rPr>
                <w:ins w:id="1380" w:author="Ân Duy" w:date="2024-06-17T08:30:00Z"/>
                <w:rFonts w:ascii="Times New Roman" w:eastAsia="Times New Roman" w:hAnsi="Times New Roman" w:cs="Times New Roman"/>
              </w:rPr>
            </w:pPr>
            <w:ins w:id="1381" w:author="Ân Duy" w:date="2024-06-17T08:30:00Z">
              <w:r>
                <w:rPr>
                  <w:rFonts w:ascii="Times New Roman" w:eastAsia="Times New Roman" w:hAnsi="Times New Roman" w:cs="Times New Roman"/>
                </w:rPr>
                <w:t>3</w:t>
              </w:r>
            </w:ins>
          </w:p>
        </w:tc>
        <w:tc>
          <w:tcPr>
            <w:tcW w:w="1793" w:type="dxa"/>
            <w:vAlign w:val="center"/>
          </w:tcPr>
          <w:p w14:paraId="5EDE9EEF" w14:textId="77777777" w:rsidR="0065634A" w:rsidRDefault="0065634A" w:rsidP="00CA3B8F">
            <w:pPr>
              <w:rPr>
                <w:ins w:id="1382" w:author="Ân Duy" w:date="2024-06-17T08:30:00Z"/>
                <w:rFonts w:ascii="Times New Roman" w:eastAsia="Times New Roman" w:hAnsi="Times New Roman" w:cs="Times New Roman"/>
              </w:rPr>
            </w:pPr>
            <w:ins w:id="1383" w:author="Ân Duy" w:date="2024-06-17T08:30:00Z">
              <w:r>
                <w:rPr>
                  <w:rFonts w:ascii="Times New Roman" w:eastAsia="Times New Roman" w:hAnsi="Times New Roman" w:cs="Times New Roman"/>
                </w:rPr>
                <w:t>Lập phiếu thanh toán</w:t>
              </w:r>
            </w:ins>
          </w:p>
        </w:tc>
        <w:tc>
          <w:tcPr>
            <w:tcW w:w="2160" w:type="dxa"/>
          </w:tcPr>
          <w:p w14:paraId="1D842DF6" w14:textId="77777777" w:rsidR="0065634A" w:rsidRDefault="0065634A" w:rsidP="00CA3B8F">
            <w:pPr>
              <w:rPr>
                <w:ins w:id="1384" w:author="Ân Duy" w:date="2024-06-17T08:30:00Z"/>
                <w:rFonts w:ascii="Times New Roman" w:eastAsia="Times New Roman" w:hAnsi="Times New Roman" w:cs="Times New Roman"/>
              </w:rPr>
            </w:pPr>
            <w:ins w:id="1385" w:author="Ân Duy" w:date="2024-06-17T08:30:00Z">
              <w:r>
                <w:rPr>
                  <w:rFonts w:ascii="Times New Roman" w:eastAsia="Times New Roman" w:hAnsi="Times New Roman" w:cs="Times New Roman"/>
                </w:rPr>
                <w:t>Nhập thông tin của khách hàng vào phiếu thanh toán</w:t>
              </w:r>
            </w:ins>
          </w:p>
        </w:tc>
        <w:tc>
          <w:tcPr>
            <w:tcW w:w="2340" w:type="dxa"/>
          </w:tcPr>
          <w:p w14:paraId="72E408DC" w14:textId="77777777" w:rsidR="0065634A" w:rsidRDefault="0065634A" w:rsidP="00CA3B8F">
            <w:pPr>
              <w:rPr>
                <w:ins w:id="1386" w:author="Ân Duy" w:date="2024-06-17T08:30:00Z"/>
                <w:rFonts w:ascii="Times New Roman" w:eastAsia="Times New Roman" w:hAnsi="Times New Roman" w:cs="Times New Roman"/>
              </w:rPr>
            </w:pPr>
            <w:ins w:id="1387" w:author="Ân Duy" w:date="2024-06-17T08:30:00Z">
              <w:r>
                <w:rPr>
                  <w:rFonts w:ascii="Times New Roman" w:eastAsia="Times New Roman" w:hAnsi="Times New Roman" w:cs="Times New Roman"/>
                </w:rPr>
                <w:t>Hiển thị form nhập phiếu</w:t>
              </w:r>
            </w:ins>
          </w:p>
        </w:tc>
        <w:tc>
          <w:tcPr>
            <w:tcW w:w="2610" w:type="dxa"/>
          </w:tcPr>
          <w:p w14:paraId="3134DF9A" w14:textId="77777777" w:rsidR="0065634A" w:rsidRDefault="0065634A" w:rsidP="00CA3B8F">
            <w:pPr>
              <w:rPr>
                <w:ins w:id="1388" w:author="Ân Duy" w:date="2024-06-17T08:30:00Z"/>
                <w:rFonts w:ascii="Times New Roman" w:eastAsia="Times New Roman" w:hAnsi="Times New Roman" w:cs="Times New Roman"/>
              </w:rPr>
            </w:pPr>
          </w:p>
        </w:tc>
      </w:tr>
      <w:tr w:rsidR="0065634A" w14:paraId="57059570" w14:textId="77777777" w:rsidTr="00CA3B8F">
        <w:trPr>
          <w:trHeight w:val="285"/>
          <w:ins w:id="1389" w:author="Ân Duy" w:date="2024-06-17T08:30:00Z"/>
        </w:trPr>
        <w:tc>
          <w:tcPr>
            <w:tcW w:w="632" w:type="dxa"/>
          </w:tcPr>
          <w:p w14:paraId="55C340C3" w14:textId="77777777" w:rsidR="0065634A" w:rsidRDefault="0065634A" w:rsidP="00CA3B8F">
            <w:pPr>
              <w:rPr>
                <w:ins w:id="1390" w:author="Ân Duy" w:date="2024-06-17T08:30:00Z"/>
                <w:rFonts w:ascii="Times New Roman" w:eastAsia="Times New Roman" w:hAnsi="Times New Roman" w:cs="Times New Roman"/>
              </w:rPr>
            </w:pPr>
            <w:ins w:id="1391" w:author="Ân Duy" w:date="2024-06-17T08:30:00Z">
              <w:r>
                <w:rPr>
                  <w:rFonts w:ascii="Times New Roman" w:eastAsia="Times New Roman" w:hAnsi="Times New Roman" w:cs="Times New Roman"/>
                </w:rPr>
                <w:t>4</w:t>
              </w:r>
            </w:ins>
          </w:p>
        </w:tc>
        <w:tc>
          <w:tcPr>
            <w:tcW w:w="1793" w:type="dxa"/>
            <w:vAlign w:val="center"/>
          </w:tcPr>
          <w:p w14:paraId="3E986ACE" w14:textId="77777777" w:rsidR="0065634A" w:rsidRDefault="0065634A" w:rsidP="00CA3B8F">
            <w:pPr>
              <w:rPr>
                <w:ins w:id="1392" w:author="Ân Duy" w:date="2024-06-17T08:30:00Z"/>
                <w:rFonts w:ascii="Times New Roman" w:eastAsia="Times New Roman" w:hAnsi="Times New Roman" w:cs="Times New Roman"/>
              </w:rPr>
            </w:pPr>
            <w:ins w:id="1393" w:author="Ân Duy" w:date="2024-06-17T08:30:00Z">
              <w:r>
                <w:rPr>
                  <w:rFonts w:ascii="Times New Roman" w:eastAsia="Times New Roman" w:hAnsi="Times New Roman" w:cs="Times New Roman"/>
                </w:rPr>
                <w:t>Xem DS-Tra cứu thông tin sách</w:t>
              </w:r>
            </w:ins>
          </w:p>
        </w:tc>
        <w:tc>
          <w:tcPr>
            <w:tcW w:w="2160" w:type="dxa"/>
          </w:tcPr>
          <w:p w14:paraId="7846453D" w14:textId="77777777" w:rsidR="0065634A" w:rsidRDefault="0065634A" w:rsidP="00CA3B8F">
            <w:pPr>
              <w:rPr>
                <w:ins w:id="1394" w:author="Ân Duy" w:date="2024-06-17T08:30:00Z"/>
                <w:rFonts w:ascii="Times New Roman" w:eastAsia="Times New Roman" w:hAnsi="Times New Roman" w:cs="Times New Roman"/>
              </w:rPr>
            </w:pPr>
            <w:ins w:id="1395" w:author="Ân Duy" w:date="2024-06-17T08:30:00Z">
              <w:r>
                <w:rPr>
                  <w:rFonts w:ascii="Times New Roman" w:eastAsia="Times New Roman" w:hAnsi="Times New Roman" w:cs="Times New Roman"/>
                </w:rPr>
                <w:t>Chọn xem và tra cứu những sách cần tìm</w:t>
              </w:r>
            </w:ins>
          </w:p>
        </w:tc>
        <w:tc>
          <w:tcPr>
            <w:tcW w:w="2340" w:type="dxa"/>
          </w:tcPr>
          <w:p w14:paraId="3ADB1E49" w14:textId="77777777" w:rsidR="0065634A" w:rsidRDefault="0065634A" w:rsidP="00CA3B8F">
            <w:pPr>
              <w:rPr>
                <w:ins w:id="1396" w:author="Ân Duy" w:date="2024-06-17T08:30:00Z"/>
                <w:rFonts w:ascii="Times New Roman" w:eastAsia="Times New Roman" w:hAnsi="Times New Roman" w:cs="Times New Roman"/>
              </w:rPr>
            </w:pPr>
            <w:ins w:id="1397" w:author="Ân Duy" w:date="2024-06-17T08:30:00Z">
              <w:r>
                <w:rPr>
                  <w:rFonts w:ascii="Times New Roman" w:eastAsia="Times New Roman" w:hAnsi="Times New Roman" w:cs="Times New Roman"/>
                </w:rPr>
                <w:t>Hiển thị danh sách sách được tra cứu</w:t>
              </w:r>
            </w:ins>
          </w:p>
        </w:tc>
        <w:tc>
          <w:tcPr>
            <w:tcW w:w="2610" w:type="dxa"/>
          </w:tcPr>
          <w:p w14:paraId="0325AA5E" w14:textId="77777777" w:rsidR="0065634A" w:rsidRDefault="0065634A" w:rsidP="00CA3B8F">
            <w:pPr>
              <w:rPr>
                <w:ins w:id="1398" w:author="Ân Duy" w:date="2024-06-17T08:30:00Z"/>
                <w:rFonts w:ascii="Times New Roman" w:eastAsia="Times New Roman" w:hAnsi="Times New Roman" w:cs="Times New Roman"/>
              </w:rPr>
            </w:pPr>
          </w:p>
        </w:tc>
      </w:tr>
    </w:tbl>
    <w:p w14:paraId="65BB5B23" w14:textId="77777777" w:rsidR="0065634A" w:rsidRDefault="0065634A" w:rsidP="0065634A"/>
    <w:p w14:paraId="570C5F31" w14:textId="77777777" w:rsidR="0099045B" w:rsidRDefault="0099045B" w:rsidP="0065634A"/>
    <w:p w14:paraId="50AE3A4E" w14:textId="77777777" w:rsidR="0099045B" w:rsidRDefault="0099045B" w:rsidP="0065634A"/>
    <w:p w14:paraId="570E9C68" w14:textId="77777777" w:rsidR="0099045B" w:rsidRDefault="0099045B" w:rsidP="0065634A"/>
    <w:p w14:paraId="36607FDF" w14:textId="77777777" w:rsidR="0099045B" w:rsidRDefault="0099045B" w:rsidP="0065634A"/>
    <w:p w14:paraId="0913CDF3" w14:textId="77777777" w:rsidR="0099045B" w:rsidRDefault="0099045B" w:rsidP="0065634A"/>
    <w:p w14:paraId="786AD953" w14:textId="77777777" w:rsidR="0099045B" w:rsidRDefault="0099045B" w:rsidP="0065634A">
      <w:pPr>
        <w:rPr>
          <w:ins w:id="1399" w:author="Ân Duy" w:date="2024-06-17T08:30:00Z"/>
        </w:rPr>
      </w:pPr>
    </w:p>
    <w:tbl>
      <w:tblPr>
        <w:tblW w:w="9535"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632"/>
        <w:gridCol w:w="1793"/>
        <w:gridCol w:w="2160"/>
        <w:gridCol w:w="2340"/>
        <w:gridCol w:w="2610"/>
      </w:tblGrid>
      <w:tr w:rsidR="0065634A" w14:paraId="58BC87CE" w14:textId="77777777" w:rsidTr="00CA3B8F">
        <w:trPr>
          <w:trHeight w:val="360"/>
          <w:ins w:id="1400" w:author="Ân Duy" w:date="2024-06-17T08:30:00Z"/>
        </w:trPr>
        <w:tc>
          <w:tcPr>
            <w:tcW w:w="9535" w:type="dxa"/>
            <w:gridSpan w:val="5"/>
            <w:shd w:val="clear" w:color="auto" w:fill="B7DDE8"/>
          </w:tcPr>
          <w:p w14:paraId="5FA449B9" w14:textId="77777777" w:rsidR="0065634A" w:rsidRDefault="0065634A" w:rsidP="00CA3B8F">
            <w:pPr>
              <w:jc w:val="center"/>
              <w:rPr>
                <w:ins w:id="1401" w:author="Ân Duy" w:date="2024-06-17T08:30:00Z"/>
                <w:rFonts w:ascii="Times New Roman" w:eastAsia="Times New Roman" w:hAnsi="Times New Roman" w:cs="Times New Roman"/>
                <w:b/>
              </w:rPr>
            </w:pPr>
            <w:ins w:id="1402" w:author="Ân Duy" w:date="2024-06-17T08:30:00Z">
              <w:r>
                <w:rPr>
                  <w:rFonts w:ascii="Times New Roman" w:eastAsia="Times New Roman" w:hAnsi="Times New Roman" w:cs="Times New Roman"/>
                  <w:b/>
                </w:rPr>
                <w:lastRenderedPageBreak/>
                <w:t xml:space="preserve">Bảng trách nhiệm </w:t>
              </w:r>
            </w:ins>
          </w:p>
          <w:p w14:paraId="3CAD204A" w14:textId="77777777" w:rsidR="0065634A" w:rsidRDefault="0065634A" w:rsidP="00CA3B8F">
            <w:pPr>
              <w:jc w:val="center"/>
              <w:rPr>
                <w:ins w:id="1403" w:author="Ân Duy" w:date="2024-06-17T08:30:00Z"/>
                <w:rFonts w:ascii="Times New Roman" w:eastAsia="Times New Roman" w:hAnsi="Times New Roman" w:cs="Times New Roman"/>
                <w:b/>
              </w:rPr>
            </w:pPr>
            <w:ins w:id="1404" w:author="Ân Duy" w:date="2024-06-17T08:30:00Z">
              <w:r>
                <w:rPr>
                  <w:rFonts w:ascii="Times New Roman" w:eastAsia="Times New Roman" w:hAnsi="Times New Roman" w:cs="Times New Roman"/>
                  <w:b/>
                </w:rPr>
                <w:t>Bộ phận: Phòng bán hàng</w:t>
              </w:r>
            </w:ins>
          </w:p>
        </w:tc>
      </w:tr>
      <w:tr w:rsidR="0065634A" w14:paraId="714B27EE" w14:textId="77777777" w:rsidTr="00CA3B8F">
        <w:trPr>
          <w:trHeight w:val="360"/>
          <w:ins w:id="1405" w:author="Ân Duy" w:date="2024-06-17T08:30:00Z"/>
        </w:trPr>
        <w:tc>
          <w:tcPr>
            <w:tcW w:w="632" w:type="dxa"/>
            <w:shd w:val="clear" w:color="auto" w:fill="FFFF00"/>
          </w:tcPr>
          <w:p w14:paraId="53B2CA45" w14:textId="77777777" w:rsidR="0065634A" w:rsidRDefault="0065634A" w:rsidP="00CA3B8F">
            <w:pPr>
              <w:jc w:val="center"/>
              <w:rPr>
                <w:ins w:id="1406" w:author="Ân Duy" w:date="2024-06-17T08:30:00Z"/>
                <w:rFonts w:ascii="Times New Roman" w:eastAsia="Times New Roman" w:hAnsi="Times New Roman" w:cs="Times New Roman"/>
                <w:b/>
              </w:rPr>
            </w:pPr>
            <w:ins w:id="1407" w:author="Ân Duy" w:date="2024-06-17T08:30:00Z">
              <w:r>
                <w:rPr>
                  <w:rFonts w:ascii="Times New Roman" w:eastAsia="Times New Roman" w:hAnsi="Times New Roman" w:cs="Times New Roman"/>
                  <w:b/>
                </w:rPr>
                <w:t>STT</w:t>
              </w:r>
            </w:ins>
          </w:p>
        </w:tc>
        <w:tc>
          <w:tcPr>
            <w:tcW w:w="1793" w:type="dxa"/>
            <w:shd w:val="clear" w:color="auto" w:fill="FFFF00"/>
          </w:tcPr>
          <w:p w14:paraId="0D068A24" w14:textId="77777777" w:rsidR="0065634A" w:rsidRDefault="0065634A" w:rsidP="00CA3B8F">
            <w:pPr>
              <w:jc w:val="center"/>
              <w:rPr>
                <w:ins w:id="1408" w:author="Ân Duy" w:date="2024-06-17T08:30:00Z"/>
                <w:rFonts w:ascii="Times New Roman" w:eastAsia="Times New Roman" w:hAnsi="Times New Roman" w:cs="Times New Roman"/>
                <w:b/>
              </w:rPr>
            </w:pPr>
            <w:ins w:id="1409" w:author="Ân Duy" w:date="2024-06-17T08:30:00Z">
              <w:r>
                <w:rPr>
                  <w:rFonts w:ascii="Times New Roman" w:eastAsia="Times New Roman" w:hAnsi="Times New Roman" w:cs="Times New Roman"/>
                  <w:b/>
                </w:rPr>
                <w:t>Nghiệp vụ</w:t>
              </w:r>
            </w:ins>
          </w:p>
        </w:tc>
        <w:tc>
          <w:tcPr>
            <w:tcW w:w="2160" w:type="dxa"/>
            <w:shd w:val="clear" w:color="auto" w:fill="FFFF00"/>
          </w:tcPr>
          <w:p w14:paraId="4EEE4F15" w14:textId="77777777" w:rsidR="0065634A" w:rsidRDefault="0065634A" w:rsidP="00CA3B8F">
            <w:pPr>
              <w:jc w:val="center"/>
              <w:rPr>
                <w:ins w:id="1410" w:author="Ân Duy" w:date="2024-06-17T08:30:00Z"/>
                <w:rFonts w:ascii="Times New Roman" w:eastAsia="Times New Roman" w:hAnsi="Times New Roman" w:cs="Times New Roman"/>
                <w:b/>
              </w:rPr>
            </w:pPr>
            <w:ins w:id="1411" w:author="Ân Duy" w:date="2024-06-17T08:30:00Z">
              <w:r>
                <w:rPr>
                  <w:rFonts w:ascii="Times New Roman" w:eastAsia="Times New Roman" w:hAnsi="Times New Roman" w:cs="Times New Roman"/>
                  <w:b/>
                </w:rPr>
                <w:t>Người dùng</w:t>
              </w:r>
            </w:ins>
          </w:p>
        </w:tc>
        <w:tc>
          <w:tcPr>
            <w:tcW w:w="2340" w:type="dxa"/>
            <w:shd w:val="clear" w:color="auto" w:fill="FFFF00"/>
          </w:tcPr>
          <w:p w14:paraId="275CC7D3" w14:textId="77777777" w:rsidR="0065634A" w:rsidRDefault="0065634A" w:rsidP="00CA3B8F">
            <w:pPr>
              <w:jc w:val="center"/>
              <w:rPr>
                <w:ins w:id="1412" w:author="Ân Duy" w:date="2024-06-17T08:30:00Z"/>
                <w:rFonts w:ascii="Times New Roman" w:eastAsia="Times New Roman" w:hAnsi="Times New Roman" w:cs="Times New Roman"/>
                <w:b/>
              </w:rPr>
            </w:pPr>
            <w:ins w:id="1413" w:author="Ân Duy" w:date="2024-06-17T08:30:00Z">
              <w:r>
                <w:rPr>
                  <w:rFonts w:ascii="Times New Roman" w:eastAsia="Times New Roman" w:hAnsi="Times New Roman" w:cs="Times New Roman"/>
                  <w:b/>
                </w:rPr>
                <w:t>Phần mềm</w:t>
              </w:r>
            </w:ins>
          </w:p>
        </w:tc>
        <w:tc>
          <w:tcPr>
            <w:tcW w:w="2610" w:type="dxa"/>
            <w:shd w:val="clear" w:color="auto" w:fill="FFFF00"/>
          </w:tcPr>
          <w:p w14:paraId="2D6AB269" w14:textId="77777777" w:rsidR="0065634A" w:rsidRDefault="0065634A" w:rsidP="00CA3B8F">
            <w:pPr>
              <w:jc w:val="center"/>
              <w:rPr>
                <w:ins w:id="1414" w:author="Ân Duy" w:date="2024-06-17T08:30:00Z"/>
                <w:rFonts w:ascii="Times New Roman" w:eastAsia="Times New Roman" w:hAnsi="Times New Roman" w:cs="Times New Roman"/>
                <w:b/>
              </w:rPr>
            </w:pPr>
            <w:ins w:id="1415" w:author="Ân Duy" w:date="2024-06-17T08:30:00Z">
              <w:r>
                <w:rPr>
                  <w:rFonts w:ascii="Times New Roman" w:eastAsia="Times New Roman" w:hAnsi="Times New Roman" w:cs="Times New Roman"/>
                  <w:b/>
                </w:rPr>
                <w:t>Ghi chú</w:t>
              </w:r>
            </w:ins>
          </w:p>
        </w:tc>
      </w:tr>
      <w:tr w:rsidR="0065634A" w14:paraId="22FD3DD9" w14:textId="77777777" w:rsidTr="00CA3B8F">
        <w:trPr>
          <w:trHeight w:val="285"/>
          <w:ins w:id="1416" w:author="Ân Duy" w:date="2024-06-17T08:30:00Z"/>
        </w:trPr>
        <w:tc>
          <w:tcPr>
            <w:tcW w:w="632" w:type="dxa"/>
          </w:tcPr>
          <w:p w14:paraId="6B47C1BB" w14:textId="77777777" w:rsidR="0065634A" w:rsidRDefault="0065634A" w:rsidP="00CA3B8F">
            <w:pPr>
              <w:rPr>
                <w:ins w:id="1417" w:author="Ân Duy" w:date="2024-06-17T08:30:00Z"/>
                <w:rFonts w:ascii="Times New Roman" w:eastAsia="Times New Roman" w:hAnsi="Times New Roman" w:cs="Times New Roman"/>
              </w:rPr>
            </w:pPr>
            <w:ins w:id="1418" w:author="Ân Duy" w:date="2024-06-17T08:30:00Z">
              <w:r>
                <w:rPr>
                  <w:rFonts w:ascii="Times New Roman" w:eastAsia="Times New Roman" w:hAnsi="Times New Roman" w:cs="Times New Roman"/>
                </w:rPr>
                <w:t>1</w:t>
              </w:r>
            </w:ins>
          </w:p>
        </w:tc>
        <w:tc>
          <w:tcPr>
            <w:tcW w:w="1793" w:type="dxa"/>
            <w:vAlign w:val="center"/>
          </w:tcPr>
          <w:p w14:paraId="3AE00EE8" w14:textId="77777777" w:rsidR="0065634A" w:rsidRDefault="0065634A" w:rsidP="00CA3B8F">
            <w:pPr>
              <w:rPr>
                <w:ins w:id="1419" w:author="Ân Duy" w:date="2024-06-17T08:30:00Z"/>
                <w:rFonts w:ascii="Times New Roman" w:eastAsia="Times New Roman" w:hAnsi="Times New Roman" w:cs="Times New Roman"/>
              </w:rPr>
            </w:pPr>
            <w:ins w:id="1420" w:author="Ân Duy" w:date="2024-06-17T08:30:00Z">
              <w:r>
                <w:rPr>
                  <w:rFonts w:ascii="Times New Roman" w:eastAsia="Times New Roman" w:hAnsi="Times New Roman" w:cs="Times New Roman"/>
                </w:rPr>
                <w:t>Thống kê doanh thu</w:t>
              </w:r>
            </w:ins>
          </w:p>
        </w:tc>
        <w:tc>
          <w:tcPr>
            <w:tcW w:w="2160" w:type="dxa"/>
          </w:tcPr>
          <w:p w14:paraId="40A8AA61" w14:textId="77777777" w:rsidR="0065634A" w:rsidRDefault="0065634A" w:rsidP="00CA3B8F">
            <w:pPr>
              <w:rPr>
                <w:ins w:id="1421" w:author="Ân Duy" w:date="2024-06-17T08:30:00Z"/>
                <w:rFonts w:ascii="Times New Roman" w:eastAsia="Times New Roman" w:hAnsi="Times New Roman" w:cs="Times New Roman"/>
              </w:rPr>
            </w:pPr>
            <w:ins w:id="1422" w:author="Ân Duy" w:date="2024-06-17T08:30:00Z">
              <w:r>
                <w:rPr>
                  <w:rFonts w:ascii="Times New Roman" w:eastAsia="Times New Roman" w:hAnsi="Times New Roman" w:cs="Times New Roman"/>
                </w:rPr>
                <w:t>Nhập doanh số đã bán trong 1 tháng vào excel</w:t>
              </w:r>
            </w:ins>
          </w:p>
        </w:tc>
        <w:tc>
          <w:tcPr>
            <w:tcW w:w="2340" w:type="dxa"/>
          </w:tcPr>
          <w:p w14:paraId="219D2BC0" w14:textId="77777777" w:rsidR="0065634A" w:rsidRDefault="0065634A" w:rsidP="00CA3B8F">
            <w:pPr>
              <w:rPr>
                <w:ins w:id="1423" w:author="Ân Duy" w:date="2024-06-17T08:30:00Z"/>
                <w:rFonts w:ascii="Times New Roman" w:eastAsia="Times New Roman" w:hAnsi="Times New Roman" w:cs="Times New Roman"/>
              </w:rPr>
            </w:pPr>
            <w:ins w:id="1424" w:author="Ân Duy" w:date="2024-06-17T08:30:00Z">
              <w:r>
                <w:rPr>
                  <w:rFonts w:ascii="Times New Roman" w:eastAsia="Times New Roman" w:hAnsi="Times New Roman" w:cs="Times New Roman"/>
                </w:rPr>
                <w:t>Tính toán chính xác doanh số tháng đó</w:t>
              </w:r>
            </w:ins>
          </w:p>
        </w:tc>
        <w:tc>
          <w:tcPr>
            <w:tcW w:w="2610" w:type="dxa"/>
          </w:tcPr>
          <w:p w14:paraId="25A4166E" w14:textId="77777777" w:rsidR="0065634A" w:rsidRDefault="0065634A" w:rsidP="00CA3B8F">
            <w:pPr>
              <w:rPr>
                <w:ins w:id="1425" w:author="Ân Duy" w:date="2024-06-17T08:30:00Z"/>
                <w:rFonts w:ascii="Times New Roman" w:eastAsia="Times New Roman" w:hAnsi="Times New Roman" w:cs="Times New Roman"/>
              </w:rPr>
            </w:pPr>
          </w:p>
        </w:tc>
      </w:tr>
      <w:tr w:rsidR="0065634A" w14:paraId="7167DA02" w14:textId="77777777" w:rsidTr="00CA3B8F">
        <w:trPr>
          <w:trHeight w:val="285"/>
          <w:ins w:id="1426" w:author="Ân Duy" w:date="2024-06-17T08:30:00Z"/>
        </w:trPr>
        <w:tc>
          <w:tcPr>
            <w:tcW w:w="632" w:type="dxa"/>
          </w:tcPr>
          <w:p w14:paraId="683A7709" w14:textId="77777777" w:rsidR="0065634A" w:rsidRDefault="0065634A" w:rsidP="00CA3B8F">
            <w:pPr>
              <w:rPr>
                <w:ins w:id="1427" w:author="Ân Duy" w:date="2024-06-17T08:30:00Z"/>
                <w:rFonts w:ascii="Times New Roman" w:eastAsia="Times New Roman" w:hAnsi="Times New Roman" w:cs="Times New Roman"/>
              </w:rPr>
            </w:pPr>
            <w:ins w:id="1428" w:author="Ân Duy" w:date="2024-06-17T08:30:00Z">
              <w:r>
                <w:rPr>
                  <w:rFonts w:ascii="Times New Roman" w:eastAsia="Times New Roman" w:hAnsi="Times New Roman" w:cs="Times New Roman"/>
                </w:rPr>
                <w:t>2</w:t>
              </w:r>
            </w:ins>
          </w:p>
        </w:tc>
        <w:tc>
          <w:tcPr>
            <w:tcW w:w="1793" w:type="dxa"/>
            <w:vAlign w:val="center"/>
          </w:tcPr>
          <w:p w14:paraId="25F57FDE" w14:textId="77777777" w:rsidR="0065634A" w:rsidRDefault="0065634A" w:rsidP="00CA3B8F">
            <w:pPr>
              <w:rPr>
                <w:ins w:id="1429" w:author="Ân Duy" w:date="2024-06-17T08:30:00Z"/>
                <w:rFonts w:ascii="Times New Roman" w:eastAsia="Times New Roman" w:hAnsi="Times New Roman" w:cs="Times New Roman"/>
              </w:rPr>
            </w:pPr>
            <w:ins w:id="1430" w:author="Ân Duy" w:date="2024-06-17T08:30:00Z">
              <w:r>
                <w:rPr>
                  <w:rFonts w:ascii="Times New Roman" w:eastAsia="Times New Roman" w:hAnsi="Times New Roman" w:cs="Times New Roman"/>
                </w:rPr>
                <w:t>Sách đã bán</w:t>
              </w:r>
            </w:ins>
          </w:p>
        </w:tc>
        <w:tc>
          <w:tcPr>
            <w:tcW w:w="2160" w:type="dxa"/>
          </w:tcPr>
          <w:p w14:paraId="56373B31" w14:textId="77777777" w:rsidR="0065634A" w:rsidRDefault="0065634A" w:rsidP="00CA3B8F">
            <w:pPr>
              <w:rPr>
                <w:ins w:id="1431" w:author="Ân Duy" w:date="2024-06-17T08:30:00Z"/>
                <w:rFonts w:ascii="Times New Roman" w:eastAsia="Times New Roman" w:hAnsi="Times New Roman" w:cs="Times New Roman"/>
              </w:rPr>
            </w:pPr>
            <w:ins w:id="1432" w:author="Ân Duy" w:date="2024-06-17T08:30:00Z">
              <w:r>
                <w:rPr>
                  <w:rFonts w:ascii="Times New Roman" w:eastAsia="Times New Roman" w:hAnsi="Times New Roman" w:cs="Times New Roman"/>
                </w:rPr>
                <w:t>Chọn xem lịch sử sách đã bán</w:t>
              </w:r>
            </w:ins>
          </w:p>
        </w:tc>
        <w:tc>
          <w:tcPr>
            <w:tcW w:w="2340" w:type="dxa"/>
          </w:tcPr>
          <w:p w14:paraId="1FE6B4F3" w14:textId="77777777" w:rsidR="0065634A" w:rsidRDefault="0065634A" w:rsidP="00CA3B8F">
            <w:pPr>
              <w:rPr>
                <w:ins w:id="1433" w:author="Ân Duy" w:date="2024-06-17T08:30:00Z"/>
                <w:rFonts w:ascii="Times New Roman" w:eastAsia="Times New Roman" w:hAnsi="Times New Roman" w:cs="Times New Roman"/>
              </w:rPr>
            </w:pPr>
            <w:ins w:id="1434" w:author="Ân Duy" w:date="2024-06-17T08:30:00Z">
              <w:r>
                <w:rPr>
                  <w:rFonts w:ascii="Times New Roman" w:eastAsia="Times New Roman" w:hAnsi="Times New Roman" w:cs="Times New Roman"/>
                </w:rPr>
                <w:t>Hiển thị danh sách sách đã bán</w:t>
              </w:r>
            </w:ins>
          </w:p>
        </w:tc>
        <w:tc>
          <w:tcPr>
            <w:tcW w:w="2610" w:type="dxa"/>
          </w:tcPr>
          <w:p w14:paraId="70B88233" w14:textId="77777777" w:rsidR="0065634A" w:rsidRDefault="0065634A" w:rsidP="00CA3B8F">
            <w:pPr>
              <w:rPr>
                <w:ins w:id="1435" w:author="Ân Duy" w:date="2024-06-17T08:30:00Z"/>
                <w:rFonts w:ascii="Times New Roman" w:eastAsia="Times New Roman" w:hAnsi="Times New Roman" w:cs="Times New Roman"/>
              </w:rPr>
            </w:pPr>
          </w:p>
        </w:tc>
      </w:tr>
      <w:tr w:rsidR="0065634A" w14:paraId="1B9C4626" w14:textId="77777777" w:rsidTr="00CA3B8F">
        <w:trPr>
          <w:trHeight w:val="285"/>
          <w:ins w:id="1436" w:author="Ân Duy" w:date="2024-06-17T08:30:00Z"/>
        </w:trPr>
        <w:tc>
          <w:tcPr>
            <w:tcW w:w="632" w:type="dxa"/>
          </w:tcPr>
          <w:p w14:paraId="382365C1" w14:textId="77777777" w:rsidR="0065634A" w:rsidRDefault="0065634A" w:rsidP="00CA3B8F">
            <w:pPr>
              <w:rPr>
                <w:ins w:id="1437" w:author="Ân Duy" w:date="2024-06-17T08:30:00Z"/>
                <w:rFonts w:ascii="Times New Roman" w:eastAsia="Times New Roman" w:hAnsi="Times New Roman" w:cs="Times New Roman"/>
              </w:rPr>
            </w:pPr>
            <w:ins w:id="1438" w:author="Ân Duy" w:date="2024-06-17T08:30:00Z">
              <w:r>
                <w:rPr>
                  <w:rFonts w:ascii="Times New Roman" w:eastAsia="Times New Roman" w:hAnsi="Times New Roman" w:cs="Times New Roman"/>
                </w:rPr>
                <w:t>3</w:t>
              </w:r>
            </w:ins>
          </w:p>
        </w:tc>
        <w:tc>
          <w:tcPr>
            <w:tcW w:w="1793" w:type="dxa"/>
            <w:vAlign w:val="center"/>
          </w:tcPr>
          <w:p w14:paraId="41036DA9" w14:textId="77777777" w:rsidR="0065634A" w:rsidRDefault="0065634A" w:rsidP="00CA3B8F">
            <w:pPr>
              <w:rPr>
                <w:ins w:id="1439" w:author="Ân Duy" w:date="2024-06-17T08:30:00Z"/>
                <w:rFonts w:ascii="Times New Roman" w:eastAsia="Times New Roman" w:hAnsi="Times New Roman" w:cs="Times New Roman"/>
              </w:rPr>
            </w:pPr>
            <w:ins w:id="1440" w:author="Ân Duy" w:date="2024-06-17T08:30:00Z">
              <w:r>
                <w:rPr>
                  <w:rFonts w:ascii="Times New Roman" w:eastAsia="Times New Roman" w:hAnsi="Times New Roman" w:cs="Times New Roman"/>
                </w:rPr>
                <w:t>Lập phiếu thanh toán</w:t>
              </w:r>
            </w:ins>
          </w:p>
        </w:tc>
        <w:tc>
          <w:tcPr>
            <w:tcW w:w="2160" w:type="dxa"/>
          </w:tcPr>
          <w:p w14:paraId="3B92D059" w14:textId="77777777" w:rsidR="0065634A" w:rsidRDefault="0065634A" w:rsidP="00CA3B8F">
            <w:pPr>
              <w:rPr>
                <w:ins w:id="1441" w:author="Ân Duy" w:date="2024-06-17T08:30:00Z"/>
                <w:rFonts w:ascii="Times New Roman" w:eastAsia="Times New Roman" w:hAnsi="Times New Roman" w:cs="Times New Roman"/>
              </w:rPr>
            </w:pPr>
            <w:ins w:id="1442" w:author="Ân Duy" w:date="2024-06-17T08:30:00Z">
              <w:r>
                <w:rPr>
                  <w:rFonts w:ascii="Times New Roman" w:eastAsia="Times New Roman" w:hAnsi="Times New Roman" w:cs="Times New Roman"/>
                </w:rPr>
                <w:t>Nhập thông tin của khách hàng vào phiếu thanh toán</w:t>
              </w:r>
            </w:ins>
          </w:p>
        </w:tc>
        <w:tc>
          <w:tcPr>
            <w:tcW w:w="2340" w:type="dxa"/>
          </w:tcPr>
          <w:p w14:paraId="0A4FCC03" w14:textId="77777777" w:rsidR="0065634A" w:rsidRDefault="0065634A" w:rsidP="00CA3B8F">
            <w:pPr>
              <w:rPr>
                <w:ins w:id="1443" w:author="Ân Duy" w:date="2024-06-17T08:30:00Z"/>
                <w:rFonts w:ascii="Times New Roman" w:eastAsia="Times New Roman" w:hAnsi="Times New Roman" w:cs="Times New Roman"/>
              </w:rPr>
            </w:pPr>
            <w:ins w:id="1444" w:author="Ân Duy" w:date="2024-06-17T08:30:00Z">
              <w:r>
                <w:rPr>
                  <w:rFonts w:ascii="Times New Roman" w:eastAsia="Times New Roman" w:hAnsi="Times New Roman" w:cs="Times New Roman"/>
                </w:rPr>
                <w:t>Hiển thị form nhập phiếu</w:t>
              </w:r>
            </w:ins>
          </w:p>
        </w:tc>
        <w:tc>
          <w:tcPr>
            <w:tcW w:w="2610" w:type="dxa"/>
          </w:tcPr>
          <w:p w14:paraId="32525539" w14:textId="77777777" w:rsidR="0065634A" w:rsidRDefault="0065634A" w:rsidP="00CA3B8F">
            <w:pPr>
              <w:rPr>
                <w:ins w:id="1445" w:author="Ân Duy" w:date="2024-06-17T08:30:00Z"/>
                <w:rFonts w:ascii="Times New Roman" w:eastAsia="Times New Roman" w:hAnsi="Times New Roman" w:cs="Times New Roman"/>
              </w:rPr>
            </w:pPr>
          </w:p>
        </w:tc>
      </w:tr>
      <w:tr w:rsidR="0065634A" w14:paraId="60FC7406" w14:textId="77777777" w:rsidTr="00CA3B8F">
        <w:trPr>
          <w:trHeight w:val="285"/>
          <w:ins w:id="1446" w:author="Ân Duy" w:date="2024-06-17T08:30:00Z"/>
        </w:trPr>
        <w:tc>
          <w:tcPr>
            <w:tcW w:w="632" w:type="dxa"/>
          </w:tcPr>
          <w:p w14:paraId="553BDC7F" w14:textId="77777777" w:rsidR="0065634A" w:rsidRDefault="0065634A" w:rsidP="00CA3B8F">
            <w:pPr>
              <w:rPr>
                <w:ins w:id="1447" w:author="Ân Duy" w:date="2024-06-17T08:30:00Z"/>
                <w:rFonts w:ascii="Times New Roman" w:eastAsia="Times New Roman" w:hAnsi="Times New Roman" w:cs="Times New Roman"/>
              </w:rPr>
            </w:pPr>
            <w:ins w:id="1448" w:author="Ân Duy" w:date="2024-06-17T08:30:00Z">
              <w:r>
                <w:rPr>
                  <w:rFonts w:ascii="Times New Roman" w:eastAsia="Times New Roman" w:hAnsi="Times New Roman" w:cs="Times New Roman"/>
                </w:rPr>
                <w:t>4</w:t>
              </w:r>
            </w:ins>
          </w:p>
        </w:tc>
        <w:tc>
          <w:tcPr>
            <w:tcW w:w="1793" w:type="dxa"/>
            <w:vAlign w:val="center"/>
          </w:tcPr>
          <w:p w14:paraId="7486D2EB" w14:textId="77777777" w:rsidR="0065634A" w:rsidRDefault="0065634A" w:rsidP="00CA3B8F">
            <w:pPr>
              <w:rPr>
                <w:ins w:id="1449" w:author="Ân Duy" w:date="2024-06-17T08:30:00Z"/>
                <w:rFonts w:ascii="Times New Roman" w:eastAsia="Times New Roman" w:hAnsi="Times New Roman" w:cs="Times New Roman"/>
              </w:rPr>
            </w:pPr>
            <w:ins w:id="1450" w:author="Ân Duy" w:date="2024-06-17T08:30:00Z">
              <w:r>
                <w:rPr>
                  <w:rFonts w:ascii="Times New Roman" w:eastAsia="Times New Roman" w:hAnsi="Times New Roman" w:cs="Times New Roman"/>
                </w:rPr>
                <w:t>Xem DS-Tra cứu thông tin sách</w:t>
              </w:r>
            </w:ins>
          </w:p>
        </w:tc>
        <w:tc>
          <w:tcPr>
            <w:tcW w:w="2160" w:type="dxa"/>
          </w:tcPr>
          <w:p w14:paraId="735678F4" w14:textId="77777777" w:rsidR="0065634A" w:rsidRDefault="0065634A" w:rsidP="00CA3B8F">
            <w:pPr>
              <w:rPr>
                <w:ins w:id="1451" w:author="Ân Duy" w:date="2024-06-17T08:30:00Z"/>
                <w:rFonts w:ascii="Times New Roman" w:eastAsia="Times New Roman" w:hAnsi="Times New Roman" w:cs="Times New Roman"/>
              </w:rPr>
            </w:pPr>
            <w:ins w:id="1452" w:author="Ân Duy" w:date="2024-06-17T08:30:00Z">
              <w:r>
                <w:rPr>
                  <w:rFonts w:ascii="Times New Roman" w:eastAsia="Times New Roman" w:hAnsi="Times New Roman" w:cs="Times New Roman"/>
                </w:rPr>
                <w:t>Chọn xem và tra cứu những sách cần tìm</w:t>
              </w:r>
            </w:ins>
          </w:p>
        </w:tc>
        <w:tc>
          <w:tcPr>
            <w:tcW w:w="2340" w:type="dxa"/>
          </w:tcPr>
          <w:p w14:paraId="576B24F2" w14:textId="77777777" w:rsidR="0065634A" w:rsidRDefault="0065634A" w:rsidP="00CA3B8F">
            <w:pPr>
              <w:rPr>
                <w:ins w:id="1453" w:author="Ân Duy" w:date="2024-06-17T08:30:00Z"/>
                <w:rFonts w:ascii="Times New Roman" w:eastAsia="Times New Roman" w:hAnsi="Times New Roman" w:cs="Times New Roman"/>
              </w:rPr>
            </w:pPr>
            <w:ins w:id="1454" w:author="Ân Duy" w:date="2024-06-17T08:30:00Z">
              <w:r>
                <w:rPr>
                  <w:rFonts w:ascii="Times New Roman" w:eastAsia="Times New Roman" w:hAnsi="Times New Roman" w:cs="Times New Roman"/>
                </w:rPr>
                <w:t>Hiển thị danh sách sách được tra cứu</w:t>
              </w:r>
            </w:ins>
          </w:p>
        </w:tc>
        <w:tc>
          <w:tcPr>
            <w:tcW w:w="2610" w:type="dxa"/>
          </w:tcPr>
          <w:p w14:paraId="44753EF1" w14:textId="77777777" w:rsidR="0065634A" w:rsidRDefault="0065634A" w:rsidP="00CA3B8F">
            <w:pPr>
              <w:rPr>
                <w:ins w:id="1455" w:author="Ân Duy" w:date="2024-06-17T08:30:00Z"/>
                <w:rFonts w:ascii="Times New Roman" w:eastAsia="Times New Roman" w:hAnsi="Times New Roman" w:cs="Times New Roman"/>
              </w:rPr>
            </w:pPr>
          </w:p>
        </w:tc>
      </w:tr>
    </w:tbl>
    <w:p w14:paraId="44D1A1B0" w14:textId="77777777" w:rsidR="0065634A" w:rsidRDefault="0065634A" w:rsidP="0065634A">
      <w:pPr>
        <w:rPr>
          <w:ins w:id="1456" w:author="Ân Duy" w:date="2024-06-17T08:30:00Z"/>
        </w:rPr>
      </w:pPr>
    </w:p>
    <w:tbl>
      <w:tblPr>
        <w:tblW w:w="9535"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632"/>
        <w:gridCol w:w="1793"/>
        <w:gridCol w:w="2160"/>
        <w:gridCol w:w="2340"/>
        <w:gridCol w:w="2610"/>
      </w:tblGrid>
      <w:tr w:rsidR="0065634A" w14:paraId="66E0C036" w14:textId="77777777" w:rsidTr="00CA3B8F">
        <w:trPr>
          <w:trHeight w:val="360"/>
          <w:ins w:id="1457" w:author="Ân Duy" w:date="2024-06-17T08:30:00Z"/>
        </w:trPr>
        <w:tc>
          <w:tcPr>
            <w:tcW w:w="9535" w:type="dxa"/>
            <w:gridSpan w:val="5"/>
            <w:shd w:val="clear" w:color="auto" w:fill="B7DDE8"/>
          </w:tcPr>
          <w:p w14:paraId="0DE0200F" w14:textId="77777777" w:rsidR="0065634A" w:rsidRDefault="0065634A" w:rsidP="00CA3B8F">
            <w:pPr>
              <w:jc w:val="center"/>
              <w:rPr>
                <w:ins w:id="1458" w:author="Ân Duy" w:date="2024-06-17T08:30:00Z"/>
                <w:rFonts w:ascii="Times New Roman" w:eastAsia="Times New Roman" w:hAnsi="Times New Roman" w:cs="Times New Roman"/>
                <w:b/>
              </w:rPr>
            </w:pPr>
            <w:ins w:id="1459" w:author="Ân Duy" w:date="2024-06-17T08:30:00Z">
              <w:r>
                <w:rPr>
                  <w:rFonts w:ascii="Times New Roman" w:eastAsia="Times New Roman" w:hAnsi="Times New Roman" w:cs="Times New Roman"/>
                  <w:b/>
                </w:rPr>
                <w:t xml:space="preserve">Bảng trách nhiệm </w:t>
              </w:r>
            </w:ins>
          </w:p>
          <w:p w14:paraId="6A3AA535" w14:textId="77777777" w:rsidR="0065634A" w:rsidRDefault="0065634A" w:rsidP="00CA3B8F">
            <w:pPr>
              <w:jc w:val="center"/>
              <w:rPr>
                <w:ins w:id="1460" w:author="Ân Duy" w:date="2024-06-17T08:30:00Z"/>
                <w:rFonts w:ascii="Times New Roman" w:eastAsia="Times New Roman" w:hAnsi="Times New Roman" w:cs="Times New Roman"/>
                <w:b/>
              </w:rPr>
            </w:pPr>
            <w:ins w:id="1461" w:author="Ân Duy" w:date="2024-06-17T08:30:00Z">
              <w:r>
                <w:rPr>
                  <w:rFonts w:ascii="Times New Roman" w:eastAsia="Times New Roman" w:hAnsi="Times New Roman" w:cs="Times New Roman"/>
                  <w:b/>
                </w:rPr>
                <w:t>Bộ phận: Bộ phận kho</w:t>
              </w:r>
            </w:ins>
          </w:p>
        </w:tc>
      </w:tr>
      <w:tr w:rsidR="0065634A" w14:paraId="1A862F16" w14:textId="77777777" w:rsidTr="00CA3B8F">
        <w:trPr>
          <w:trHeight w:val="360"/>
          <w:ins w:id="1462" w:author="Ân Duy" w:date="2024-06-17T08:30:00Z"/>
        </w:trPr>
        <w:tc>
          <w:tcPr>
            <w:tcW w:w="632" w:type="dxa"/>
            <w:shd w:val="clear" w:color="auto" w:fill="FFFF00"/>
          </w:tcPr>
          <w:p w14:paraId="573ACF47" w14:textId="77777777" w:rsidR="0065634A" w:rsidRDefault="0065634A" w:rsidP="00CA3B8F">
            <w:pPr>
              <w:jc w:val="center"/>
              <w:rPr>
                <w:ins w:id="1463" w:author="Ân Duy" w:date="2024-06-17T08:30:00Z"/>
                <w:rFonts w:ascii="Times New Roman" w:eastAsia="Times New Roman" w:hAnsi="Times New Roman" w:cs="Times New Roman"/>
                <w:b/>
              </w:rPr>
            </w:pPr>
            <w:ins w:id="1464" w:author="Ân Duy" w:date="2024-06-17T08:30:00Z">
              <w:r>
                <w:rPr>
                  <w:rFonts w:ascii="Times New Roman" w:eastAsia="Times New Roman" w:hAnsi="Times New Roman" w:cs="Times New Roman"/>
                  <w:b/>
                </w:rPr>
                <w:t>STT</w:t>
              </w:r>
            </w:ins>
          </w:p>
        </w:tc>
        <w:tc>
          <w:tcPr>
            <w:tcW w:w="1793" w:type="dxa"/>
            <w:shd w:val="clear" w:color="auto" w:fill="FFFF00"/>
          </w:tcPr>
          <w:p w14:paraId="062EB3B5" w14:textId="77777777" w:rsidR="0065634A" w:rsidRDefault="0065634A" w:rsidP="00CA3B8F">
            <w:pPr>
              <w:jc w:val="center"/>
              <w:rPr>
                <w:ins w:id="1465" w:author="Ân Duy" w:date="2024-06-17T08:30:00Z"/>
                <w:rFonts w:ascii="Times New Roman" w:eastAsia="Times New Roman" w:hAnsi="Times New Roman" w:cs="Times New Roman"/>
                <w:b/>
              </w:rPr>
            </w:pPr>
            <w:ins w:id="1466" w:author="Ân Duy" w:date="2024-06-17T08:30:00Z">
              <w:r>
                <w:rPr>
                  <w:rFonts w:ascii="Times New Roman" w:eastAsia="Times New Roman" w:hAnsi="Times New Roman" w:cs="Times New Roman"/>
                  <w:b/>
                </w:rPr>
                <w:t>Nghiệp vụ</w:t>
              </w:r>
            </w:ins>
          </w:p>
        </w:tc>
        <w:tc>
          <w:tcPr>
            <w:tcW w:w="2160" w:type="dxa"/>
            <w:shd w:val="clear" w:color="auto" w:fill="FFFF00"/>
          </w:tcPr>
          <w:p w14:paraId="48B0E339" w14:textId="77777777" w:rsidR="0065634A" w:rsidRDefault="0065634A" w:rsidP="00CA3B8F">
            <w:pPr>
              <w:jc w:val="center"/>
              <w:rPr>
                <w:ins w:id="1467" w:author="Ân Duy" w:date="2024-06-17T08:30:00Z"/>
                <w:rFonts w:ascii="Times New Roman" w:eastAsia="Times New Roman" w:hAnsi="Times New Roman" w:cs="Times New Roman"/>
                <w:b/>
              </w:rPr>
            </w:pPr>
            <w:ins w:id="1468" w:author="Ân Duy" w:date="2024-06-17T08:30:00Z">
              <w:r>
                <w:rPr>
                  <w:rFonts w:ascii="Times New Roman" w:eastAsia="Times New Roman" w:hAnsi="Times New Roman" w:cs="Times New Roman"/>
                  <w:b/>
                </w:rPr>
                <w:t>Người dùng</w:t>
              </w:r>
            </w:ins>
          </w:p>
        </w:tc>
        <w:tc>
          <w:tcPr>
            <w:tcW w:w="2340" w:type="dxa"/>
            <w:shd w:val="clear" w:color="auto" w:fill="FFFF00"/>
          </w:tcPr>
          <w:p w14:paraId="4509CB96" w14:textId="77777777" w:rsidR="0065634A" w:rsidRDefault="0065634A" w:rsidP="00CA3B8F">
            <w:pPr>
              <w:jc w:val="center"/>
              <w:rPr>
                <w:ins w:id="1469" w:author="Ân Duy" w:date="2024-06-17T08:30:00Z"/>
                <w:rFonts w:ascii="Times New Roman" w:eastAsia="Times New Roman" w:hAnsi="Times New Roman" w:cs="Times New Roman"/>
                <w:b/>
              </w:rPr>
            </w:pPr>
            <w:ins w:id="1470" w:author="Ân Duy" w:date="2024-06-17T08:30:00Z">
              <w:r>
                <w:rPr>
                  <w:rFonts w:ascii="Times New Roman" w:eastAsia="Times New Roman" w:hAnsi="Times New Roman" w:cs="Times New Roman"/>
                  <w:b/>
                </w:rPr>
                <w:t>Phần mềm</w:t>
              </w:r>
            </w:ins>
          </w:p>
        </w:tc>
        <w:tc>
          <w:tcPr>
            <w:tcW w:w="2610" w:type="dxa"/>
            <w:shd w:val="clear" w:color="auto" w:fill="FFFF00"/>
          </w:tcPr>
          <w:p w14:paraId="23D41714" w14:textId="77777777" w:rsidR="0065634A" w:rsidRDefault="0065634A" w:rsidP="00CA3B8F">
            <w:pPr>
              <w:jc w:val="center"/>
              <w:rPr>
                <w:ins w:id="1471" w:author="Ân Duy" w:date="2024-06-17T08:30:00Z"/>
                <w:rFonts w:ascii="Times New Roman" w:eastAsia="Times New Roman" w:hAnsi="Times New Roman" w:cs="Times New Roman"/>
                <w:b/>
              </w:rPr>
            </w:pPr>
            <w:ins w:id="1472" w:author="Ân Duy" w:date="2024-06-17T08:30:00Z">
              <w:r>
                <w:rPr>
                  <w:rFonts w:ascii="Times New Roman" w:eastAsia="Times New Roman" w:hAnsi="Times New Roman" w:cs="Times New Roman"/>
                  <w:b/>
                </w:rPr>
                <w:t>Ghi chú</w:t>
              </w:r>
            </w:ins>
          </w:p>
        </w:tc>
      </w:tr>
      <w:tr w:rsidR="0065634A" w14:paraId="2CDCC489" w14:textId="77777777" w:rsidTr="00CA3B8F">
        <w:trPr>
          <w:trHeight w:val="285"/>
          <w:ins w:id="1473" w:author="Ân Duy" w:date="2024-06-17T08:30:00Z"/>
        </w:trPr>
        <w:tc>
          <w:tcPr>
            <w:tcW w:w="632" w:type="dxa"/>
          </w:tcPr>
          <w:p w14:paraId="28C92A26" w14:textId="77777777" w:rsidR="0065634A" w:rsidRDefault="0065634A" w:rsidP="00CA3B8F">
            <w:pPr>
              <w:rPr>
                <w:ins w:id="1474" w:author="Ân Duy" w:date="2024-06-17T08:30:00Z"/>
                <w:rFonts w:ascii="Times New Roman" w:eastAsia="Times New Roman" w:hAnsi="Times New Roman" w:cs="Times New Roman"/>
              </w:rPr>
            </w:pPr>
            <w:ins w:id="1475" w:author="Ân Duy" w:date="2024-06-17T08:30:00Z">
              <w:r>
                <w:rPr>
                  <w:rFonts w:ascii="Times New Roman" w:eastAsia="Times New Roman" w:hAnsi="Times New Roman" w:cs="Times New Roman"/>
                </w:rPr>
                <w:t>1</w:t>
              </w:r>
            </w:ins>
          </w:p>
        </w:tc>
        <w:tc>
          <w:tcPr>
            <w:tcW w:w="1793" w:type="dxa"/>
            <w:vAlign w:val="center"/>
          </w:tcPr>
          <w:p w14:paraId="4862AE66" w14:textId="77777777" w:rsidR="0065634A" w:rsidRDefault="0065634A" w:rsidP="00CA3B8F">
            <w:pPr>
              <w:rPr>
                <w:ins w:id="1476" w:author="Ân Duy" w:date="2024-06-17T08:30:00Z"/>
                <w:rFonts w:ascii="Times New Roman" w:eastAsia="Times New Roman" w:hAnsi="Times New Roman" w:cs="Times New Roman"/>
              </w:rPr>
            </w:pPr>
            <w:ins w:id="1477" w:author="Ân Duy" w:date="2024-06-17T08:30:00Z">
              <w:r>
                <w:rPr>
                  <w:rFonts w:ascii="Times New Roman" w:eastAsia="Times New Roman" w:hAnsi="Times New Roman" w:cs="Times New Roman"/>
                </w:rPr>
                <w:t>Phiếu nhập kho sách</w:t>
              </w:r>
            </w:ins>
          </w:p>
        </w:tc>
        <w:tc>
          <w:tcPr>
            <w:tcW w:w="2160" w:type="dxa"/>
          </w:tcPr>
          <w:p w14:paraId="0CC95A8C" w14:textId="77777777" w:rsidR="0065634A" w:rsidRDefault="0065634A" w:rsidP="00CA3B8F">
            <w:pPr>
              <w:rPr>
                <w:ins w:id="1478" w:author="Ân Duy" w:date="2024-06-17T08:30:00Z"/>
                <w:rFonts w:ascii="Times New Roman" w:eastAsia="Times New Roman" w:hAnsi="Times New Roman" w:cs="Times New Roman"/>
              </w:rPr>
            </w:pPr>
            <w:ins w:id="1479" w:author="Ân Duy" w:date="2024-06-17T08:30:00Z">
              <w:r>
                <w:rPr>
                  <w:rFonts w:ascii="Times New Roman" w:eastAsia="Times New Roman" w:hAnsi="Times New Roman" w:cs="Times New Roman"/>
                </w:rPr>
                <w:t xml:space="preserve">Nhập đúng dữ liệu vào phiếu </w:t>
              </w:r>
            </w:ins>
          </w:p>
        </w:tc>
        <w:tc>
          <w:tcPr>
            <w:tcW w:w="2340" w:type="dxa"/>
          </w:tcPr>
          <w:p w14:paraId="23A35805" w14:textId="77777777" w:rsidR="0065634A" w:rsidRDefault="0065634A" w:rsidP="00CA3B8F">
            <w:pPr>
              <w:rPr>
                <w:ins w:id="1480" w:author="Ân Duy" w:date="2024-06-17T08:30:00Z"/>
                <w:rFonts w:ascii="Times New Roman" w:eastAsia="Times New Roman" w:hAnsi="Times New Roman" w:cs="Times New Roman"/>
              </w:rPr>
            </w:pPr>
            <w:ins w:id="1481" w:author="Ân Duy" w:date="2024-06-17T08:30:00Z">
              <w:r>
                <w:rPr>
                  <w:rFonts w:ascii="Times New Roman" w:eastAsia="Times New Roman" w:hAnsi="Times New Roman" w:cs="Times New Roman"/>
                </w:rPr>
                <w:t>Cập nhật và lưu trữ dữ liệu</w:t>
              </w:r>
            </w:ins>
          </w:p>
        </w:tc>
        <w:tc>
          <w:tcPr>
            <w:tcW w:w="2610" w:type="dxa"/>
          </w:tcPr>
          <w:p w14:paraId="4C748345" w14:textId="77777777" w:rsidR="0065634A" w:rsidRDefault="0065634A" w:rsidP="00CA3B8F">
            <w:pPr>
              <w:rPr>
                <w:ins w:id="1482" w:author="Ân Duy" w:date="2024-06-17T08:30:00Z"/>
                <w:rFonts w:ascii="Times New Roman" w:eastAsia="Times New Roman" w:hAnsi="Times New Roman" w:cs="Times New Roman"/>
              </w:rPr>
            </w:pPr>
          </w:p>
        </w:tc>
      </w:tr>
      <w:tr w:rsidR="0065634A" w14:paraId="08B146F4" w14:textId="77777777" w:rsidTr="00CA3B8F">
        <w:trPr>
          <w:trHeight w:val="285"/>
          <w:ins w:id="1483" w:author="Ân Duy" w:date="2024-06-17T08:30:00Z"/>
        </w:trPr>
        <w:tc>
          <w:tcPr>
            <w:tcW w:w="632" w:type="dxa"/>
          </w:tcPr>
          <w:p w14:paraId="2C6C86C6" w14:textId="77777777" w:rsidR="0065634A" w:rsidRDefault="0065634A" w:rsidP="00CA3B8F">
            <w:pPr>
              <w:rPr>
                <w:ins w:id="1484" w:author="Ân Duy" w:date="2024-06-17T08:30:00Z"/>
                <w:rFonts w:ascii="Times New Roman" w:eastAsia="Times New Roman" w:hAnsi="Times New Roman" w:cs="Times New Roman"/>
              </w:rPr>
            </w:pPr>
            <w:ins w:id="1485" w:author="Ân Duy" w:date="2024-06-17T08:30:00Z">
              <w:r>
                <w:rPr>
                  <w:rFonts w:ascii="Times New Roman" w:eastAsia="Times New Roman" w:hAnsi="Times New Roman" w:cs="Times New Roman"/>
                </w:rPr>
                <w:t>2</w:t>
              </w:r>
            </w:ins>
          </w:p>
        </w:tc>
        <w:tc>
          <w:tcPr>
            <w:tcW w:w="1793" w:type="dxa"/>
            <w:vAlign w:val="center"/>
          </w:tcPr>
          <w:p w14:paraId="5A7B2CF3" w14:textId="77777777" w:rsidR="0065634A" w:rsidRDefault="0065634A" w:rsidP="00CA3B8F">
            <w:pPr>
              <w:rPr>
                <w:ins w:id="1486" w:author="Ân Duy" w:date="2024-06-17T08:30:00Z"/>
                <w:rFonts w:ascii="Times New Roman" w:eastAsia="Times New Roman" w:hAnsi="Times New Roman" w:cs="Times New Roman"/>
              </w:rPr>
            </w:pPr>
            <w:ins w:id="1487" w:author="Ân Duy" w:date="2024-06-17T08:30:00Z">
              <w:r>
                <w:rPr>
                  <w:rFonts w:ascii="Times New Roman" w:eastAsia="Times New Roman" w:hAnsi="Times New Roman" w:cs="Times New Roman"/>
                </w:rPr>
                <w:t>Phiếu xuất kho sách</w:t>
              </w:r>
            </w:ins>
          </w:p>
        </w:tc>
        <w:tc>
          <w:tcPr>
            <w:tcW w:w="2160" w:type="dxa"/>
          </w:tcPr>
          <w:p w14:paraId="42784A02" w14:textId="77777777" w:rsidR="0065634A" w:rsidRDefault="0065634A" w:rsidP="00CA3B8F">
            <w:pPr>
              <w:rPr>
                <w:ins w:id="1488" w:author="Ân Duy" w:date="2024-06-17T08:30:00Z"/>
                <w:rFonts w:ascii="Times New Roman" w:eastAsia="Times New Roman" w:hAnsi="Times New Roman" w:cs="Times New Roman"/>
              </w:rPr>
            </w:pPr>
            <w:ins w:id="1489" w:author="Ân Duy" w:date="2024-06-17T08:30:00Z">
              <w:r>
                <w:rPr>
                  <w:rFonts w:ascii="Times New Roman" w:eastAsia="Times New Roman" w:hAnsi="Times New Roman" w:cs="Times New Roman"/>
                </w:rPr>
                <w:t>Nhập đúng dữ liệu vào phiếu</w:t>
              </w:r>
            </w:ins>
          </w:p>
        </w:tc>
        <w:tc>
          <w:tcPr>
            <w:tcW w:w="2340" w:type="dxa"/>
          </w:tcPr>
          <w:p w14:paraId="1BBBFF80" w14:textId="77777777" w:rsidR="0065634A" w:rsidRDefault="0065634A" w:rsidP="00CA3B8F">
            <w:pPr>
              <w:rPr>
                <w:ins w:id="1490" w:author="Ân Duy" w:date="2024-06-17T08:30:00Z"/>
                <w:rFonts w:ascii="Times New Roman" w:eastAsia="Times New Roman" w:hAnsi="Times New Roman" w:cs="Times New Roman"/>
              </w:rPr>
            </w:pPr>
            <w:ins w:id="1491" w:author="Ân Duy" w:date="2024-06-17T08:30:00Z">
              <w:r>
                <w:rPr>
                  <w:rFonts w:ascii="Times New Roman" w:eastAsia="Times New Roman" w:hAnsi="Times New Roman" w:cs="Times New Roman"/>
                </w:rPr>
                <w:t>Cập nhật và lưu trữ dữ liệu</w:t>
              </w:r>
            </w:ins>
          </w:p>
        </w:tc>
        <w:tc>
          <w:tcPr>
            <w:tcW w:w="2610" w:type="dxa"/>
          </w:tcPr>
          <w:p w14:paraId="1645A400" w14:textId="77777777" w:rsidR="0065634A" w:rsidRDefault="0065634A" w:rsidP="00CA3B8F">
            <w:pPr>
              <w:rPr>
                <w:ins w:id="1492" w:author="Ân Duy" w:date="2024-06-17T08:30:00Z"/>
                <w:rFonts w:ascii="Times New Roman" w:eastAsia="Times New Roman" w:hAnsi="Times New Roman" w:cs="Times New Roman"/>
              </w:rPr>
            </w:pPr>
          </w:p>
        </w:tc>
      </w:tr>
      <w:tr w:rsidR="0065634A" w14:paraId="0C06E228" w14:textId="77777777" w:rsidTr="00CA3B8F">
        <w:trPr>
          <w:trHeight w:val="285"/>
          <w:ins w:id="1493" w:author="Ân Duy" w:date="2024-06-17T08:30:00Z"/>
        </w:trPr>
        <w:tc>
          <w:tcPr>
            <w:tcW w:w="632" w:type="dxa"/>
          </w:tcPr>
          <w:p w14:paraId="13FBC5E7" w14:textId="77777777" w:rsidR="0065634A" w:rsidRDefault="0065634A" w:rsidP="00CA3B8F">
            <w:pPr>
              <w:rPr>
                <w:ins w:id="1494" w:author="Ân Duy" w:date="2024-06-17T08:30:00Z"/>
                <w:rFonts w:ascii="Times New Roman" w:eastAsia="Times New Roman" w:hAnsi="Times New Roman" w:cs="Times New Roman"/>
              </w:rPr>
            </w:pPr>
            <w:ins w:id="1495" w:author="Ân Duy" w:date="2024-06-17T08:30:00Z">
              <w:r>
                <w:rPr>
                  <w:rFonts w:ascii="Times New Roman" w:eastAsia="Times New Roman" w:hAnsi="Times New Roman" w:cs="Times New Roman"/>
                </w:rPr>
                <w:t>3</w:t>
              </w:r>
            </w:ins>
          </w:p>
        </w:tc>
        <w:tc>
          <w:tcPr>
            <w:tcW w:w="1793" w:type="dxa"/>
            <w:vAlign w:val="center"/>
          </w:tcPr>
          <w:p w14:paraId="3CE3D86E" w14:textId="77777777" w:rsidR="0065634A" w:rsidRDefault="0065634A" w:rsidP="00CA3B8F">
            <w:pPr>
              <w:rPr>
                <w:ins w:id="1496" w:author="Ân Duy" w:date="2024-06-17T08:30:00Z"/>
                <w:rFonts w:ascii="Times New Roman" w:eastAsia="Times New Roman" w:hAnsi="Times New Roman" w:cs="Times New Roman"/>
              </w:rPr>
            </w:pPr>
            <w:ins w:id="1497" w:author="Ân Duy" w:date="2024-06-17T08:30:00Z">
              <w:r>
                <w:rPr>
                  <w:rFonts w:ascii="Times New Roman" w:eastAsia="Times New Roman" w:hAnsi="Times New Roman" w:cs="Times New Roman"/>
                </w:rPr>
                <w:t>Báo cáo sách nhập kho</w:t>
              </w:r>
            </w:ins>
          </w:p>
        </w:tc>
        <w:tc>
          <w:tcPr>
            <w:tcW w:w="2160" w:type="dxa"/>
          </w:tcPr>
          <w:p w14:paraId="0BF2BF91" w14:textId="77777777" w:rsidR="0065634A" w:rsidRDefault="0065634A" w:rsidP="00CA3B8F">
            <w:pPr>
              <w:rPr>
                <w:ins w:id="1498" w:author="Ân Duy" w:date="2024-06-17T08:30:00Z"/>
                <w:rFonts w:ascii="Times New Roman" w:eastAsia="Times New Roman" w:hAnsi="Times New Roman" w:cs="Times New Roman"/>
              </w:rPr>
            </w:pPr>
            <w:ins w:id="1499" w:author="Ân Duy" w:date="2024-06-17T08:30:00Z">
              <w:r>
                <w:rPr>
                  <w:rFonts w:ascii="Times New Roman" w:eastAsia="Times New Roman" w:hAnsi="Times New Roman" w:cs="Times New Roman"/>
                </w:rPr>
                <w:t>Nhập thông tin vào excel sách đã nhập kho</w:t>
              </w:r>
            </w:ins>
          </w:p>
        </w:tc>
        <w:tc>
          <w:tcPr>
            <w:tcW w:w="2340" w:type="dxa"/>
          </w:tcPr>
          <w:p w14:paraId="7AABDBB7" w14:textId="77777777" w:rsidR="0065634A" w:rsidRDefault="0065634A" w:rsidP="00CA3B8F">
            <w:pPr>
              <w:rPr>
                <w:ins w:id="1500" w:author="Ân Duy" w:date="2024-06-17T08:30:00Z"/>
                <w:rFonts w:ascii="Times New Roman" w:eastAsia="Times New Roman" w:hAnsi="Times New Roman" w:cs="Times New Roman"/>
              </w:rPr>
            </w:pPr>
            <w:ins w:id="1501" w:author="Ân Duy" w:date="2024-06-17T08:30:00Z">
              <w:r>
                <w:rPr>
                  <w:rFonts w:ascii="Times New Roman" w:eastAsia="Times New Roman" w:hAnsi="Times New Roman" w:cs="Times New Roman"/>
                </w:rPr>
                <w:t>Tính toán chính xác dữ liệu</w:t>
              </w:r>
            </w:ins>
          </w:p>
        </w:tc>
        <w:tc>
          <w:tcPr>
            <w:tcW w:w="2610" w:type="dxa"/>
          </w:tcPr>
          <w:p w14:paraId="2E18E49B" w14:textId="77777777" w:rsidR="0065634A" w:rsidRDefault="0065634A" w:rsidP="00CA3B8F">
            <w:pPr>
              <w:rPr>
                <w:ins w:id="1502" w:author="Ân Duy" w:date="2024-06-17T08:30:00Z"/>
                <w:rFonts w:ascii="Times New Roman" w:eastAsia="Times New Roman" w:hAnsi="Times New Roman" w:cs="Times New Roman"/>
              </w:rPr>
            </w:pPr>
          </w:p>
        </w:tc>
      </w:tr>
    </w:tbl>
    <w:p w14:paraId="619713A7" w14:textId="77777777" w:rsidR="003820D5" w:rsidRDefault="003820D5" w:rsidP="003820D5"/>
    <w:tbl>
      <w:tblPr>
        <w:tblW w:w="9535" w:type="dxa"/>
        <w:tblLook w:val="04A0" w:firstRow="1" w:lastRow="0" w:firstColumn="1" w:lastColumn="0" w:noHBand="0" w:noVBand="1"/>
        <w:tblPrChange w:id="1503" w:author="Ân Duy" w:date="2024-06-17T08:31:00Z">
          <w:tblPr>
            <w:tblW w:w="9535" w:type="dxa"/>
            <w:tblLook w:val="04A0" w:firstRow="1" w:lastRow="0" w:firstColumn="1" w:lastColumn="0" w:noHBand="0" w:noVBand="1"/>
          </w:tblPr>
        </w:tblPrChange>
      </w:tblPr>
      <w:tblGrid>
        <w:gridCol w:w="632"/>
        <w:gridCol w:w="1753"/>
        <w:gridCol w:w="2198"/>
        <w:gridCol w:w="2342"/>
        <w:gridCol w:w="2610"/>
        <w:tblGridChange w:id="1504">
          <w:tblGrid>
            <w:gridCol w:w="632"/>
            <w:gridCol w:w="1753"/>
            <w:gridCol w:w="2198"/>
            <w:gridCol w:w="2342"/>
            <w:gridCol w:w="2610"/>
          </w:tblGrid>
        </w:tblGridChange>
      </w:tblGrid>
      <w:tr w:rsidR="0083153B" w:rsidRPr="004A68EB" w:rsidDel="00CC5BA9" w14:paraId="7F27B9E9" w14:textId="3D07DF0A" w:rsidTr="00CC5BA9">
        <w:trPr>
          <w:trHeight w:val="360"/>
          <w:del w:id="1505" w:author="Ân Duy" w:date="2024-06-17T08:31:00Z"/>
          <w:trPrChange w:id="1506" w:author="Ân Duy" w:date="2024-06-17T08:31:00Z">
            <w:trPr>
              <w:trHeight w:val="360"/>
            </w:trPr>
          </w:trPrChange>
        </w:trPr>
        <w:tc>
          <w:tcPr>
            <w:tcW w:w="9535" w:type="dxa"/>
            <w:gridSpan w:val="5"/>
            <w:shd w:val="clear" w:color="auto" w:fill="B6DDE8" w:themeFill="accent5" w:themeFillTint="66"/>
            <w:noWrap/>
            <w:tcPrChange w:id="1507" w:author="Ân Duy" w:date="2024-06-17T08:31:00Z">
              <w:tcPr>
                <w:tcW w:w="9535" w:type="dxa"/>
                <w:gridSpan w:val="5"/>
                <w:shd w:val="clear" w:color="auto" w:fill="B6DDE8" w:themeFill="accent5" w:themeFillTint="66"/>
                <w:noWrap/>
              </w:tcPr>
            </w:tcPrChange>
          </w:tcPr>
          <w:p w14:paraId="6C93DA39" w14:textId="6B51D290" w:rsidR="0083153B" w:rsidRPr="004A68EB" w:rsidDel="00CC5BA9" w:rsidRDefault="0083153B" w:rsidP="0083153B">
            <w:pPr>
              <w:jc w:val="center"/>
              <w:rPr>
                <w:del w:id="1508" w:author="Ân Duy" w:date="2024-06-17T08:31:00Z"/>
                <w:rFonts w:ascii="Times New Roman" w:hAnsi="Times New Roman" w:cs="Times New Roman"/>
                <w:b/>
                <w:bCs/>
              </w:rPr>
            </w:pPr>
            <w:del w:id="1509" w:author="Ân Duy" w:date="2024-06-17T08:31:00Z">
              <w:r w:rsidRPr="004A68EB" w:rsidDel="00CC5BA9">
                <w:rPr>
                  <w:rFonts w:ascii="Times New Roman" w:hAnsi="Times New Roman" w:cs="Times New Roman"/>
                  <w:b/>
                  <w:bCs/>
                </w:rPr>
                <w:delText>Bảng trách nhiệm yêu cầu tiến hóa</w:delText>
              </w:r>
            </w:del>
          </w:p>
        </w:tc>
      </w:tr>
      <w:tr w:rsidR="0083153B" w:rsidRPr="004A68EB" w:rsidDel="00CC5BA9" w14:paraId="4507DF19" w14:textId="45ED6A70" w:rsidTr="00CC5BA9">
        <w:trPr>
          <w:trHeight w:val="360"/>
          <w:del w:id="1510" w:author="Ân Duy" w:date="2024-06-17T08:31:00Z"/>
          <w:trPrChange w:id="1511" w:author="Ân Duy" w:date="2024-06-17T08:31:00Z">
            <w:trPr>
              <w:trHeight w:val="360"/>
            </w:trPr>
          </w:trPrChange>
        </w:trPr>
        <w:tc>
          <w:tcPr>
            <w:tcW w:w="632" w:type="dxa"/>
            <w:shd w:val="clear" w:color="auto" w:fill="FFFF00"/>
            <w:noWrap/>
            <w:tcPrChange w:id="1512" w:author="Ân Duy" w:date="2024-06-17T08:31:00Z">
              <w:tcPr>
                <w:tcW w:w="632" w:type="dxa"/>
                <w:shd w:val="clear" w:color="auto" w:fill="FFFF00"/>
                <w:noWrap/>
              </w:tcPr>
            </w:tcPrChange>
          </w:tcPr>
          <w:p w14:paraId="32140D91" w14:textId="72045EDE" w:rsidR="0083153B" w:rsidRPr="004A68EB" w:rsidDel="00CC5BA9" w:rsidRDefault="0083153B" w:rsidP="0083153B">
            <w:pPr>
              <w:jc w:val="center"/>
              <w:rPr>
                <w:del w:id="1513" w:author="Ân Duy" w:date="2024-06-17T08:31:00Z"/>
                <w:rFonts w:ascii="Times New Roman" w:hAnsi="Times New Roman" w:cs="Times New Roman"/>
                <w:b/>
                <w:bCs/>
              </w:rPr>
            </w:pPr>
            <w:del w:id="1514" w:author="Ân Duy" w:date="2024-06-17T08:31:00Z">
              <w:r w:rsidRPr="004A68EB" w:rsidDel="00CC5BA9">
                <w:rPr>
                  <w:rFonts w:ascii="Times New Roman" w:hAnsi="Times New Roman" w:cs="Times New Roman"/>
                  <w:b/>
                  <w:bCs/>
                </w:rPr>
                <w:delText>STT</w:delText>
              </w:r>
            </w:del>
          </w:p>
        </w:tc>
        <w:tc>
          <w:tcPr>
            <w:tcW w:w="1753" w:type="dxa"/>
            <w:shd w:val="clear" w:color="auto" w:fill="FFFF00"/>
            <w:noWrap/>
            <w:tcPrChange w:id="1515" w:author="Ân Duy" w:date="2024-06-17T08:31:00Z">
              <w:tcPr>
                <w:tcW w:w="1753" w:type="dxa"/>
                <w:shd w:val="clear" w:color="auto" w:fill="FFFF00"/>
                <w:noWrap/>
              </w:tcPr>
            </w:tcPrChange>
          </w:tcPr>
          <w:p w14:paraId="46593922" w14:textId="2CB85B7E" w:rsidR="0083153B" w:rsidRPr="004A68EB" w:rsidDel="00CC5BA9" w:rsidRDefault="0083153B" w:rsidP="0083153B">
            <w:pPr>
              <w:jc w:val="center"/>
              <w:rPr>
                <w:del w:id="1516" w:author="Ân Duy" w:date="2024-06-17T08:31:00Z"/>
                <w:rFonts w:ascii="Times New Roman" w:hAnsi="Times New Roman" w:cs="Times New Roman"/>
                <w:b/>
                <w:bCs/>
              </w:rPr>
            </w:pPr>
            <w:del w:id="1517" w:author="Ân Duy" w:date="2024-06-17T08:31:00Z">
              <w:r w:rsidRPr="004A68EB" w:rsidDel="00CC5BA9">
                <w:rPr>
                  <w:rFonts w:ascii="Times New Roman" w:hAnsi="Times New Roman" w:cs="Times New Roman"/>
                  <w:b/>
                  <w:bCs/>
                </w:rPr>
                <w:delText>Nghiệp vụ</w:delText>
              </w:r>
            </w:del>
          </w:p>
        </w:tc>
        <w:tc>
          <w:tcPr>
            <w:tcW w:w="2198" w:type="dxa"/>
            <w:shd w:val="clear" w:color="auto" w:fill="FFFF00"/>
            <w:noWrap/>
            <w:tcPrChange w:id="1518" w:author="Ân Duy" w:date="2024-06-17T08:31:00Z">
              <w:tcPr>
                <w:tcW w:w="2198" w:type="dxa"/>
                <w:shd w:val="clear" w:color="auto" w:fill="FFFF00"/>
                <w:noWrap/>
              </w:tcPr>
            </w:tcPrChange>
          </w:tcPr>
          <w:p w14:paraId="67F1B5CD" w14:textId="379AB988" w:rsidR="0083153B" w:rsidRPr="004A68EB" w:rsidDel="00CC5BA9" w:rsidRDefault="0083153B" w:rsidP="0083153B">
            <w:pPr>
              <w:jc w:val="center"/>
              <w:rPr>
                <w:del w:id="1519" w:author="Ân Duy" w:date="2024-06-17T08:31:00Z"/>
                <w:rFonts w:ascii="Times New Roman" w:hAnsi="Times New Roman" w:cs="Times New Roman"/>
                <w:b/>
                <w:bCs/>
              </w:rPr>
            </w:pPr>
            <w:del w:id="1520" w:author="Ân Duy" w:date="2024-06-17T08:31:00Z">
              <w:r w:rsidRPr="004A68EB" w:rsidDel="00CC5BA9">
                <w:rPr>
                  <w:rFonts w:ascii="Times New Roman" w:hAnsi="Times New Roman" w:cs="Times New Roman"/>
                  <w:b/>
                  <w:bCs/>
                </w:rPr>
                <w:delText>Người dùng</w:delText>
              </w:r>
            </w:del>
          </w:p>
        </w:tc>
        <w:tc>
          <w:tcPr>
            <w:tcW w:w="2342" w:type="dxa"/>
            <w:shd w:val="clear" w:color="auto" w:fill="FFFF00"/>
            <w:noWrap/>
            <w:tcPrChange w:id="1521" w:author="Ân Duy" w:date="2024-06-17T08:31:00Z">
              <w:tcPr>
                <w:tcW w:w="2342" w:type="dxa"/>
                <w:shd w:val="clear" w:color="auto" w:fill="FFFF00"/>
                <w:noWrap/>
              </w:tcPr>
            </w:tcPrChange>
          </w:tcPr>
          <w:p w14:paraId="3ED85B41" w14:textId="45CC5831" w:rsidR="0083153B" w:rsidRPr="004A68EB" w:rsidDel="00CC5BA9" w:rsidRDefault="0083153B" w:rsidP="0083153B">
            <w:pPr>
              <w:jc w:val="center"/>
              <w:rPr>
                <w:del w:id="1522" w:author="Ân Duy" w:date="2024-06-17T08:31:00Z"/>
                <w:rFonts w:ascii="Times New Roman" w:hAnsi="Times New Roman" w:cs="Times New Roman"/>
                <w:b/>
                <w:bCs/>
              </w:rPr>
            </w:pPr>
            <w:del w:id="1523" w:author="Ân Duy" w:date="2024-06-17T08:31:00Z">
              <w:r w:rsidRPr="004A68EB" w:rsidDel="00CC5BA9">
                <w:rPr>
                  <w:rFonts w:ascii="Times New Roman" w:hAnsi="Times New Roman" w:cs="Times New Roman"/>
                  <w:b/>
                  <w:bCs/>
                </w:rPr>
                <w:delText>Phần mềm</w:delText>
              </w:r>
            </w:del>
          </w:p>
        </w:tc>
        <w:tc>
          <w:tcPr>
            <w:tcW w:w="2610" w:type="dxa"/>
            <w:shd w:val="clear" w:color="auto" w:fill="FFFF00"/>
            <w:noWrap/>
            <w:tcPrChange w:id="1524" w:author="Ân Duy" w:date="2024-06-17T08:31:00Z">
              <w:tcPr>
                <w:tcW w:w="2610" w:type="dxa"/>
                <w:shd w:val="clear" w:color="auto" w:fill="FFFF00"/>
                <w:noWrap/>
              </w:tcPr>
            </w:tcPrChange>
          </w:tcPr>
          <w:p w14:paraId="0D31A807" w14:textId="4B603C12" w:rsidR="0083153B" w:rsidRPr="004A68EB" w:rsidDel="00CC5BA9" w:rsidRDefault="0083153B" w:rsidP="0083153B">
            <w:pPr>
              <w:jc w:val="center"/>
              <w:rPr>
                <w:del w:id="1525" w:author="Ân Duy" w:date="2024-06-17T08:31:00Z"/>
                <w:rFonts w:ascii="Times New Roman" w:hAnsi="Times New Roman" w:cs="Times New Roman"/>
                <w:b/>
                <w:bCs/>
              </w:rPr>
            </w:pPr>
            <w:del w:id="1526" w:author="Ân Duy" w:date="2024-06-17T08:31:00Z">
              <w:r w:rsidRPr="004A68EB" w:rsidDel="00CC5BA9">
                <w:rPr>
                  <w:rFonts w:ascii="Times New Roman" w:hAnsi="Times New Roman" w:cs="Times New Roman"/>
                  <w:b/>
                  <w:bCs/>
                </w:rPr>
                <w:delText>Ghi chú</w:delText>
              </w:r>
            </w:del>
          </w:p>
        </w:tc>
      </w:tr>
      <w:tr w:rsidR="0083153B" w:rsidRPr="004A68EB" w:rsidDel="00CC5BA9" w14:paraId="37A9D04F" w14:textId="6CBD5EF1" w:rsidTr="00CC5BA9">
        <w:trPr>
          <w:trHeight w:val="70"/>
          <w:del w:id="1527" w:author="Ân Duy" w:date="2024-06-17T08:31:00Z"/>
          <w:trPrChange w:id="1528" w:author="Ân Duy" w:date="2024-06-17T08:31:00Z">
            <w:trPr>
              <w:trHeight w:val="70"/>
            </w:trPr>
          </w:trPrChange>
        </w:trPr>
        <w:tc>
          <w:tcPr>
            <w:tcW w:w="632" w:type="dxa"/>
            <w:noWrap/>
            <w:tcPrChange w:id="1529" w:author="Ân Duy" w:date="2024-06-17T08:31:00Z">
              <w:tcPr>
                <w:tcW w:w="632" w:type="dxa"/>
                <w:noWrap/>
              </w:tcPr>
            </w:tcPrChange>
          </w:tcPr>
          <w:p w14:paraId="5A0691A8" w14:textId="401913BE" w:rsidR="0083153B" w:rsidRPr="004A68EB" w:rsidDel="00CC5BA9" w:rsidRDefault="0083153B" w:rsidP="0083153B">
            <w:pPr>
              <w:rPr>
                <w:del w:id="1530" w:author="Ân Duy" w:date="2024-06-17T08:31:00Z"/>
                <w:rFonts w:ascii="Times New Roman" w:hAnsi="Times New Roman" w:cs="Times New Roman"/>
              </w:rPr>
            </w:pPr>
            <w:del w:id="1531" w:author="Ân Duy" w:date="2024-06-17T08:31:00Z">
              <w:r w:rsidRPr="004A68EB" w:rsidDel="00CC5BA9">
                <w:rPr>
                  <w:rFonts w:ascii="Times New Roman" w:hAnsi="Times New Roman" w:cs="Times New Roman"/>
                </w:rPr>
                <w:delText>1</w:delText>
              </w:r>
            </w:del>
          </w:p>
        </w:tc>
        <w:tc>
          <w:tcPr>
            <w:tcW w:w="1753" w:type="dxa"/>
            <w:noWrap/>
            <w:tcPrChange w:id="1532" w:author="Ân Duy" w:date="2024-06-17T08:31:00Z">
              <w:tcPr>
                <w:tcW w:w="1753" w:type="dxa"/>
                <w:noWrap/>
              </w:tcPr>
            </w:tcPrChange>
          </w:tcPr>
          <w:p w14:paraId="490EB020" w14:textId="1D173DB0" w:rsidR="0083153B" w:rsidRPr="004A68EB" w:rsidDel="00CC5BA9" w:rsidRDefault="0083153B">
            <w:pPr>
              <w:rPr>
                <w:del w:id="1533" w:author="Ân Duy" w:date="2024-06-17T08:31:00Z"/>
                <w:rFonts w:ascii="Times New Roman" w:hAnsi="Times New Roman" w:cs="Times New Roman"/>
              </w:rPr>
            </w:pPr>
          </w:p>
        </w:tc>
        <w:tc>
          <w:tcPr>
            <w:tcW w:w="2198" w:type="dxa"/>
            <w:tcPrChange w:id="1534" w:author="Ân Duy" w:date="2024-06-17T08:31:00Z">
              <w:tcPr>
                <w:tcW w:w="2198" w:type="dxa"/>
              </w:tcPr>
            </w:tcPrChange>
          </w:tcPr>
          <w:p w14:paraId="53878A26" w14:textId="1FA63E5D" w:rsidR="0083153B" w:rsidRPr="004A68EB" w:rsidDel="00CC5BA9" w:rsidRDefault="0083153B">
            <w:pPr>
              <w:rPr>
                <w:del w:id="1535" w:author="Ân Duy" w:date="2024-06-17T08:31:00Z"/>
                <w:rFonts w:ascii="Times New Roman" w:hAnsi="Times New Roman" w:cs="Times New Roman"/>
              </w:rPr>
            </w:pPr>
          </w:p>
        </w:tc>
        <w:tc>
          <w:tcPr>
            <w:tcW w:w="2342" w:type="dxa"/>
            <w:noWrap/>
            <w:tcPrChange w:id="1536" w:author="Ân Duy" w:date="2024-06-17T08:31:00Z">
              <w:tcPr>
                <w:tcW w:w="2342" w:type="dxa"/>
                <w:noWrap/>
              </w:tcPr>
            </w:tcPrChange>
          </w:tcPr>
          <w:p w14:paraId="11CBBB6F" w14:textId="47B33CD1" w:rsidR="0083153B" w:rsidRPr="004A68EB" w:rsidDel="00CC5BA9" w:rsidRDefault="0083153B">
            <w:pPr>
              <w:rPr>
                <w:del w:id="1537" w:author="Ân Duy" w:date="2024-06-17T08:31:00Z"/>
                <w:rFonts w:ascii="Times New Roman" w:hAnsi="Times New Roman" w:cs="Times New Roman"/>
              </w:rPr>
            </w:pPr>
          </w:p>
        </w:tc>
        <w:tc>
          <w:tcPr>
            <w:tcW w:w="2610" w:type="dxa"/>
            <w:noWrap/>
            <w:tcPrChange w:id="1538" w:author="Ân Duy" w:date="2024-06-17T08:31:00Z">
              <w:tcPr>
                <w:tcW w:w="2610" w:type="dxa"/>
                <w:noWrap/>
              </w:tcPr>
            </w:tcPrChange>
          </w:tcPr>
          <w:p w14:paraId="4FE24CD1" w14:textId="4230FF42" w:rsidR="0083153B" w:rsidRPr="004A68EB" w:rsidDel="00CC5BA9" w:rsidRDefault="0083153B">
            <w:pPr>
              <w:rPr>
                <w:del w:id="1539" w:author="Ân Duy" w:date="2024-06-17T08:31:00Z"/>
                <w:rFonts w:ascii="Times New Roman" w:hAnsi="Times New Roman" w:cs="Times New Roman"/>
              </w:rPr>
            </w:pPr>
            <w:del w:id="1540" w:author="Ân Duy" w:date="2024-06-17T08:31:00Z">
              <w:r w:rsidRPr="004A68EB" w:rsidDel="00CC5BA9">
                <w:rPr>
                  <w:rFonts w:ascii="Times New Roman" w:hAnsi="Times New Roman" w:cs="Times New Roman"/>
                </w:rPr>
                <w:delText> </w:delText>
              </w:r>
            </w:del>
          </w:p>
        </w:tc>
      </w:tr>
      <w:tr w:rsidR="0083153B" w:rsidRPr="004A68EB" w:rsidDel="00CC5BA9" w14:paraId="55C85BFE" w14:textId="032A6051" w:rsidTr="00CC5BA9">
        <w:trPr>
          <w:trHeight w:val="285"/>
          <w:del w:id="1541" w:author="Ân Duy" w:date="2024-06-17T08:31:00Z"/>
          <w:trPrChange w:id="1542" w:author="Ân Duy" w:date="2024-06-17T08:31:00Z">
            <w:trPr>
              <w:trHeight w:val="285"/>
            </w:trPr>
          </w:trPrChange>
        </w:trPr>
        <w:tc>
          <w:tcPr>
            <w:tcW w:w="632" w:type="dxa"/>
            <w:noWrap/>
            <w:tcPrChange w:id="1543" w:author="Ân Duy" w:date="2024-06-17T08:31:00Z">
              <w:tcPr>
                <w:tcW w:w="632" w:type="dxa"/>
                <w:noWrap/>
              </w:tcPr>
            </w:tcPrChange>
          </w:tcPr>
          <w:p w14:paraId="08A92D23" w14:textId="37F026D5" w:rsidR="0083153B" w:rsidRPr="004A68EB" w:rsidDel="00CC5BA9" w:rsidRDefault="0083153B" w:rsidP="0083153B">
            <w:pPr>
              <w:rPr>
                <w:del w:id="1544" w:author="Ân Duy" w:date="2024-06-17T08:31:00Z"/>
                <w:rFonts w:ascii="Times New Roman" w:hAnsi="Times New Roman" w:cs="Times New Roman"/>
              </w:rPr>
            </w:pPr>
            <w:del w:id="1545" w:author="Ân Duy" w:date="2024-06-17T08:31:00Z">
              <w:r w:rsidRPr="004A68EB" w:rsidDel="00CC5BA9">
                <w:rPr>
                  <w:rFonts w:ascii="Times New Roman" w:hAnsi="Times New Roman" w:cs="Times New Roman"/>
                </w:rPr>
                <w:delText>2</w:delText>
              </w:r>
            </w:del>
          </w:p>
        </w:tc>
        <w:tc>
          <w:tcPr>
            <w:tcW w:w="1753" w:type="dxa"/>
            <w:noWrap/>
            <w:tcPrChange w:id="1546" w:author="Ân Duy" w:date="2024-06-17T08:31:00Z">
              <w:tcPr>
                <w:tcW w:w="1753" w:type="dxa"/>
                <w:noWrap/>
              </w:tcPr>
            </w:tcPrChange>
          </w:tcPr>
          <w:p w14:paraId="5D35414C" w14:textId="130E86C8" w:rsidR="0083153B" w:rsidRPr="004A68EB" w:rsidDel="00CC5BA9" w:rsidRDefault="0083153B">
            <w:pPr>
              <w:rPr>
                <w:del w:id="1547" w:author="Ân Duy" w:date="2024-06-17T08:31:00Z"/>
                <w:rFonts w:ascii="Times New Roman" w:hAnsi="Times New Roman" w:cs="Times New Roman"/>
              </w:rPr>
            </w:pPr>
          </w:p>
        </w:tc>
        <w:tc>
          <w:tcPr>
            <w:tcW w:w="2198" w:type="dxa"/>
            <w:noWrap/>
            <w:tcPrChange w:id="1548" w:author="Ân Duy" w:date="2024-06-17T08:31:00Z">
              <w:tcPr>
                <w:tcW w:w="2198" w:type="dxa"/>
                <w:noWrap/>
              </w:tcPr>
            </w:tcPrChange>
          </w:tcPr>
          <w:p w14:paraId="5F16F98B" w14:textId="2F55727C" w:rsidR="0083153B" w:rsidRPr="004A68EB" w:rsidDel="00CC5BA9" w:rsidRDefault="0083153B">
            <w:pPr>
              <w:rPr>
                <w:del w:id="1549" w:author="Ân Duy" w:date="2024-06-17T08:31:00Z"/>
                <w:rFonts w:ascii="Times New Roman" w:hAnsi="Times New Roman" w:cs="Times New Roman"/>
              </w:rPr>
            </w:pPr>
          </w:p>
        </w:tc>
        <w:tc>
          <w:tcPr>
            <w:tcW w:w="2342" w:type="dxa"/>
            <w:noWrap/>
            <w:tcPrChange w:id="1550" w:author="Ân Duy" w:date="2024-06-17T08:31:00Z">
              <w:tcPr>
                <w:tcW w:w="2342" w:type="dxa"/>
                <w:noWrap/>
              </w:tcPr>
            </w:tcPrChange>
          </w:tcPr>
          <w:p w14:paraId="0F7029C8" w14:textId="7C15D1FD" w:rsidR="0083153B" w:rsidRPr="004A68EB" w:rsidDel="00CC5BA9" w:rsidRDefault="0083153B">
            <w:pPr>
              <w:rPr>
                <w:del w:id="1551" w:author="Ân Duy" w:date="2024-06-17T08:31:00Z"/>
                <w:rFonts w:ascii="Times New Roman" w:hAnsi="Times New Roman" w:cs="Times New Roman"/>
              </w:rPr>
            </w:pPr>
          </w:p>
        </w:tc>
        <w:tc>
          <w:tcPr>
            <w:tcW w:w="2610" w:type="dxa"/>
            <w:noWrap/>
            <w:tcPrChange w:id="1552" w:author="Ân Duy" w:date="2024-06-17T08:31:00Z">
              <w:tcPr>
                <w:tcW w:w="2610" w:type="dxa"/>
                <w:noWrap/>
              </w:tcPr>
            </w:tcPrChange>
          </w:tcPr>
          <w:p w14:paraId="5CFFA0CA" w14:textId="6C25DA08" w:rsidR="0083153B" w:rsidRPr="004A68EB" w:rsidDel="00CC5BA9" w:rsidRDefault="0083153B">
            <w:pPr>
              <w:rPr>
                <w:del w:id="1553" w:author="Ân Duy" w:date="2024-06-17T08:31:00Z"/>
                <w:rFonts w:ascii="Times New Roman" w:hAnsi="Times New Roman" w:cs="Times New Roman"/>
              </w:rPr>
            </w:pPr>
            <w:del w:id="1554" w:author="Ân Duy" w:date="2024-06-17T08:31:00Z">
              <w:r w:rsidRPr="004A68EB" w:rsidDel="00CC5BA9">
                <w:rPr>
                  <w:rFonts w:ascii="Times New Roman" w:hAnsi="Times New Roman" w:cs="Times New Roman"/>
                </w:rPr>
                <w:delText> </w:delText>
              </w:r>
            </w:del>
          </w:p>
        </w:tc>
      </w:tr>
      <w:tr w:rsidR="0083153B" w:rsidRPr="004A68EB" w:rsidDel="00CC5BA9" w14:paraId="61EDBC8E" w14:textId="6BFAE148" w:rsidTr="00CC5BA9">
        <w:trPr>
          <w:trHeight w:val="285"/>
          <w:del w:id="1555" w:author="Ân Duy" w:date="2024-06-17T08:31:00Z"/>
          <w:trPrChange w:id="1556" w:author="Ân Duy" w:date="2024-06-17T08:31:00Z">
            <w:trPr>
              <w:trHeight w:val="285"/>
            </w:trPr>
          </w:trPrChange>
        </w:trPr>
        <w:tc>
          <w:tcPr>
            <w:tcW w:w="632" w:type="dxa"/>
            <w:noWrap/>
            <w:tcPrChange w:id="1557" w:author="Ân Duy" w:date="2024-06-17T08:31:00Z">
              <w:tcPr>
                <w:tcW w:w="632" w:type="dxa"/>
                <w:noWrap/>
              </w:tcPr>
            </w:tcPrChange>
          </w:tcPr>
          <w:p w14:paraId="027E0DB9" w14:textId="0BBDBD33" w:rsidR="0083153B" w:rsidRPr="004A68EB" w:rsidDel="00CC5BA9" w:rsidRDefault="0083153B" w:rsidP="0083153B">
            <w:pPr>
              <w:rPr>
                <w:del w:id="1558" w:author="Ân Duy" w:date="2024-06-17T08:31:00Z"/>
                <w:rFonts w:ascii="Times New Roman" w:hAnsi="Times New Roman" w:cs="Times New Roman"/>
              </w:rPr>
            </w:pPr>
            <w:del w:id="1559" w:author="Ân Duy" w:date="2024-06-17T08:31:00Z">
              <w:r w:rsidRPr="004A68EB" w:rsidDel="00CC5BA9">
                <w:rPr>
                  <w:rFonts w:ascii="Times New Roman" w:hAnsi="Times New Roman" w:cs="Times New Roman"/>
                </w:rPr>
                <w:delText>3</w:delText>
              </w:r>
            </w:del>
          </w:p>
        </w:tc>
        <w:tc>
          <w:tcPr>
            <w:tcW w:w="1753" w:type="dxa"/>
            <w:noWrap/>
            <w:tcPrChange w:id="1560" w:author="Ân Duy" w:date="2024-06-17T08:31:00Z">
              <w:tcPr>
                <w:tcW w:w="1753" w:type="dxa"/>
                <w:noWrap/>
              </w:tcPr>
            </w:tcPrChange>
          </w:tcPr>
          <w:p w14:paraId="38E11BA5" w14:textId="091002BC" w:rsidR="0083153B" w:rsidRPr="004A68EB" w:rsidDel="00CC5BA9" w:rsidRDefault="0083153B">
            <w:pPr>
              <w:rPr>
                <w:del w:id="1561" w:author="Ân Duy" w:date="2024-06-17T08:31:00Z"/>
                <w:rFonts w:ascii="Times New Roman" w:hAnsi="Times New Roman" w:cs="Times New Roman"/>
              </w:rPr>
            </w:pPr>
          </w:p>
        </w:tc>
        <w:tc>
          <w:tcPr>
            <w:tcW w:w="2198" w:type="dxa"/>
            <w:noWrap/>
            <w:tcPrChange w:id="1562" w:author="Ân Duy" w:date="2024-06-17T08:31:00Z">
              <w:tcPr>
                <w:tcW w:w="2198" w:type="dxa"/>
                <w:noWrap/>
              </w:tcPr>
            </w:tcPrChange>
          </w:tcPr>
          <w:p w14:paraId="2EEE4D94" w14:textId="4645890E" w:rsidR="0083153B" w:rsidRPr="004A68EB" w:rsidDel="00CC5BA9" w:rsidRDefault="0083153B">
            <w:pPr>
              <w:rPr>
                <w:del w:id="1563" w:author="Ân Duy" w:date="2024-06-17T08:31:00Z"/>
                <w:rFonts w:ascii="Times New Roman" w:hAnsi="Times New Roman" w:cs="Times New Roman"/>
              </w:rPr>
            </w:pPr>
          </w:p>
        </w:tc>
        <w:tc>
          <w:tcPr>
            <w:tcW w:w="2342" w:type="dxa"/>
            <w:noWrap/>
            <w:tcPrChange w:id="1564" w:author="Ân Duy" w:date="2024-06-17T08:31:00Z">
              <w:tcPr>
                <w:tcW w:w="2342" w:type="dxa"/>
                <w:noWrap/>
              </w:tcPr>
            </w:tcPrChange>
          </w:tcPr>
          <w:p w14:paraId="0722FFEF" w14:textId="74A7B374" w:rsidR="0083153B" w:rsidRPr="004A68EB" w:rsidDel="00CC5BA9" w:rsidRDefault="0083153B">
            <w:pPr>
              <w:rPr>
                <w:del w:id="1565" w:author="Ân Duy" w:date="2024-06-17T08:31:00Z"/>
                <w:rFonts w:ascii="Times New Roman" w:hAnsi="Times New Roman" w:cs="Times New Roman"/>
              </w:rPr>
            </w:pPr>
          </w:p>
        </w:tc>
        <w:tc>
          <w:tcPr>
            <w:tcW w:w="2610" w:type="dxa"/>
            <w:noWrap/>
            <w:tcPrChange w:id="1566" w:author="Ân Duy" w:date="2024-06-17T08:31:00Z">
              <w:tcPr>
                <w:tcW w:w="2610" w:type="dxa"/>
                <w:noWrap/>
              </w:tcPr>
            </w:tcPrChange>
          </w:tcPr>
          <w:p w14:paraId="64C12D24" w14:textId="609C6C7D" w:rsidR="0083153B" w:rsidRPr="004A68EB" w:rsidDel="00CC5BA9" w:rsidRDefault="0083153B">
            <w:pPr>
              <w:rPr>
                <w:del w:id="1567" w:author="Ân Duy" w:date="2024-06-17T08:31:00Z"/>
                <w:rFonts w:ascii="Times New Roman" w:hAnsi="Times New Roman" w:cs="Times New Roman"/>
              </w:rPr>
            </w:pPr>
            <w:del w:id="1568" w:author="Ân Duy" w:date="2024-06-17T08:31:00Z">
              <w:r w:rsidRPr="004A68EB" w:rsidDel="00CC5BA9">
                <w:rPr>
                  <w:rFonts w:ascii="Times New Roman" w:hAnsi="Times New Roman" w:cs="Times New Roman"/>
                </w:rPr>
                <w:delText> </w:delText>
              </w:r>
            </w:del>
          </w:p>
        </w:tc>
      </w:tr>
      <w:tr w:rsidR="0083153B" w:rsidRPr="004A68EB" w:rsidDel="00CC5BA9" w14:paraId="19C87A22" w14:textId="1AEE188D" w:rsidTr="00CC5BA9">
        <w:trPr>
          <w:trHeight w:val="285"/>
          <w:del w:id="1569" w:author="Ân Duy" w:date="2024-06-17T08:31:00Z"/>
          <w:trPrChange w:id="1570" w:author="Ân Duy" w:date="2024-06-17T08:31:00Z">
            <w:trPr>
              <w:trHeight w:val="285"/>
            </w:trPr>
          </w:trPrChange>
        </w:trPr>
        <w:tc>
          <w:tcPr>
            <w:tcW w:w="632" w:type="dxa"/>
            <w:noWrap/>
            <w:tcPrChange w:id="1571" w:author="Ân Duy" w:date="2024-06-17T08:31:00Z">
              <w:tcPr>
                <w:tcW w:w="632" w:type="dxa"/>
                <w:noWrap/>
              </w:tcPr>
            </w:tcPrChange>
          </w:tcPr>
          <w:p w14:paraId="786784CD" w14:textId="12A17A40" w:rsidR="0083153B" w:rsidRPr="004A68EB" w:rsidDel="00CC5BA9" w:rsidRDefault="0083153B" w:rsidP="0083153B">
            <w:pPr>
              <w:rPr>
                <w:del w:id="1572" w:author="Ân Duy" w:date="2024-06-17T08:31:00Z"/>
                <w:rFonts w:ascii="Times New Roman" w:hAnsi="Times New Roman" w:cs="Times New Roman"/>
              </w:rPr>
            </w:pPr>
            <w:del w:id="1573" w:author="Ân Duy" w:date="2024-06-17T08:31:00Z">
              <w:r w:rsidRPr="004A68EB" w:rsidDel="00CC5BA9">
                <w:rPr>
                  <w:rFonts w:ascii="Times New Roman" w:hAnsi="Times New Roman" w:cs="Times New Roman"/>
                </w:rPr>
                <w:delText>4</w:delText>
              </w:r>
            </w:del>
          </w:p>
        </w:tc>
        <w:tc>
          <w:tcPr>
            <w:tcW w:w="1753" w:type="dxa"/>
            <w:noWrap/>
            <w:tcPrChange w:id="1574" w:author="Ân Duy" w:date="2024-06-17T08:31:00Z">
              <w:tcPr>
                <w:tcW w:w="1753" w:type="dxa"/>
                <w:noWrap/>
              </w:tcPr>
            </w:tcPrChange>
          </w:tcPr>
          <w:p w14:paraId="365E97EC" w14:textId="57DB9CBA" w:rsidR="0083153B" w:rsidRPr="004A68EB" w:rsidDel="00CC5BA9" w:rsidRDefault="0083153B">
            <w:pPr>
              <w:rPr>
                <w:del w:id="1575" w:author="Ân Duy" w:date="2024-06-17T08:31:00Z"/>
                <w:rFonts w:ascii="Times New Roman" w:hAnsi="Times New Roman" w:cs="Times New Roman"/>
              </w:rPr>
            </w:pPr>
          </w:p>
        </w:tc>
        <w:tc>
          <w:tcPr>
            <w:tcW w:w="2198" w:type="dxa"/>
            <w:noWrap/>
            <w:tcPrChange w:id="1576" w:author="Ân Duy" w:date="2024-06-17T08:31:00Z">
              <w:tcPr>
                <w:tcW w:w="2198" w:type="dxa"/>
                <w:noWrap/>
              </w:tcPr>
            </w:tcPrChange>
          </w:tcPr>
          <w:p w14:paraId="65F6FE7E" w14:textId="1F185D3F" w:rsidR="0083153B" w:rsidRPr="004A68EB" w:rsidDel="00CC5BA9" w:rsidRDefault="0083153B">
            <w:pPr>
              <w:rPr>
                <w:del w:id="1577" w:author="Ân Duy" w:date="2024-06-17T08:31:00Z"/>
                <w:rFonts w:ascii="Times New Roman" w:hAnsi="Times New Roman" w:cs="Times New Roman"/>
              </w:rPr>
            </w:pPr>
          </w:p>
        </w:tc>
        <w:tc>
          <w:tcPr>
            <w:tcW w:w="2342" w:type="dxa"/>
            <w:noWrap/>
            <w:tcPrChange w:id="1578" w:author="Ân Duy" w:date="2024-06-17T08:31:00Z">
              <w:tcPr>
                <w:tcW w:w="2342" w:type="dxa"/>
                <w:noWrap/>
              </w:tcPr>
            </w:tcPrChange>
          </w:tcPr>
          <w:p w14:paraId="4F8E05BC" w14:textId="04BDECEB" w:rsidR="0083153B" w:rsidRPr="004A68EB" w:rsidDel="00CC5BA9" w:rsidRDefault="0083153B">
            <w:pPr>
              <w:rPr>
                <w:del w:id="1579" w:author="Ân Duy" w:date="2024-06-17T08:31:00Z"/>
                <w:rFonts w:ascii="Times New Roman" w:hAnsi="Times New Roman" w:cs="Times New Roman"/>
              </w:rPr>
            </w:pPr>
          </w:p>
        </w:tc>
        <w:tc>
          <w:tcPr>
            <w:tcW w:w="2610" w:type="dxa"/>
            <w:noWrap/>
            <w:tcPrChange w:id="1580" w:author="Ân Duy" w:date="2024-06-17T08:31:00Z">
              <w:tcPr>
                <w:tcW w:w="2610" w:type="dxa"/>
                <w:noWrap/>
              </w:tcPr>
            </w:tcPrChange>
          </w:tcPr>
          <w:p w14:paraId="167ECE99" w14:textId="05369B3D" w:rsidR="0083153B" w:rsidRPr="004A68EB" w:rsidDel="00CC5BA9" w:rsidRDefault="0083153B">
            <w:pPr>
              <w:rPr>
                <w:del w:id="1581" w:author="Ân Duy" w:date="2024-06-17T08:31:00Z"/>
                <w:rFonts w:ascii="Times New Roman" w:hAnsi="Times New Roman" w:cs="Times New Roman"/>
              </w:rPr>
            </w:pPr>
            <w:del w:id="1582" w:author="Ân Duy" w:date="2024-06-17T08:31:00Z">
              <w:r w:rsidRPr="004A68EB" w:rsidDel="00CC5BA9">
                <w:rPr>
                  <w:rFonts w:ascii="Times New Roman" w:hAnsi="Times New Roman" w:cs="Times New Roman"/>
                </w:rPr>
                <w:delText> </w:delText>
              </w:r>
            </w:del>
          </w:p>
        </w:tc>
      </w:tr>
    </w:tbl>
    <w:p w14:paraId="3B0226D2" w14:textId="77777777" w:rsidR="007A38C3" w:rsidRPr="004A68EB" w:rsidRDefault="007A38C3" w:rsidP="0083153B">
      <w:pPr>
        <w:rPr>
          <w:rFonts w:ascii="Times New Roman" w:hAnsi="Times New Roman" w:cs="Times New Roman"/>
        </w:rPr>
      </w:pPr>
    </w:p>
    <w:p w14:paraId="703309B9" w14:textId="77777777" w:rsidR="0083153B" w:rsidRPr="004A68EB" w:rsidRDefault="0083153B" w:rsidP="00724E86"/>
    <w:p w14:paraId="294A9CAC" w14:textId="2E138D1F" w:rsidR="00B40152" w:rsidRDefault="0087790F" w:rsidP="009C2510">
      <w:r w:rsidRPr="004A68EB">
        <w:rPr>
          <w:rFonts w:ascii="Times New Roman" w:hAnsi="Times New Roman" w:cs="Times New Roman"/>
        </w:rPr>
        <w:br w:type="page"/>
      </w:r>
    </w:p>
    <w:p w14:paraId="2E692A75" w14:textId="77777777" w:rsidR="00B40152" w:rsidRPr="003B247C" w:rsidRDefault="00B40152" w:rsidP="00B40152">
      <w:pPr>
        <w:pStyle w:val="u1"/>
      </w:pPr>
      <w:bookmarkStart w:id="1583" w:name="_Toc172974145"/>
      <w:r w:rsidRPr="003B247C">
        <w:lastRenderedPageBreak/>
        <w:t>L</w:t>
      </w:r>
      <w:r w:rsidR="00A31D46">
        <w:t>AB</w:t>
      </w:r>
      <w:r w:rsidRPr="003B247C">
        <w:t xml:space="preserve"> </w:t>
      </w:r>
      <w:r>
        <w:t>2</w:t>
      </w:r>
      <w:r w:rsidR="00A31D46">
        <w:t xml:space="preserve"> -</w:t>
      </w:r>
      <w:r w:rsidRPr="003B247C">
        <w:t xml:space="preserve"> </w:t>
      </w:r>
      <w:r>
        <w:t>MÔ HÌNH HÓA</w:t>
      </w:r>
      <w:r w:rsidRPr="003B247C">
        <w:t xml:space="preserve"> YÊU CẦU</w:t>
      </w:r>
      <w:bookmarkEnd w:id="1583"/>
    </w:p>
    <w:p w14:paraId="138E9848" w14:textId="7338EF43" w:rsidR="00B40152" w:rsidRDefault="007230CE" w:rsidP="00B40152">
      <w:pPr>
        <w:pStyle w:val="u2"/>
        <w:rPr>
          <w:ins w:id="1584" w:author="Ân Duy" w:date="2024-06-16T11:53:00Z"/>
        </w:rPr>
      </w:pPr>
      <w:bookmarkStart w:id="1585" w:name="_Toc172974146"/>
      <w:r>
        <w:t>Usecase Diagram</w:t>
      </w:r>
      <w:bookmarkEnd w:id="1585"/>
    </w:p>
    <w:p w14:paraId="6A3FD765" w14:textId="7C495440" w:rsidR="004902BF" w:rsidRDefault="00861941" w:rsidP="004902BF">
      <w:pPr>
        <w:rPr>
          <w:ins w:id="1586" w:author="Ân Duy" w:date="2024-06-16T12:07:00Z"/>
        </w:rPr>
      </w:pPr>
      <w:r>
        <w:rPr>
          <w:noProof/>
        </w:rPr>
        <w:drawing>
          <wp:inline distT="0" distB="0" distL="0" distR="0" wp14:anchorId="26F7F037" wp14:editId="0D257886">
            <wp:extent cx="6106795" cy="3339465"/>
            <wp:effectExtent l="0" t="0" r="8255" b="0"/>
            <wp:docPr id="19002379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06795" cy="3339465"/>
                    </a:xfrm>
                    <a:prstGeom prst="rect">
                      <a:avLst/>
                    </a:prstGeom>
                    <a:noFill/>
                    <a:ln>
                      <a:noFill/>
                    </a:ln>
                  </pic:spPr>
                </pic:pic>
              </a:graphicData>
            </a:graphic>
          </wp:inline>
        </w:drawing>
      </w:r>
    </w:p>
    <w:p w14:paraId="0E1A136D" w14:textId="77777777" w:rsidR="00774228" w:rsidRPr="00EC5F44" w:rsidRDefault="00774228" w:rsidP="00691AA0">
      <w:pPr>
        <w:pStyle w:val="Hnhnh"/>
        <w:rPr>
          <w:ins w:id="1587" w:author="Ân Duy" w:date="2024-06-16T12:07:00Z"/>
          <w:color w:val="31849B" w:themeColor="accent5" w:themeShade="BF"/>
        </w:rPr>
      </w:pPr>
      <w:bookmarkStart w:id="1588" w:name="_Toc172973521"/>
      <w:ins w:id="1589" w:author="Ân Duy" w:date="2024-06-16T12:07:00Z">
        <w:r w:rsidRPr="00EC5F44">
          <w:rPr>
            <w:color w:val="31849B" w:themeColor="accent5" w:themeShade="BF"/>
          </w:rPr>
          <w:t>Hình 1: Use case Tổng Quát</w:t>
        </w:r>
        <w:bookmarkEnd w:id="1588"/>
      </w:ins>
    </w:p>
    <w:p w14:paraId="17071B00" w14:textId="141F4155" w:rsidR="00774228" w:rsidRPr="004902BF" w:rsidRDefault="00774228">
      <w:pPr>
        <w:pPrChange w:id="1590" w:author="Ân Duy" w:date="2024-06-16T11:53:00Z">
          <w:pPr>
            <w:pStyle w:val="u2"/>
          </w:pPr>
        </w:pPrChange>
      </w:pPr>
    </w:p>
    <w:p w14:paraId="23D0BE8F" w14:textId="61C56665" w:rsidR="00104F4A" w:rsidRPr="00104F4A" w:rsidDel="004902BF" w:rsidRDefault="00104F4A" w:rsidP="00104F4A">
      <w:pPr>
        <w:rPr>
          <w:del w:id="1591" w:author="Ân Duy" w:date="2024-06-16T11:53:00Z"/>
        </w:rPr>
      </w:pPr>
      <w:del w:id="1592" w:author="Ân Duy" w:date="2024-06-16T11:53:00Z">
        <w:r w:rsidDel="004902BF">
          <w:rPr>
            <w:noProof/>
          </w:rPr>
          <w:lastRenderedPageBreak/>
          <w:drawing>
            <wp:inline distT="0" distB="0" distL="0" distR="0" wp14:anchorId="21295778" wp14:editId="371AB768">
              <wp:extent cx="6120765" cy="4281805"/>
              <wp:effectExtent l="0" t="0" r="0" b="4445"/>
              <wp:docPr id="2" name="Hình ảnh 2" descr="Ảnh có chứa văn bản, biểu đồ, hàng, mẫ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văn bản, biểu đồ, hàng, mẫu&#10;&#10;Mô tả được tạo tự độ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0765" cy="4281805"/>
                      </a:xfrm>
                      <a:prstGeom prst="rect">
                        <a:avLst/>
                      </a:prstGeom>
                      <a:noFill/>
                      <a:ln>
                        <a:noFill/>
                      </a:ln>
                    </pic:spPr>
                  </pic:pic>
                </a:graphicData>
              </a:graphic>
            </wp:inline>
          </w:drawing>
        </w:r>
        <w:bookmarkStart w:id="1593" w:name="_Toc169504654"/>
        <w:bookmarkStart w:id="1594" w:name="_Toc169714428"/>
        <w:bookmarkStart w:id="1595" w:name="_Toc171236097"/>
        <w:bookmarkStart w:id="1596" w:name="_Toc171236491"/>
        <w:bookmarkStart w:id="1597" w:name="_Toc171236891"/>
        <w:bookmarkStart w:id="1598" w:name="_Toc171237285"/>
        <w:bookmarkStart w:id="1599" w:name="_Toc171248062"/>
        <w:bookmarkStart w:id="1600" w:name="_Toc171248619"/>
        <w:bookmarkStart w:id="1601" w:name="_Toc171248832"/>
        <w:bookmarkStart w:id="1602" w:name="_Toc171249045"/>
        <w:bookmarkStart w:id="1603" w:name="_Toc172973295"/>
        <w:bookmarkStart w:id="1604" w:name="_Toc172973713"/>
        <w:bookmarkStart w:id="1605" w:name="_Toc172973930"/>
        <w:bookmarkStart w:id="1606" w:name="_Toc172974147"/>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del>
    </w:p>
    <w:p w14:paraId="14C2C955" w14:textId="51E90385" w:rsidR="00CD73FF" w:rsidDel="004902BF" w:rsidRDefault="00CD73FF">
      <w:pPr>
        <w:rPr>
          <w:del w:id="1607" w:author="Ân Duy" w:date="2024-06-16T11:53:00Z"/>
        </w:rPr>
        <w:pPrChange w:id="1608" w:author="Ân Duy" w:date="2024-06-16T11:53:00Z">
          <w:pPr>
            <w:pStyle w:val="u3"/>
          </w:pPr>
        </w:pPrChange>
      </w:pPr>
      <w:del w:id="1609" w:author="Ân Duy" w:date="2024-06-16T11:53:00Z">
        <w:r w:rsidDel="004902BF">
          <w:delText>Sơ đồ mức tổng quát</w:delText>
        </w:r>
        <w:bookmarkStart w:id="1610" w:name="_Toc169504655"/>
        <w:bookmarkStart w:id="1611" w:name="_Toc169714429"/>
        <w:bookmarkStart w:id="1612" w:name="_Toc171236098"/>
        <w:bookmarkStart w:id="1613" w:name="_Toc171236492"/>
        <w:bookmarkStart w:id="1614" w:name="_Toc171236892"/>
        <w:bookmarkStart w:id="1615" w:name="_Toc171237286"/>
        <w:bookmarkStart w:id="1616" w:name="_Toc171248063"/>
        <w:bookmarkStart w:id="1617" w:name="_Toc171248620"/>
        <w:bookmarkStart w:id="1618" w:name="_Toc171248833"/>
        <w:bookmarkStart w:id="1619" w:name="_Toc171249046"/>
        <w:bookmarkStart w:id="1620" w:name="_Toc172973296"/>
        <w:bookmarkStart w:id="1621" w:name="_Toc172973714"/>
        <w:bookmarkStart w:id="1622" w:name="_Toc172973931"/>
        <w:bookmarkStart w:id="1623" w:name="_Toc172974148"/>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del>
    </w:p>
    <w:p w14:paraId="544302DD" w14:textId="518C28B4" w:rsidR="00CD73FF" w:rsidRPr="00CD73FF" w:rsidRDefault="00CD73FF" w:rsidP="00CD73FF">
      <w:pPr>
        <w:pStyle w:val="u3"/>
      </w:pPr>
      <w:bookmarkStart w:id="1624" w:name="_Toc172974149"/>
      <w:r>
        <w:t>Sơ đồ chi tiết</w:t>
      </w:r>
      <w:r w:rsidR="001D6453">
        <w:t xml:space="preserve"> [</w:t>
      </w:r>
      <w:del w:id="1625" w:author="Ân Duy" w:date="2024-06-16T11:53:00Z">
        <w:r w:rsidR="001D6453" w:rsidDel="004902BF">
          <w:delText>Tên package</w:delText>
        </w:r>
      </w:del>
      <w:ins w:id="1626" w:author="Ân Duy" w:date="2024-06-16T11:53:00Z">
        <w:r w:rsidR="004902BF">
          <w:t>Quản lí</w:t>
        </w:r>
      </w:ins>
      <w:r w:rsidR="001D6453">
        <w:t>]</w:t>
      </w:r>
      <w:bookmarkEnd w:id="1624"/>
    </w:p>
    <w:p w14:paraId="6EDD6A06" w14:textId="57058536" w:rsidR="00CD73FF" w:rsidRDefault="00861941" w:rsidP="00CD73FF">
      <w:pPr>
        <w:rPr>
          <w:ins w:id="1627" w:author="Ân Duy" w:date="2024-06-16T12:07:00Z"/>
        </w:rPr>
      </w:pPr>
      <w:r>
        <w:rPr>
          <w:noProof/>
        </w:rPr>
        <w:drawing>
          <wp:inline distT="0" distB="0" distL="0" distR="0" wp14:anchorId="48DF3922" wp14:editId="5FDA5BED">
            <wp:extent cx="6114415" cy="4500245"/>
            <wp:effectExtent l="0" t="0" r="635" b="0"/>
            <wp:docPr id="206258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4415" cy="4500245"/>
                    </a:xfrm>
                    <a:prstGeom prst="rect">
                      <a:avLst/>
                    </a:prstGeom>
                    <a:noFill/>
                    <a:ln>
                      <a:noFill/>
                    </a:ln>
                  </pic:spPr>
                </pic:pic>
              </a:graphicData>
            </a:graphic>
          </wp:inline>
        </w:drawing>
      </w:r>
    </w:p>
    <w:p w14:paraId="4844F6CD" w14:textId="5B7DD0BB" w:rsidR="00774228" w:rsidRPr="000C0243" w:rsidRDefault="00774228" w:rsidP="00691AA0">
      <w:pPr>
        <w:pStyle w:val="Hnhnh"/>
        <w:rPr>
          <w:ins w:id="1628" w:author="Ân Duy" w:date="2024-06-16T12:07:00Z"/>
          <w:color w:val="31849B" w:themeColor="accent5" w:themeShade="BF"/>
          <w:lang w:val="vi-VN"/>
        </w:rPr>
      </w:pPr>
      <w:bookmarkStart w:id="1629" w:name="_Toc172973522"/>
      <w:ins w:id="1630" w:author="Ân Duy" w:date="2024-06-16T12:07:00Z">
        <w:r w:rsidRPr="00EC5F44">
          <w:rPr>
            <w:color w:val="31849B" w:themeColor="accent5" w:themeShade="BF"/>
          </w:rPr>
          <w:t xml:space="preserve">Hình </w:t>
        </w:r>
        <w:r>
          <w:rPr>
            <w:color w:val="31849B" w:themeColor="accent5" w:themeShade="BF"/>
          </w:rPr>
          <w:t>2</w:t>
        </w:r>
        <w:r w:rsidRPr="00EC5F44">
          <w:rPr>
            <w:color w:val="31849B" w:themeColor="accent5" w:themeShade="BF"/>
          </w:rPr>
          <w:t xml:space="preserve">: Use case </w:t>
        </w:r>
      </w:ins>
      <w:bookmarkEnd w:id="1629"/>
      <w:r w:rsidR="000C0243">
        <w:rPr>
          <w:color w:val="31849B" w:themeColor="accent5" w:themeShade="BF"/>
          <w:lang w:val="vi-VN"/>
        </w:rPr>
        <w:t>Duy Ân</w:t>
      </w:r>
    </w:p>
    <w:p w14:paraId="4651B977" w14:textId="77777777" w:rsidR="00774228" w:rsidRDefault="00774228" w:rsidP="00CD73FF"/>
    <w:p w14:paraId="25316967" w14:textId="1FE88DEB" w:rsidR="003A1F18" w:rsidRDefault="003A1F18" w:rsidP="003A1F18">
      <w:pPr>
        <w:pStyle w:val="u3"/>
      </w:pPr>
      <w:bookmarkStart w:id="1631" w:name="_Toc172974150"/>
      <w:r>
        <w:lastRenderedPageBreak/>
        <w:t>Sơ đồ chi tiết</w:t>
      </w:r>
      <w:r w:rsidR="001D6453">
        <w:t xml:space="preserve"> [</w:t>
      </w:r>
      <w:del w:id="1632" w:author="Ân Duy" w:date="2024-06-16T11:53:00Z">
        <w:r w:rsidR="001D6453" w:rsidDel="004902BF">
          <w:delText>Tên package</w:delText>
        </w:r>
      </w:del>
      <w:ins w:id="1633" w:author="Ân Duy" w:date="2024-06-16T11:53:00Z">
        <w:r w:rsidR="004902BF">
          <w:t>Khách Hàng</w:t>
        </w:r>
      </w:ins>
      <w:r w:rsidR="001D6453">
        <w:t>]</w:t>
      </w:r>
      <w:bookmarkEnd w:id="1631"/>
    </w:p>
    <w:p w14:paraId="0CBA6628" w14:textId="5FA74787" w:rsidR="003A1F18" w:rsidRDefault="00861941" w:rsidP="003A1F18">
      <w:pPr>
        <w:rPr>
          <w:ins w:id="1634" w:author="Ân Duy" w:date="2024-06-16T12:07:00Z"/>
        </w:rPr>
      </w:pPr>
      <w:r>
        <w:rPr>
          <w:noProof/>
        </w:rPr>
        <w:drawing>
          <wp:inline distT="0" distB="0" distL="0" distR="0" wp14:anchorId="32D3BD99" wp14:editId="4580220E">
            <wp:extent cx="6114415" cy="5915660"/>
            <wp:effectExtent l="0" t="0" r="635" b="8890"/>
            <wp:docPr id="443958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4415" cy="5915660"/>
                    </a:xfrm>
                    <a:prstGeom prst="rect">
                      <a:avLst/>
                    </a:prstGeom>
                    <a:noFill/>
                    <a:ln>
                      <a:noFill/>
                    </a:ln>
                  </pic:spPr>
                </pic:pic>
              </a:graphicData>
            </a:graphic>
          </wp:inline>
        </w:drawing>
      </w:r>
    </w:p>
    <w:p w14:paraId="1743E112" w14:textId="5B3ED397" w:rsidR="00774228" w:rsidRPr="00EC5F44" w:rsidRDefault="00774228" w:rsidP="00774228">
      <w:pPr>
        <w:jc w:val="center"/>
        <w:rPr>
          <w:ins w:id="1635" w:author="Ân Duy" w:date="2024-06-16T12:07:00Z"/>
          <w:rFonts w:ascii="Times New Roman" w:hAnsi="Times New Roman" w:cs="Times New Roman"/>
          <w:b/>
          <w:bCs/>
          <w:sz w:val="24"/>
          <w:szCs w:val="24"/>
        </w:rPr>
      </w:pPr>
      <w:ins w:id="1636" w:author="Ân Duy" w:date="2024-06-16T12:07:00Z">
        <w:r w:rsidRPr="00EC5F44">
          <w:rPr>
            <w:rFonts w:ascii="Times New Roman" w:hAnsi="Times New Roman" w:cs="Times New Roman"/>
            <w:b/>
            <w:bCs/>
            <w:sz w:val="24"/>
            <w:szCs w:val="24"/>
          </w:rPr>
          <w:t>Hình</w:t>
        </w:r>
        <w:r>
          <w:rPr>
            <w:rFonts w:ascii="Times New Roman" w:hAnsi="Times New Roman" w:cs="Times New Roman"/>
            <w:b/>
            <w:bCs/>
            <w:sz w:val="24"/>
            <w:szCs w:val="24"/>
          </w:rPr>
          <w:t xml:space="preserve"> 3</w:t>
        </w:r>
        <w:r w:rsidRPr="00EC5F44">
          <w:rPr>
            <w:rFonts w:ascii="Times New Roman" w:hAnsi="Times New Roman" w:cs="Times New Roman"/>
            <w:b/>
            <w:bCs/>
            <w:sz w:val="24"/>
            <w:szCs w:val="24"/>
          </w:rPr>
          <w:t xml:space="preserve">: Use case </w:t>
        </w:r>
        <w:r>
          <w:rPr>
            <w:rFonts w:ascii="Times New Roman" w:hAnsi="Times New Roman" w:cs="Times New Roman"/>
            <w:b/>
            <w:bCs/>
            <w:sz w:val="24"/>
            <w:szCs w:val="24"/>
          </w:rPr>
          <w:t>Khách hàng</w:t>
        </w:r>
      </w:ins>
    </w:p>
    <w:p w14:paraId="25E68332" w14:textId="77777777" w:rsidR="00774228" w:rsidRPr="003A1F18" w:rsidRDefault="00774228" w:rsidP="003A1F18"/>
    <w:p w14:paraId="2D1A0D62" w14:textId="17830F52" w:rsidR="003422DF" w:rsidRDefault="003422DF" w:rsidP="007230CE">
      <w:pPr>
        <w:pStyle w:val="u2"/>
      </w:pPr>
      <w:bookmarkStart w:id="1637" w:name="_Toc172974151"/>
      <w:r>
        <w:t>Bảng Usecase</w:t>
      </w:r>
      <w:bookmarkEnd w:id="1637"/>
    </w:p>
    <w:tbl>
      <w:tblPr>
        <w:tblW w:w="9445" w:type="dxa"/>
        <w:tblLook w:val="04A0" w:firstRow="1" w:lastRow="0" w:firstColumn="1" w:lastColumn="0" w:noHBand="0" w:noVBand="1"/>
      </w:tblPr>
      <w:tblGrid>
        <w:gridCol w:w="1345"/>
        <w:gridCol w:w="2880"/>
        <w:gridCol w:w="5220"/>
      </w:tblGrid>
      <w:tr w:rsidR="003422DF" w14:paraId="0349FE34" w14:textId="77777777" w:rsidTr="003422DF">
        <w:tc>
          <w:tcPr>
            <w:tcW w:w="1345" w:type="dxa"/>
          </w:tcPr>
          <w:p w14:paraId="36BF12BA" w14:textId="7EB4BDB9" w:rsidR="003422DF" w:rsidRPr="00712369" w:rsidRDefault="003422DF" w:rsidP="003422DF">
            <w:pPr>
              <w:rPr>
                <w:b/>
                <w:bCs/>
              </w:rPr>
            </w:pPr>
            <w:r w:rsidRPr="00712369">
              <w:rPr>
                <w:b/>
                <w:bCs/>
              </w:rPr>
              <w:t>Code</w:t>
            </w:r>
          </w:p>
        </w:tc>
        <w:tc>
          <w:tcPr>
            <w:tcW w:w="2880" w:type="dxa"/>
          </w:tcPr>
          <w:p w14:paraId="3F2CB37B" w14:textId="3CE0C54F" w:rsidR="003422DF" w:rsidRPr="00712369" w:rsidRDefault="003422DF" w:rsidP="003422DF">
            <w:pPr>
              <w:rPr>
                <w:b/>
                <w:bCs/>
              </w:rPr>
            </w:pPr>
            <w:r w:rsidRPr="00712369">
              <w:rPr>
                <w:b/>
                <w:bCs/>
              </w:rPr>
              <w:t>Package</w:t>
            </w:r>
          </w:p>
        </w:tc>
        <w:tc>
          <w:tcPr>
            <w:tcW w:w="5220" w:type="dxa"/>
          </w:tcPr>
          <w:p w14:paraId="5B3E3519" w14:textId="6A4DA12A" w:rsidR="003422DF" w:rsidRPr="00712369" w:rsidRDefault="003422DF" w:rsidP="003422DF">
            <w:pPr>
              <w:rPr>
                <w:b/>
                <w:bCs/>
              </w:rPr>
            </w:pPr>
            <w:r w:rsidRPr="00712369">
              <w:rPr>
                <w:b/>
                <w:bCs/>
              </w:rPr>
              <w:t>Tên Usecase</w:t>
            </w:r>
          </w:p>
        </w:tc>
      </w:tr>
      <w:tr w:rsidR="003422DF" w14:paraId="12C9A8B4" w14:textId="77777777" w:rsidTr="003422DF">
        <w:tc>
          <w:tcPr>
            <w:tcW w:w="1345" w:type="dxa"/>
          </w:tcPr>
          <w:p w14:paraId="48A9BE12" w14:textId="6403FFC8" w:rsidR="003422DF" w:rsidRDefault="003422DF" w:rsidP="003422DF">
            <w:r>
              <w:t>UC01</w:t>
            </w:r>
          </w:p>
        </w:tc>
        <w:tc>
          <w:tcPr>
            <w:tcW w:w="2880" w:type="dxa"/>
          </w:tcPr>
          <w:p w14:paraId="525FE1B7" w14:textId="19B98D2F" w:rsidR="003422DF" w:rsidRDefault="003422DF" w:rsidP="003422DF"/>
        </w:tc>
        <w:tc>
          <w:tcPr>
            <w:tcW w:w="5220" w:type="dxa"/>
          </w:tcPr>
          <w:p w14:paraId="32EDA6B0" w14:textId="11698FAD" w:rsidR="003422DF" w:rsidRDefault="003422DF" w:rsidP="003422DF"/>
        </w:tc>
      </w:tr>
      <w:tr w:rsidR="003422DF" w14:paraId="21F3C9DB" w14:textId="77777777" w:rsidTr="003422DF">
        <w:tc>
          <w:tcPr>
            <w:tcW w:w="1345" w:type="dxa"/>
          </w:tcPr>
          <w:p w14:paraId="5D59C2E0" w14:textId="1FCB75DE" w:rsidR="003422DF" w:rsidRDefault="003422DF" w:rsidP="003422DF">
            <w:r>
              <w:t>UC02</w:t>
            </w:r>
          </w:p>
        </w:tc>
        <w:tc>
          <w:tcPr>
            <w:tcW w:w="2880" w:type="dxa"/>
          </w:tcPr>
          <w:p w14:paraId="47C30F3E" w14:textId="41AC9502" w:rsidR="003422DF" w:rsidRDefault="003422DF" w:rsidP="003422DF"/>
        </w:tc>
        <w:tc>
          <w:tcPr>
            <w:tcW w:w="5220" w:type="dxa"/>
          </w:tcPr>
          <w:p w14:paraId="57960223" w14:textId="7E69F36D" w:rsidR="003422DF" w:rsidRDefault="003422DF" w:rsidP="003422DF"/>
        </w:tc>
      </w:tr>
      <w:tr w:rsidR="003422DF" w14:paraId="719284D6" w14:textId="77777777" w:rsidTr="003422DF">
        <w:tc>
          <w:tcPr>
            <w:tcW w:w="1345" w:type="dxa"/>
          </w:tcPr>
          <w:p w14:paraId="1B93AE5A" w14:textId="27E54481" w:rsidR="003422DF" w:rsidRDefault="003422DF" w:rsidP="003422DF">
            <w:r>
              <w:t>UC03</w:t>
            </w:r>
          </w:p>
        </w:tc>
        <w:tc>
          <w:tcPr>
            <w:tcW w:w="2880" w:type="dxa"/>
          </w:tcPr>
          <w:p w14:paraId="0B947C81" w14:textId="0779DE14" w:rsidR="003422DF" w:rsidRDefault="003422DF" w:rsidP="003422DF"/>
        </w:tc>
        <w:tc>
          <w:tcPr>
            <w:tcW w:w="5220" w:type="dxa"/>
          </w:tcPr>
          <w:p w14:paraId="5A79111E" w14:textId="14DD43AC" w:rsidR="003422DF" w:rsidRDefault="003422DF" w:rsidP="003422DF"/>
        </w:tc>
      </w:tr>
      <w:tr w:rsidR="003422DF" w14:paraId="5C271929" w14:textId="77777777" w:rsidTr="003422DF">
        <w:tc>
          <w:tcPr>
            <w:tcW w:w="1345" w:type="dxa"/>
          </w:tcPr>
          <w:p w14:paraId="07A00B49" w14:textId="0FDD465E" w:rsidR="003422DF" w:rsidRDefault="003422DF" w:rsidP="003422DF">
            <w:r>
              <w:t>UC04</w:t>
            </w:r>
          </w:p>
        </w:tc>
        <w:tc>
          <w:tcPr>
            <w:tcW w:w="2880" w:type="dxa"/>
          </w:tcPr>
          <w:p w14:paraId="21DDB415" w14:textId="3B6B9EE4" w:rsidR="003422DF" w:rsidRDefault="003422DF" w:rsidP="003422DF"/>
        </w:tc>
        <w:tc>
          <w:tcPr>
            <w:tcW w:w="5220" w:type="dxa"/>
          </w:tcPr>
          <w:p w14:paraId="515244D2" w14:textId="69494868" w:rsidR="003422DF" w:rsidRDefault="003422DF" w:rsidP="003422DF"/>
        </w:tc>
      </w:tr>
      <w:tr w:rsidR="003422DF" w14:paraId="3A0A26CF" w14:textId="77777777" w:rsidTr="003422DF">
        <w:tc>
          <w:tcPr>
            <w:tcW w:w="1345" w:type="dxa"/>
          </w:tcPr>
          <w:p w14:paraId="48092953" w14:textId="1144B754" w:rsidR="003422DF" w:rsidRDefault="001D6453" w:rsidP="003422DF">
            <w:r>
              <w:lastRenderedPageBreak/>
              <w:t>…</w:t>
            </w:r>
          </w:p>
        </w:tc>
        <w:tc>
          <w:tcPr>
            <w:tcW w:w="2880" w:type="dxa"/>
          </w:tcPr>
          <w:p w14:paraId="22833AFB" w14:textId="6F8E1B1B" w:rsidR="003422DF" w:rsidRDefault="003422DF" w:rsidP="003422DF"/>
        </w:tc>
        <w:tc>
          <w:tcPr>
            <w:tcW w:w="5220" w:type="dxa"/>
          </w:tcPr>
          <w:p w14:paraId="1F7A8341" w14:textId="2ABB53E4" w:rsidR="003422DF" w:rsidRDefault="003422DF" w:rsidP="003422DF"/>
        </w:tc>
      </w:tr>
    </w:tbl>
    <w:p w14:paraId="19EF815A" w14:textId="77777777" w:rsidR="003422DF" w:rsidRPr="003422DF" w:rsidRDefault="003422DF" w:rsidP="003422DF"/>
    <w:p w14:paraId="607F6C54" w14:textId="6CA5BB94" w:rsidR="00B40152" w:rsidRDefault="007230CE" w:rsidP="007230CE">
      <w:pPr>
        <w:pStyle w:val="u2"/>
      </w:pPr>
      <w:bookmarkStart w:id="1638" w:name="_Toc172974152"/>
      <w:r>
        <w:t>Đặc tả Usecase</w:t>
      </w:r>
      <w:bookmarkEnd w:id="1638"/>
    </w:p>
    <w:p w14:paraId="31DEBE46" w14:textId="4BBC4F69" w:rsidR="001010E1" w:rsidRPr="00120AC4" w:rsidRDefault="003422DF" w:rsidP="004248C1">
      <w:pPr>
        <w:pStyle w:val="u3"/>
        <w:rPr>
          <w:b/>
          <w:bCs/>
        </w:rPr>
      </w:pPr>
      <w:bookmarkStart w:id="1639" w:name="_Toc172974153"/>
      <w:r>
        <w:t xml:space="preserve">Usecase </w:t>
      </w:r>
      <w:r w:rsidR="009355BA">
        <w:rPr>
          <w:b/>
          <w:bCs/>
        </w:rPr>
        <w:t>[Tên UC]</w:t>
      </w:r>
      <w:bookmarkEnd w:id="1639"/>
    </w:p>
    <w:p w14:paraId="5AE1DE79" w14:textId="77777777" w:rsidR="00954BC2" w:rsidRDefault="00954BC2" w:rsidP="00954BC2">
      <w:pPr>
        <w:pStyle w:val="u2"/>
      </w:pPr>
      <w:bookmarkStart w:id="1640" w:name="_Toc172974154"/>
      <w:r>
        <w:t>Activity Diagram</w:t>
      </w:r>
      <w:bookmarkEnd w:id="1640"/>
    </w:p>
    <w:p w14:paraId="2620AD43" w14:textId="4CD878D5" w:rsidR="00954BC2" w:rsidRDefault="00954BC2" w:rsidP="00954BC2">
      <w:pPr>
        <w:pStyle w:val="u3"/>
      </w:pPr>
      <w:bookmarkStart w:id="1641" w:name="_Toc172974155"/>
      <w:r>
        <w:t xml:space="preserve">Quy trình </w:t>
      </w:r>
      <w:ins w:id="1642" w:author="Ân Duy" w:date="2024-06-16T12:10:00Z">
        <w:r w:rsidR="00C11BCD">
          <w:rPr>
            <w:lang w:val="vi-VN"/>
          </w:rPr>
          <w:t>Đăng nhập</w:t>
        </w:r>
        <w:bookmarkEnd w:id="1641"/>
        <w:r w:rsidR="00C11BCD" w:rsidDel="00C11BCD">
          <w:t xml:space="preserve"> </w:t>
        </w:r>
      </w:ins>
      <w:del w:id="1643" w:author="Ân Duy" w:date="2024-06-16T12:10:00Z">
        <w:r w:rsidDel="00C11BCD">
          <w:delText>[tên quy trình]</w:delText>
        </w:r>
      </w:del>
    </w:p>
    <w:p w14:paraId="4EA3ACFE" w14:textId="6570EE2A" w:rsidR="00954BC2" w:rsidRPr="0078160F" w:rsidRDefault="00C11BCD" w:rsidP="00954BC2">
      <w:ins w:id="1644" w:author="Ân Duy" w:date="2024-06-16T12:10:00Z">
        <w:r>
          <w:rPr>
            <w:rFonts w:ascii="Segoe UI" w:hAnsi="Segoe UI" w:cs="Segoe UI"/>
            <w:noProof/>
            <w:color w:val="000000"/>
            <w:sz w:val="18"/>
            <w:szCs w:val="18"/>
            <w:shd w:val="clear" w:color="auto" w:fill="FFFFFF"/>
          </w:rPr>
          <w:drawing>
            <wp:inline distT="0" distB="0" distL="0" distR="0" wp14:anchorId="386DBE64" wp14:editId="652DC2D7">
              <wp:extent cx="6118225" cy="3389630"/>
              <wp:effectExtent l="0" t="0" r="0" b="1270"/>
              <wp:docPr id="829620170" name="Picture 2" descr="A diagram with black text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diagram with black text and white 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8225" cy="3389630"/>
                      </a:xfrm>
                      <a:prstGeom prst="rect">
                        <a:avLst/>
                      </a:prstGeom>
                      <a:noFill/>
                      <a:ln>
                        <a:noFill/>
                      </a:ln>
                    </pic:spPr>
                  </pic:pic>
                </a:graphicData>
              </a:graphic>
            </wp:inline>
          </w:drawing>
        </w:r>
      </w:ins>
    </w:p>
    <w:p w14:paraId="78307B50" w14:textId="2FB60670" w:rsidR="00954BC2" w:rsidRDefault="00954BC2" w:rsidP="00954BC2">
      <w:pPr>
        <w:pStyle w:val="u3"/>
      </w:pPr>
      <w:bookmarkStart w:id="1645" w:name="_Toc172974156"/>
      <w:r>
        <w:lastRenderedPageBreak/>
        <w:t xml:space="preserve">Quy trình </w:t>
      </w:r>
      <w:del w:id="1646" w:author="Ân Duy" w:date="2024-06-16T12:10:00Z">
        <w:r w:rsidDel="00C11BCD">
          <w:delText>[</w:delText>
        </w:r>
      </w:del>
      <w:ins w:id="1647" w:author="Ân Duy" w:date="2024-06-16T12:10:00Z">
        <w:r w:rsidR="00C11BCD">
          <w:t>Đăng</w:t>
        </w:r>
        <w:r w:rsidR="00C11BCD">
          <w:rPr>
            <w:lang w:val="vi-VN"/>
          </w:rPr>
          <w:t xml:space="preserve"> kí</w:t>
        </w:r>
        <w:bookmarkEnd w:id="1645"/>
        <w:r w:rsidR="00C11BCD" w:rsidDel="00C11BCD">
          <w:t xml:space="preserve"> </w:t>
        </w:r>
      </w:ins>
      <w:del w:id="1648" w:author="Ân Duy" w:date="2024-06-16T12:10:00Z">
        <w:r w:rsidDel="00C11BCD">
          <w:delText>ten quy trình]</w:delText>
        </w:r>
      </w:del>
    </w:p>
    <w:p w14:paraId="17B231C7" w14:textId="4251AFE7" w:rsidR="00954BC2" w:rsidRDefault="00C11BCD" w:rsidP="00954BC2">
      <w:pPr>
        <w:rPr>
          <w:ins w:id="1649" w:author="Ân Duy" w:date="2024-06-16T12:10:00Z"/>
        </w:rPr>
      </w:pPr>
      <w:ins w:id="1650" w:author="Ân Duy" w:date="2024-06-16T12:10:00Z">
        <w:r w:rsidRPr="00521375">
          <w:rPr>
            <w:noProof/>
            <w:color w:val="000000"/>
            <w:shd w:val="clear" w:color="auto" w:fill="FFFFFF"/>
          </w:rPr>
          <w:drawing>
            <wp:inline distT="0" distB="0" distL="0" distR="0" wp14:anchorId="4AA4E9BC" wp14:editId="33A7AAD6">
              <wp:extent cx="6118225" cy="3500755"/>
              <wp:effectExtent l="0" t="0" r="0" b="4445"/>
              <wp:docPr id="1830502476" name="Picture 1" descr="A diagram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02476" name="Picture 1" descr="A diagram with text on it&#10;&#10;Description automatically generated"/>
                      <pic:cNvPicPr/>
                    </pic:nvPicPr>
                    <pic:blipFill>
                      <a:blip r:embed="rId18"/>
                      <a:stretch>
                        <a:fillRect/>
                      </a:stretch>
                    </pic:blipFill>
                    <pic:spPr>
                      <a:xfrm>
                        <a:off x="0" y="0"/>
                        <a:ext cx="6118225" cy="3500755"/>
                      </a:xfrm>
                      <a:prstGeom prst="rect">
                        <a:avLst/>
                      </a:prstGeom>
                    </pic:spPr>
                  </pic:pic>
                </a:graphicData>
              </a:graphic>
            </wp:inline>
          </w:drawing>
        </w:r>
      </w:ins>
    </w:p>
    <w:p w14:paraId="216AB176" w14:textId="77777777" w:rsidR="00C11BCD" w:rsidRPr="00C11BCD" w:rsidRDefault="00C11BCD" w:rsidP="00C11BCD">
      <w:pPr>
        <w:keepNext/>
        <w:keepLines/>
        <w:numPr>
          <w:ilvl w:val="0"/>
          <w:numId w:val="36"/>
        </w:numPr>
        <w:spacing w:before="240" w:after="120"/>
        <w:outlineLvl w:val="2"/>
        <w:rPr>
          <w:ins w:id="1651" w:author="Ân Duy" w:date="2024-06-16T12:10:00Z"/>
          <w:rFonts w:ascii="Times New Roman" w:eastAsiaTheme="majorEastAsia" w:hAnsi="Times New Roman" w:cs="Times New Roman"/>
          <w:vanish/>
          <w:color w:val="243F60" w:themeColor="accent1" w:themeShade="7F"/>
          <w:sz w:val="28"/>
          <w:szCs w:val="28"/>
          <w:lang w:val="vi-VN"/>
        </w:rPr>
      </w:pPr>
      <w:bookmarkStart w:id="1652" w:name="_Toc169504664"/>
      <w:bookmarkStart w:id="1653" w:name="_Toc169714438"/>
      <w:bookmarkStart w:id="1654" w:name="_Toc171236107"/>
      <w:bookmarkStart w:id="1655" w:name="_Toc171236501"/>
      <w:bookmarkStart w:id="1656" w:name="_Toc171236901"/>
      <w:bookmarkStart w:id="1657" w:name="_Toc171237295"/>
      <w:bookmarkStart w:id="1658" w:name="_Toc171245276"/>
      <w:bookmarkStart w:id="1659" w:name="_Toc171248072"/>
      <w:bookmarkStart w:id="1660" w:name="_Toc171248629"/>
      <w:bookmarkStart w:id="1661" w:name="_Toc171248842"/>
      <w:bookmarkStart w:id="1662" w:name="_Toc171249055"/>
      <w:bookmarkStart w:id="1663" w:name="_Toc172926422"/>
      <w:bookmarkStart w:id="1664" w:name="_Toc172973305"/>
      <w:bookmarkStart w:id="1665" w:name="_Toc172973723"/>
      <w:bookmarkStart w:id="1666" w:name="_Toc172973940"/>
      <w:bookmarkStart w:id="1667" w:name="_Toc172974157"/>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p>
    <w:p w14:paraId="0D2F1A73" w14:textId="77777777" w:rsidR="00C11BCD" w:rsidRPr="00C11BCD" w:rsidRDefault="00C11BCD" w:rsidP="00C11BCD">
      <w:pPr>
        <w:keepNext/>
        <w:keepLines/>
        <w:numPr>
          <w:ilvl w:val="1"/>
          <w:numId w:val="36"/>
        </w:numPr>
        <w:spacing w:before="240" w:after="120"/>
        <w:outlineLvl w:val="2"/>
        <w:rPr>
          <w:ins w:id="1668" w:author="Ân Duy" w:date="2024-06-16T12:10:00Z"/>
          <w:rFonts w:ascii="Times New Roman" w:eastAsiaTheme="majorEastAsia" w:hAnsi="Times New Roman" w:cs="Times New Roman"/>
          <w:vanish/>
          <w:color w:val="243F60" w:themeColor="accent1" w:themeShade="7F"/>
          <w:sz w:val="28"/>
          <w:szCs w:val="28"/>
          <w:lang w:val="vi-VN"/>
        </w:rPr>
      </w:pPr>
      <w:bookmarkStart w:id="1669" w:name="_Toc169504665"/>
      <w:bookmarkStart w:id="1670" w:name="_Toc169714439"/>
      <w:bookmarkStart w:id="1671" w:name="_Toc171236108"/>
      <w:bookmarkStart w:id="1672" w:name="_Toc171236502"/>
      <w:bookmarkStart w:id="1673" w:name="_Toc171236902"/>
      <w:bookmarkStart w:id="1674" w:name="_Toc171237296"/>
      <w:bookmarkStart w:id="1675" w:name="_Toc171245277"/>
      <w:bookmarkStart w:id="1676" w:name="_Toc171248073"/>
      <w:bookmarkStart w:id="1677" w:name="_Toc171248630"/>
      <w:bookmarkStart w:id="1678" w:name="_Toc171248843"/>
      <w:bookmarkStart w:id="1679" w:name="_Toc171249056"/>
      <w:bookmarkStart w:id="1680" w:name="_Toc172926423"/>
      <w:bookmarkStart w:id="1681" w:name="_Toc172973306"/>
      <w:bookmarkStart w:id="1682" w:name="_Toc172973724"/>
      <w:bookmarkStart w:id="1683" w:name="_Toc172973941"/>
      <w:bookmarkStart w:id="1684" w:name="_Toc17297415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p>
    <w:p w14:paraId="6A986390" w14:textId="77777777" w:rsidR="00C11BCD" w:rsidRPr="00C11BCD" w:rsidRDefault="00C11BCD" w:rsidP="00C11BCD">
      <w:pPr>
        <w:keepNext/>
        <w:keepLines/>
        <w:numPr>
          <w:ilvl w:val="1"/>
          <w:numId w:val="36"/>
        </w:numPr>
        <w:spacing w:before="240" w:after="120"/>
        <w:outlineLvl w:val="2"/>
        <w:rPr>
          <w:ins w:id="1685" w:author="Ân Duy" w:date="2024-06-16T12:10:00Z"/>
          <w:rFonts w:ascii="Times New Roman" w:eastAsiaTheme="majorEastAsia" w:hAnsi="Times New Roman" w:cs="Times New Roman"/>
          <w:vanish/>
          <w:color w:val="243F60" w:themeColor="accent1" w:themeShade="7F"/>
          <w:sz w:val="28"/>
          <w:szCs w:val="28"/>
          <w:lang w:val="vi-VN"/>
        </w:rPr>
      </w:pPr>
      <w:bookmarkStart w:id="1686" w:name="_Toc169504666"/>
      <w:bookmarkStart w:id="1687" w:name="_Toc169714440"/>
      <w:bookmarkStart w:id="1688" w:name="_Toc171236109"/>
      <w:bookmarkStart w:id="1689" w:name="_Toc171236503"/>
      <w:bookmarkStart w:id="1690" w:name="_Toc171236903"/>
      <w:bookmarkStart w:id="1691" w:name="_Toc171237297"/>
      <w:bookmarkStart w:id="1692" w:name="_Toc171245278"/>
      <w:bookmarkStart w:id="1693" w:name="_Toc171248074"/>
      <w:bookmarkStart w:id="1694" w:name="_Toc171248631"/>
      <w:bookmarkStart w:id="1695" w:name="_Toc171248844"/>
      <w:bookmarkStart w:id="1696" w:name="_Toc171249057"/>
      <w:bookmarkStart w:id="1697" w:name="_Toc172926424"/>
      <w:bookmarkStart w:id="1698" w:name="_Toc172973307"/>
      <w:bookmarkStart w:id="1699" w:name="_Toc172973725"/>
      <w:bookmarkStart w:id="1700" w:name="_Toc172973942"/>
      <w:bookmarkStart w:id="1701" w:name="_Toc172974159"/>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p>
    <w:p w14:paraId="24828560" w14:textId="77777777" w:rsidR="00C11BCD" w:rsidRPr="00C11BCD" w:rsidRDefault="00C11BCD" w:rsidP="00C11BCD">
      <w:pPr>
        <w:keepNext/>
        <w:keepLines/>
        <w:numPr>
          <w:ilvl w:val="1"/>
          <w:numId w:val="36"/>
        </w:numPr>
        <w:spacing w:before="240" w:after="120"/>
        <w:outlineLvl w:val="2"/>
        <w:rPr>
          <w:ins w:id="1702" w:author="Ân Duy" w:date="2024-06-16T12:10:00Z"/>
          <w:rFonts w:ascii="Times New Roman" w:eastAsiaTheme="majorEastAsia" w:hAnsi="Times New Roman" w:cs="Times New Roman"/>
          <w:vanish/>
          <w:color w:val="243F60" w:themeColor="accent1" w:themeShade="7F"/>
          <w:sz w:val="28"/>
          <w:szCs w:val="28"/>
          <w:lang w:val="vi-VN"/>
        </w:rPr>
      </w:pPr>
      <w:bookmarkStart w:id="1703" w:name="_Toc169504667"/>
      <w:bookmarkStart w:id="1704" w:name="_Toc169714441"/>
      <w:bookmarkStart w:id="1705" w:name="_Toc171236110"/>
      <w:bookmarkStart w:id="1706" w:name="_Toc171236504"/>
      <w:bookmarkStart w:id="1707" w:name="_Toc171236904"/>
      <w:bookmarkStart w:id="1708" w:name="_Toc171237298"/>
      <w:bookmarkStart w:id="1709" w:name="_Toc171245279"/>
      <w:bookmarkStart w:id="1710" w:name="_Toc171248075"/>
      <w:bookmarkStart w:id="1711" w:name="_Toc171248632"/>
      <w:bookmarkStart w:id="1712" w:name="_Toc171248845"/>
      <w:bookmarkStart w:id="1713" w:name="_Toc171249058"/>
      <w:bookmarkStart w:id="1714" w:name="_Toc172926425"/>
      <w:bookmarkStart w:id="1715" w:name="_Toc172973308"/>
      <w:bookmarkStart w:id="1716" w:name="_Toc172973726"/>
      <w:bookmarkStart w:id="1717" w:name="_Toc172973943"/>
      <w:bookmarkStart w:id="1718" w:name="_Toc172974160"/>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p>
    <w:p w14:paraId="3BC6AF06" w14:textId="77777777" w:rsidR="00C11BCD" w:rsidRPr="00C11BCD" w:rsidRDefault="00C11BCD" w:rsidP="00C11BCD">
      <w:pPr>
        <w:keepNext/>
        <w:keepLines/>
        <w:numPr>
          <w:ilvl w:val="1"/>
          <w:numId w:val="36"/>
        </w:numPr>
        <w:spacing w:before="240" w:after="120"/>
        <w:outlineLvl w:val="2"/>
        <w:rPr>
          <w:ins w:id="1719" w:author="Ân Duy" w:date="2024-06-16T12:10:00Z"/>
          <w:rFonts w:ascii="Times New Roman" w:eastAsiaTheme="majorEastAsia" w:hAnsi="Times New Roman" w:cs="Times New Roman"/>
          <w:vanish/>
          <w:color w:val="243F60" w:themeColor="accent1" w:themeShade="7F"/>
          <w:sz w:val="28"/>
          <w:szCs w:val="28"/>
          <w:lang w:val="vi-VN"/>
        </w:rPr>
      </w:pPr>
      <w:bookmarkStart w:id="1720" w:name="_Toc169504668"/>
      <w:bookmarkStart w:id="1721" w:name="_Toc169714442"/>
      <w:bookmarkStart w:id="1722" w:name="_Toc171236111"/>
      <w:bookmarkStart w:id="1723" w:name="_Toc171236505"/>
      <w:bookmarkStart w:id="1724" w:name="_Toc171236905"/>
      <w:bookmarkStart w:id="1725" w:name="_Toc171237299"/>
      <w:bookmarkStart w:id="1726" w:name="_Toc171245280"/>
      <w:bookmarkStart w:id="1727" w:name="_Toc171248076"/>
      <w:bookmarkStart w:id="1728" w:name="_Toc171248633"/>
      <w:bookmarkStart w:id="1729" w:name="_Toc171248846"/>
      <w:bookmarkStart w:id="1730" w:name="_Toc171249059"/>
      <w:bookmarkStart w:id="1731" w:name="_Toc172926426"/>
      <w:bookmarkStart w:id="1732" w:name="_Toc172973309"/>
      <w:bookmarkStart w:id="1733" w:name="_Toc172973727"/>
      <w:bookmarkStart w:id="1734" w:name="_Toc172973944"/>
      <w:bookmarkStart w:id="1735" w:name="_Toc172974161"/>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p>
    <w:p w14:paraId="2543A095" w14:textId="77777777" w:rsidR="00C11BCD" w:rsidRPr="00C11BCD" w:rsidRDefault="00C11BCD" w:rsidP="00C11BCD">
      <w:pPr>
        <w:keepNext/>
        <w:keepLines/>
        <w:numPr>
          <w:ilvl w:val="2"/>
          <w:numId w:val="36"/>
        </w:numPr>
        <w:spacing w:before="240" w:after="120"/>
        <w:outlineLvl w:val="2"/>
        <w:rPr>
          <w:ins w:id="1736" w:author="Ân Duy" w:date="2024-06-16T12:10:00Z"/>
          <w:rFonts w:ascii="Times New Roman" w:eastAsiaTheme="majorEastAsia" w:hAnsi="Times New Roman" w:cs="Times New Roman"/>
          <w:vanish/>
          <w:color w:val="243F60" w:themeColor="accent1" w:themeShade="7F"/>
          <w:sz w:val="28"/>
          <w:szCs w:val="28"/>
          <w:lang w:val="vi-VN"/>
        </w:rPr>
      </w:pPr>
      <w:bookmarkStart w:id="1737" w:name="_Toc169504669"/>
      <w:bookmarkStart w:id="1738" w:name="_Toc169714443"/>
      <w:bookmarkStart w:id="1739" w:name="_Toc171236112"/>
      <w:bookmarkStart w:id="1740" w:name="_Toc171236506"/>
      <w:bookmarkStart w:id="1741" w:name="_Toc171236906"/>
      <w:bookmarkStart w:id="1742" w:name="_Toc171237300"/>
      <w:bookmarkStart w:id="1743" w:name="_Toc171245281"/>
      <w:bookmarkStart w:id="1744" w:name="_Toc171248077"/>
      <w:bookmarkStart w:id="1745" w:name="_Toc171248634"/>
      <w:bookmarkStart w:id="1746" w:name="_Toc171248847"/>
      <w:bookmarkStart w:id="1747" w:name="_Toc171249060"/>
      <w:bookmarkStart w:id="1748" w:name="_Toc172926427"/>
      <w:bookmarkStart w:id="1749" w:name="_Toc172973310"/>
      <w:bookmarkStart w:id="1750" w:name="_Toc172973728"/>
      <w:bookmarkStart w:id="1751" w:name="_Toc172973945"/>
      <w:bookmarkStart w:id="1752" w:name="_Toc172974162"/>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p>
    <w:p w14:paraId="3AC9A3D7" w14:textId="77777777" w:rsidR="00C11BCD" w:rsidRPr="00C11BCD" w:rsidRDefault="00C11BCD" w:rsidP="00C11BCD">
      <w:pPr>
        <w:keepNext/>
        <w:keepLines/>
        <w:numPr>
          <w:ilvl w:val="2"/>
          <w:numId w:val="36"/>
        </w:numPr>
        <w:spacing w:before="240" w:after="120"/>
        <w:outlineLvl w:val="2"/>
        <w:rPr>
          <w:ins w:id="1753" w:author="Ân Duy" w:date="2024-06-16T12:10:00Z"/>
          <w:rFonts w:ascii="Times New Roman" w:eastAsiaTheme="majorEastAsia" w:hAnsi="Times New Roman" w:cs="Times New Roman"/>
          <w:vanish/>
          <w:color w:val="243F60" w:themeColor="accent1" w:themeShade="7F"/>
          <w:sz w:val="28"/>
          <w:szCs w:val="28"/>
          <w:lang w:val="vi-VN"/>
        </w:rPr>
      </w:pPr>
      <w:bookmarkStart w:id="1754" w:name="_Toc169504670"/>
      <w:bookmarkStart w:id="1755" w:name="_Toc169714444"/>
      <w:bookmarkStart w:id="1756" w:name="_Toc171236113"/>
      <w:bookmarkStart w:id="1757" w:name="_Toc171236507"/>
      <w:bookmarkStart w:id="1758" w:name="_Toc171236907"/>
      <w:bookmarkStart w:id="1759" w:name="_Toc171237301"/>
      <w:bookmarkStart w:id="1760" w:name="_Toc171245282"/>
      <w:bookmarkStart w:id="1761" w:name="_Toc171248078"/>
      <w:bookmarkStart w:id="1762" w:name="_Toc171248635"/>
      <w:bookmarkStart w:id="1763" w:name="_Toc171248848"/>
      <w:bookmarkStart w:id="1764" w:name="_Toc171249061"/>
      <w:bookmarkStart w:id="1765" w:name="_Toc172926428"/>
      <w:bookmarkStart w:id="1766" w:name="_Toc172973311"/>
      <w:bookmarkStart w:id="1767" w:name="_Toc172973729"/>
      <w:bookmarkStart w:id="1768" w:name="_Toc172973946"/>
      <w:bookmarkStart w:id="1769" w:name="_Toc17297416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p>
    <w:p w14:paraId="64740CDB" w14:textId="4E4277A3" w:rsidR="00C11BCD" w:rsidRDefault="00C11BCD">
      <w:pPr>
        <w:pStyle w:val="u3"/>
        <w:numPr>
          <w:ilvl w:val="2"/>
          <w:numId w:val="36"/>
        </w:numPr>
        <w:rPr>
          <w:ins w:id="1770" w:author="Ân Duy" w:date="2024-06-16T12:10:00Z"/>
          <w:rStyle w:val="normaltextrun"/>
          <w:rFonts w:asciiTheme="minorHAnsi" w:eastAsiaTheme="minorHAnsi" w:hAnsiTheme="minorHAnsi" w:cstheme="minorBidi"/>
          <w:color w:val="243F60"/>
          <w:sz w:val="22"/>
          <w:szCs w:val="22"/>
          <w:shd w:val="clear" w:color="auto" w:fill="FFFFFF"/>
          <w:lang w:val="vi-VN"/>
        </w:rPr>
      </w:pPr>
      <w:bookmarkStart w:id="1771" w:name="_Toc172974164"/>
      <w:ins w:id="1772" w:author="Ân Duy" w:date="2024-06-16T12:10:00Z">
        <w:r>
          <w:rPr>
            <w:lang w:val="vi-VN"/>
          </w:rPr>
          <w:t>Quy trình</w:t>
        </w:r>
        <w:r w:rsidRPr="00A158FE">
          <w:rPr>
            <w:color w:val="243F60"/>
            <w:shd w:val="clear" w:color="auto" w:fill="FFFFFF"/>
          </w:rPr>
          <w:t xml:space="preserve"> </w:t>
        </w:r>
        <w:r>
          <w:rPr>
            <w:rStyle w:val="normaltextrun"/>
          </w:rPr>
          <w:t>Thêm</w:t>
        </w:r>
        <w:r>
          <w:rPr>
            <w:rStyle w:val="normaltextrun"/>
            <w:color w:val="243F60"/>
            <w:shd w:val="clear" w:color="auto" w:fill="FFFFFF"/>
          </w:rPr>
          <w:t xml:space="preserve"> sách</w:t>
        </w:r>
        <w:bookmarkEnd w:id="1771"/>
      </w:ins>
    </w:p>
    <w:p w14:paraId="52D61ACA" w14:textId="26971F52" w:rsidR="00C11BCD" w:rsidRDefault="00C11BCD" w:rsidP="00954BC2">
      <w:pPr>
        <w:rPr>
          <w:ins w:id="1773" w:author="Ân Duy" w:date="2024-06-16T12:11:00Z"/>
        </w:rPr>
      </w:pPr>
      <w:ins w:id="1774" w:author="Ân Duy" w:date="2024-06-16T12:11:00Z">
        <w:r>
          <w:rPr>
            <w:rFonts w:ascii="Segoe UI" w:hAnsi="Segoe UI" w:cs="Segoe UI"/>
            <w:noProof/>
            <w:color w:val="000000"/>
            <w:sz w:val="18"/>
            <w:szCs w:val="18"/>
            <w:shd w:val="clear" w:color="auto" w:fill="FFFFFF"/>
          </w:rPr>
          <w:drawing>
            <wp:inline distT="0" distB="0" distL="0" distR="0" wp14:anchorId="461A4EFC" wp14:editId="7A54E9B8">
              <wp:extent cx="6118225" cy="3810000"/>
              <wp:effectExtent l="0" t="0" r="0" b="0"/>
              <wp:docPr id="467879297" name="Picture 5" descr="A diagram with black text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with black text and white 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9656" cy="3810891"/>
                      </a:xfrm>
                      <a:prstGeom prst="rect">
                        <a:avLst/>
                      </a:prstGeom>
                      <a:noFill/>
                      <a:ln>
                        <a:noFill/>
                      </a:ln>
                    </pic:spPr>
                  </pic:pic>
                </a:graphicData>
              </a:graphic>
            </wp:inline>
          </w:drawing>
        </w:r>
      </w:ins>
    </w:p>
    <w:p w14:paraId="50CD21B5" w14:textId="314743E1" w:rsidR="00C11BCD" w:rsidRDefault="00C11BCD" w:rsidP="00C11BCD">
      <w:pPr>
        <w:pStyle w:val="u3"/>
        <w:numPr>
          <w:ilvl w:val="2"/>
          <w:numId w:val="36"/>
        </w:numPr>
        <w:rPr>
          <w:ins w:id="1775" w:author="Ân Duy" w:date="2024-06-16T12:11:00Z"/>
          <w:rStyle w:val="normaltextrun"/>
          <w:color w:val="243F60"/>
          <w:shd w:val="clear" w:color="auto" w:fill="FFFFFF"/>
          <w:lang w:val="vi-VN"/>
        </w:rPr>
      </w:pPr>
      <w:bookmarkStart w:id="1776" w:name="_Toc172974165"/>
      <w:ins w:id="1777" w:author="Ân Duy" w:date="2024-06-16T12:11:00Z">
        <w:r>
          <w:rPr>
            <w:lang w:val="vi-VN"/>
          </w:rPr>
          <w:lastRenderedPageBreak/>
          <w:t>Quy trình</w:t>
        </w:r>
        <w:r w:rsidRPr="00A158FE">
          <w:rPr>
            <w:color w:val="243F60"/>
            <w:shd w:val="clear" w:color="auto" w:fill="FFFFFF"/>
          </w:rPr>
          <w:t xml:space="preserve"> </w:t>
        </w:r>
        <w:r>
          <w:rPr>
            <w:rStyle w:val="normaltextrun"/>
          </w:rPr>
          <w:t>Sửa</w:t>
        </w:r>
        <w:r>
          <w:rPr>
            <w:rStyle w:val="normaltextrun"/>
            <w:color w:val="243F60"/>
            <w:shd w:val="clear" w:color="auto" w:fill="FFFFFF"/>
          </w:rPr>
          <w:t xml:space="preserve"> sách</w:t>
        </w:r>
        <w:bookmarkEnd w:id="1776"/>
      </w:ins>
    </w:p>
    <w:p w14:paraId="0E9960C9" w14:textId="1F70B109" w:rsidR="00C11BCD" w:rsidRDefault="00C11BCD" w:rsidP="00954BC2">
      <w:pPr>
        <w:rPr>
          <w:ins w:id="1778" w:author="Ân Duy" w:date="2024-06-16T12:11:00Z"/>
        </w:rPr>
      </w:pPr>
      <w:ins w:id="1779" w:author="Ân Duy" w:date="2024-06-16T12:11:00Z">
        <w:r>
          <w:rPr>
            <w:rFonts w:ascii="Segoe UI" w:hAnsi="Segoe UI" w:cs="Segoe UI"/>
            <w:noProof/>
            <w:color w:val="000000"/>
            <w:sz w:val="18"/>
            <w:szCs w:val="18"/>
            <w:shd w:val="clear" w:color="auto" w:fill="FFFFFF"/>
          </w:rPr>
          <w:drawing>
            <wp:inline distT="0" distB="0" distL="0" distR="0" wp14:anchorId="41447AB7" wp14:editId="7B248D27">
              <wp:extent cx="6118225" cy="3566160"/>
              <wp:effectExtent l="0" t="0" r="0" b="0"/>
              <wp:docPr id="1984057465" name="Picture 6" descr="A diagram with black lin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diagram with black lines and white 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8225" cy="3566160"/>
                      </a:xfrm>
                      <a:prstGeom prst="rect">
                        <a:avLst/>
                      </a:prstGeom>
                      <a:noFill/>
                      <a:ln>
                        <a:noFill/>
                      </a:ln>
                    </pic:spPr>
                  </pic:pic>
                </a:graphicData>
              </a:graphic>
            </wp:inline>
          </w:drawing>
        </w:r>
      </w:ins>
    </w:p>
    <w:p w14:paraId="1C03D15B" w14:textId="4BC72372" w:rsidR="00C11BCD" w:rsidRDefault="00C11BCD" w:rsidP="00954BC2">
      <w:pPr>
        <w:rPr>
          <w:ins w:id="1780" w:author="Ân Duy" w:date="2024-06-16T12:11:00Z"/>
        </w:rPr>
      </w:pPr>
    </w:p>
    <w:p w14:paraId="31A7BC35" w14:textId="22410E48" w:rsidR="00C11BCD" w:rsidRDefault="00C11BCD" w:rsidP="00954BC2">
      <w:pPr>
        <w:rPr>
          <w:ins w:id="1781" w:author="Ân Duy" w:date="2024-06-16T12:11:00Z"/>
        </w:rPr>
      </w:pPr>
    </w:p>
    <w:p w14:paraId="1065559F" w14:textId="77777777" w:rsidR="00C11BCD" w:rsidRDefault="00C11BCD" w:rsidP="00C11BCD">
      <w:pPr>
        <w:pStyle w:val="u3"/>
        <w:numPr>
          <w:ilvl w:val="2"/>
          <w:numId w:val="36"/>
        </w:numPr>
        <w:rPr>
          <w:ins w:id="1782" w:author="Ân Duy" w:date="2024-06-16T12:12:00Z"/>
          <w:rStyle w:val="normaltextrun"/>
          <w:color w:val="243F60"/>
          <w:shd w:val="clear" w:color="auto" w:fill="FFFFFF"/>
          <w:lang w:val="vi-VN"/>
        </w:rPr>
      </w:pPr>
      <w:bookmarkStart w:id="1783" w:name="_Toc172974166"/>
      <w:ins w:id="1784" w:author="Ân Duy" w:date="2024-06-16T12:12:00Z">
        <w:r>
          <w:rPr>
            <w:lang w:val="vi-VN"/>
          </w:rPr>
          <w:t>trình</w:t>
        </w:r>
        <w:r w:rsidRPr="00A158FE">
          <w:rPr>
            <w:color w:val="243F60"/>
            <w:shd w:val="clear" w:color="auto" w:fill="FFFFFF"/>
          </w:rPr>
          <w:t xml:space="preserve"> </w:t>
        </w:r>
        <w:r>
          <w:rPr>
            <w:rStyle w:val="normaltextrun"/>
            <w:color w:val="243F60"/>
            <w:shd w:val="clear" w:color="auto" w:fill="FFFFFF"/>
          </w:rPr>
          <w:t>[Xóa sách]</w:t>
        </w:r>
        <w:bookmarkEnd w:id="1783"/>
      </w:ins>
    </w:p>
    <w:p w14:paraId="1A92670B" w14:textId="77777777" w:rsidR="00C11BCD" w:rsidRPr="00A158FE" w:rsidRDefault="00C11BCD" w:rsidP="00C11BCD">
      <w:pPr>
        <w:rPr>
          <w:ins w:id="1785" w:author="Ân Duy" w:date="2024-06-16T12:12:00Z"/>
          <w:lang w:val="vi-VN"/>
        </w:rPr>
      </w:pPr>
      <w:ins w:id="1786" w:author="Ân Duy" w:date="2024-06-16T12:12:00Z">
        <w:r>
          <w:rPr>
            <w:rStyle w:val="wacimagecontainer"/>
            <w:rFonts w:ascii="Segoe UI" w:hAnsi="Segoe UI" w:cs="Segoe UI"/>
            <w:noProof/>
            <w:color w:val="000000"/>
            <w:sz w:val="18"/>
            <w:szCs w:val="18"/>
            <w:shd w:val="clear" w:color="auto" w:fill="FFFFFF"/>
          </w:rPr>
          <w:drawing>
            <wp:inline distT="0" distB="0" distL="0" distR="0" wp14:anchorId="683B8051" wp14:editId="4DB694A4">
              <wp:extent cx="6118225" cy="3482340"/>
              <wp:effectExtent l="0" t="0" r="0" b="3810"/>
              <wp:docPr id="111582021" name="Picture 7" descr="A diagram with black lin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diagram with black lines and white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8225" cy="3482340"/>
                      </a:xfrm>
                      <a:prstGeom prst="rect">
                        <a:avLst/>
                      </a:prstGeom>
                      <a:noFill/>
                      <a:ln>
                        <a:noFill/>
                      </a:ln>
                    </pic:spPr>
                  </pic:pic>
                </a:graphicData>
              </a:graphic>
            </wp:inline>
          </w:drawing>
        </w:r>
        <w:r>
          <w:rPr>
            <w:color w:val="000000"/>
            <w:shd w:val="clear" w:color="auto" w:fill="FFFFFF"/>
          </w:rPr>
          <w:br/>
        </w:r>
      </w:ins>
    </w:p>
    <w:p w14:paraId="7D87BFE6" w14:textId="77777777" w:rsidR="00C11BCD" w:rsidRDefault="00C11BCD" w:rsidP="00C11BCD">
      <w:pPr>
        <w:pStyle w:val="u3"/>
        <w:numPr>
          <w:ilvl w:val="2"/>
          <w:numId w:val="36"/>
        </w:numPr>
        <w:rPr>
          <w:ins w:id="1787" w:author="Ân Duy" w:date="2024-06-16T12:12:00Z"/>
          <w:rStyle w:val="normaltextrun"/>
          <w:color w:val="243F60"/>
          <w:shd w:val="clear" w:color="auto" w:fill="FFFFFF"/>
          <w:lang w:val="vi-VN"/>
        </w:rPr>
      </w:pPr>
      <w:bookmarkStart w:id="1788" w:name="_Toc172974167"/>
      <w:ins w:id="1789" w:author="Ân Duy" w:date="2024-06-16T12:12:00Z">
        <w:r>
          <w:rPr>
            <w:lang w:val="vi-VN"/>
          </w:rPr>
          <w:lastRenderedPageBreak/>
          <w:t>Quy trình</w:t>
        </w:r>
        <w:r w:rsidRPr="00BF3E4C">
          <w:rPr>
            <w:color w:val="243F60"/>
            <w:shd w:val="clear" w:color="auto" w:fill="FFFFFF"/>
            <w:lang w:val="vi-VN"/>
          </w:rPr>
          <w:t xml:space="preserve"> </w:t>
        </w:r>
        <w:r w:rsidRPr="00BF3E4C">
          <w:rPr>
            <w:rStyle w:val="normaltextrun"/>
            <w:color w:val="243F60"/>
            <w:shd w:val="clear" w:color="auto" w:fill="FFFFFF"/>
            <w:lang w:val="vi-VN"/>
          </w:rPr>
          <w:t>[Xem DS-Tra cứu thông tin sách]</w:t>
        </w:r>
        <w:bookmarkEnd w:id="1788"/>
      </w:ins>
    </w:p>
    <w:p w14:paraId="5BD9CF84" w14:textId="77777777" w:rsidR="00C11BCD" w:rsidRPr="00BF3E4C" w:rsidRDefault="00C11BCD" w:rsidP="00C11BCD">
      <w:pPr>
        <w:rPr>
          <w:ins w:id="1790" w:author="Ân Duy" w:date="2024-06-16T12:12:00Z"/>
          <w:lang w:val="vi-VN"/>
        </w:rPr>
      </w:pPr>
      <w:ins w:id="1791" w:author="Ân Duy" w:date="2024-06-16T12:12:00Z">
        <w:r>
          <w:rPr>
            <w:rStyle w:val="wacimagecontainer"/>
            <w:rFonts w:ascii="Segoe UI" w:hAnsi="Segoe UI" w:cs="Segoe UI"/>
            <w:noProof/>
            <w:color w:val="000000"/>
            <w:sz w:val="18"/>
            <w:szCs w:val="18"/>
            <w:shd w:val="clear" w:color="auto" w:fill="FFFFFF"/>
            <w:lang w:val="vi-VN"/>
          </w:rPr>
          <w:t xml:space="preserve"> </w:t>
        </w:r>
        <w:r>
          <w:rPr>
            <w:rStyle w:val="wacimagecontainer"/>
            <w:rFonts w:ascii="Segoe UI" w:hAnsi="Segoe UI" w:cs="Segoe UI"/>
            <w:noProof/>
            <w:color w:val="000000"/>
            <w:sz w:val="18"/>
            <w:szCs w:val="18"/>
            <w:shd w:val="clear" w:color="auto" w:fill="FFFFFF"/>
          </w:rPr>
          <w:drawing>
            <wp:inline distT="0" distB="0" distL="0" distR="0" wp14:anchorId="70714306" wp14:editId="44252927">
              <wp:extent cx="6118225" cy="3672840"/>
              <wp:effectExtent l="0" t="0" r="0" b="3810"/>
              <wp:docPr id="185507404" name="Picture 8"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diagram of a diagram&#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8225" cy="3672840"/>
                      </a:xfrm>
                      <a:prstGeom prst="rect">
                        <a:avLst/>
                      </a:prstGeom>
                      <a:noFill/>
                      <a:ln>
                        <a:noFill/>
                      </a:ln>
                    </pic:spPr>
                  </pic:pic>
                </a:graphicData>
              </a:graphic>
            </wp:inline>
          </w:drawing>
        </w:r>
        <w:r>
          <w:rPr>
            <w:color w:val="000000"/>
            <w:shd w:val="clear" w:color="auto" w:fill="FFFFFF"/>
          </w:rPr>
          <w:br/>
        </w:r>
      </w:ins>
    </w:p>
    <w:p w14:paraId="4DFAE99F" w14:textId="77777777" w:rsidR="00C11BCD" w:rsidRDefault="00C11BCD" w:rsidP="00C11BCD">
      <w:pPr>
        <w:pStyle w:val="u3"/>
        <w:numPr>
          <w:ilvl w:val="2"/>
          <w:numId w:val="36"/>
        </w:numPr>
        <w:rPr>
          <w:ins w:id="1792" w:author="Ân Duy" w:date="2024-06-16T12:12:00Z"/>
          <w:lang w:val="vi-VN"/>
        </w:rPr>
      </w:pPr>
      <w:bookmarkStart w:id="1793" w:name="_Toc172974168"/>
      <w:ins w:id="1794" w:author="Ân Duy" w:date="2024-06-16T12:12:00Z">
        <w:r>
          <w:rPr>
            <w:lang w:val="vi-VN"/>
          </w:rPr>
          <w:t>Quy trình [ Tìm Kiếm Sách ]</w:t>
        </w:r>
        <w:bookmarkEnd w:id="1793"/>
      </w:ins>
    </w:p>
    <w:p w14:paraId="2DE15D77" w14:textId="77777777" w:rsidR="00C11BCD" w:rsidRDefault="00C11BCD" w:rsidP="00C11BCD">
      <w:pPr>
        <w:rPr>
          <w:ins w:id="1795" w:author="Ân Duy" w:date="2024-06-16T12:12:00Z"/>
          <w:lang w:val="vi-VN"/>
        </w:rPr>
      </w:pPr>
      <w:ins w:id="1796" w:author="Ân Duy" w:date="2024-06-16T12:12:00Z">
        <w:r w:rsidRPr="00D04B22">
          <w:rPr>
            <w:noProof/>
          </w:rPr>
          <w:drawing>
            <wp:inline distT="0" distB="0" distL="0" distR="0" wp14:anchorId="60A88D44" wp14:editId="3D404A36">
              <wp:extent cx="6118225" cy="3774440"/>
              <wp:effectExtent l="0" t="0" r="0" b="0"/>
              <wp:docPr id="930508147" name="Picture 1"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08147" name="Picture 1" descr="A diagram with text and images&#10;&#10;Description automatically generated with medium confidence"/>
                      <pic:cNvPicPr/>
                    </pic:nvPicPr>
                    <pic:blipFill>
                      <a:blip r:embed="rId23"/>
                      <a:stretch>
                        <a:fillRect/>
                      </a:stretch>
                    </pic:blipFill>
                    <pic:spPr>
                      <a:xfrm>
                        <a:off x="0" y="0"/>
                        <a:ext cx="6118225" cy="3774440"/>
                      </a:xfrm>
                      <a:prstGeom prst="rect">
                        <a:avLst/>
                      </a:prstGeom>
                    </pic:spPr>
                  </pic:pic>
                </a:graphicData>
              </a:graphic>
            </wp:inline>
          </w:drawing>
        </w:r>
      </w:ins>
    </w:p>
    <w:p w14:paraId="39CB7CDE" w14:textId="77777777" w:rsidR="00C11BCD" w:rsidRDefault="00C11BCD" w:rsidP="00C11BCD">
      <w:pPr>
        <w:pStyle w:val="u3"/>
        <w:numPr>
          <w:ilvl w:val="2"/>
          <w:numId w:val="36"/>
        </w:numPr>
        <w:rPr>
          <w:ins w:id="1797" w:author="Ân Duy" w:date="2024-06-16T12:12:00Z"/>
          <w:lang w:val="vi-VN"/>
        </w:rPr>
      </w:pPr>
      <w:bookmarkStart w:id="1798" w:name="_Toc172974169"/>
      <w:ins w:id="1799" w:author="Ân Duy" w:date="2024-06-16T12:12:00Z">
        <w:r>
          <w:rPr>
            <w:lang w:val="vi-VN"/>
          </w:rPr>
          <w:lastRenderedPageBreak/>
          <w:t>Quy trình [Xem thông tin đơn hàng]</w:t>
        </w:r>
        <w:bookmarkEnd w:id="1798"/>
      </w:ins>
    </w:p>
    <w:p w14:paraId="4E8213EF" w14:textId="77777777" w:rsidR="00C11BCD" w:rsidRPr="002550DC" w:rsidRDefault="00C11BCD" w:rsidP="00C11BCD">
      <w:pPr>
        <w:rPr>
          <w:ins w:id="1800" w:author="Ân Duy" w:date="2024-06-16T12:12:00Z"/>
          <w:lang w:val="vi-VN"/>
        </w:rPr>
      </w:pPr>
      <w:ins w:id="1801" w:author="Ân Duy" w:date="2024-06-16T12:12:00Z">
        <w:r w:rsidRPr="00957B40">
          <w:rPr>
            <w:noProof/>
          </w:rPr>
          <w:drawing>
            <wp:inline distT="0" distB="0" distL="0" distR="0" wp14:anchorId="666BD1A8" wp14:editId="51570447">
              <wp:extent cx="6118225" cy="2216150"/>
              <wp:effectExtent l="0" t="0" r="0" b="0"/>
              <wp:docPr id="1747579027" name="Picture 1" descr="A diagram with text and a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79027" name="Picture 1" descr="A diagram with text and a circle&#10;&#10;Description automatically generated with medium confidence"/>
                      <pic:cNvPicPr/>
                    </pic:nvPicPr>
                    <pic:blipFill>
                      <a:blip r:embed="rId24"/>
                      <a:stretch>
                        <a:fillRect/>
                      </a:stretch>
                    </pic:blipFill>
                    <pic:spPr>
                      <a:xfrm>
                        <a:off x="0" y="0"/>
                        <a:ext cx="6118225" cy="2216150"/>
                      </a:xfrm>
                      <a:prstGeom prst="rect">
                        <a:avLst/>
                      </a:prstGeom>
                    </pic:spPr>
                  </pic:pic>
                </a:graphicData>
              </a:graphic>
            </wp:inline>
          </w:drawing>
        </w:r>
      </w:ins>
    </w:p>
    <w:p w14:paraId="6F439602" w14:textId="77777777" w:rsidR="00C11BCD" w:rsidRDefault="00C11BCD" w:rsidP="00C11BCD">
      <w:pPr>
        <w:pStyle w:val="u3"/>
        <w:numPr>
          <w:ilvl w:val="2"/>
          <w:numId w:val="36"/>
        </w:numPr>
        <w:rPr>
          <w:ins w:id="1802" w:author="Ân Duy" w:date="2024-06-16T12:12:00Z"/>
          <w:lang w:val="vi-VN"/>
        </w:rPr>
      </w:pPr>
      <w:bookmarkStart w:id="1803" w:name="_Toc172974170"/>
      <w:ins w:id="1804" w:author="Ân Duy" w:date="2024-06-16T12:12:00Z">
        <w:r>
          <w:rPr>
            <w:lang w:val="vi-VN"/>
          </w:rPr>
          <w:t>Quy trình[Xem thông tin khách hàng]</w:t>
        </w:r>
        <w:bookmarkEnd w:id="1803"/>
      </w:ins>
    </w:p>
    <w:p w14:paraId="0EDEB0EF" w14:textId="77777777" w:rsidR="00C11BCD" w:rsidRDefault="00C11BCD" w:rsidP="00C11BCD">
      <w:pPr>
        <w:rPr>
          <w:ins w:id="1805" w:author="Ân Duy" w:date="2024-06-16T12:12:00Z"/>
          <w:rStyle w:val="u5Char"/>
          <w:rFonts w:eastAsia="Calibri"/>
          <w:lang w:val="vi-VN"/>
        </w:rPr>
      </w:pPr>
      <w:ins w:id="1806" w:author="Ân Duy" w:date="2024-06-16T12:12:00Z">
        <w:r w:rsidRPr="00957B40">
          <w:rPr>
            <w:noProof/>
          </w:rPr>
          <w:drawing>
            <wp:inline distT="0" distB="0" distL="0" distR="0" wp14:anchorId="124C075D" wp14:editId="09C34006">
              <wp:extent cx="6118225" cy="2513330"/>
              <wp:effectExtent l="0" t="0" r="0" b="1270"/>
              <wp:docPr id="78234845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48457" name="Picture 1" descr="A diagram of a diagram&#10;&#10;Description automatically generated"/>
                      <pic:cNvPicPr/>
                    </pic:nvPicPr>
                    <pic:blipFill>
                      <a:blip r:embed="rId25"/>
                      <a:stretch>
                        <a:fillRect/>
                      </a:stretch>
                    </pic:blipFill>
                    <pic:spPr>
                      <a:xfrm>
                        <a:off x="0" y="0"/>
                        <a:ext cx="6118225" cy="2513330"/>
                      </a:xfrm>
                      <a:prstGeom prst="rect">
                        <a:avLst/>
                      </a:prstGeom>
                    </pic:spPr>
                  </pic:pic>
                </a:graphicData>
              </a:graphic>
            </wp:inline>
          </w:drawing>
        </w:r>
        <w:r w:rsidRPr="00957B40">
          <w:rPr>
            <w:rStyle w:val="u5Char"/>
            <w:rFonts w:eastAsia="Calibri"/>
            <w:lang w:val="vi-VN"/>
          </w:rPr>
          <w:t>2.4.10 Quy trình</w:t>
        </w:r>
        <w:r>
          <w:rPr>
            <w:rStyle w:val="u5Char"/>
            <w:rFonts w:eastAsia="Calibri"/>
            <w:lang w:val="vi-VN"/>
          </w:rPr>
          <w:t xml:space="preserve"> [Xem trạng thái giao hàng]</w:t>
        </w:r>
      </w:ins>
    </w:p>
    <w:p w14:paraId="10366B03" w14:textId="77777777" w:rsidR="00C11BCD" w:rsidRPr="00957B40" w:rsidRDefault="00C11BCD" w:rsidP="00C11BCD">
      <w:pPr>
        <w:rPr>
          <w:ins w:id="1807" w:author="Ân Duy" w:date="2024-06-16T12:12:00Z"/>
          <w:rFonts w:ascii="Times New Roman" w:hAnsi="Times New Roman" w:cs="Times New Roman"/>
          <w:color w:val="243F61"/>
          <w:sz w:val="28"/>
          <w:szCs w:val="28"/>
          <w:lang w:val="vi-VN"/>
        </w:rPr>
      </w:pPr>
      <w:ins w:id="1808" w:author="Ân Duy" w:date="2024-06-16T12:12:00Z">
        <w:r w:rsidRPr="00957B40">
          <w:rPr>
            <w:rFonts w:ascii="Times New Roman" w:hAnsi="Times New Roman" w:cs="Times New Roman"/>
            <w:noProof/>
            <w:color w:val="243F61"/>
            <w:sz w:val="28"/>
            <w:szCs w:val="28"/>
          </w:rPr>
          <w:drawing>
            <wp:inline distT="0" distB="0" distL="0" distR="0" wp14:anchorId="227BD35D" wp14:editId="03685E92">
              <wp:extent cx="6118225" cy="2435860"/>
              <wp:effectExtent l="0" t="0" r="0" b="2540"/>
              <wp:docPr id="531300696" name="Picture 1"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00696" name="Picture 1" descr="A diagram with text and images&#10;&#10;Description automatically generated with medium confidence"/>
                      <pic:cNvPicPr/>
                    </pic:nvPicPr>
                    <pic:blipFill>
                      <a:blip r:embed="rId26"/>
                      <a:stretch>
                        <a:fillRect/>
                      </a:stretch>
                    </pic:blipFill>
                    <pic:spPr>
                      <a:xfrm>
                        <a:off x="0" y="0"/>
                        <a:ext cx="6118225" cy="2435860"/>
                      </a:xfrm>
                      <a:prstGeom prst="rect">
                        <a:avLst/>
                      </a:prstGeom>
                    </pic:spPr>
                  </pic:pic>
                </a:graphicData>
              </a:graphic>
            </wp:inline>
          </w:drawing>
        </w:r>
      </w:ins>
    </w:p>
    <w:p w14:paraId="12B40FAF" w14:textId="77777777" w:rsidR="00C11BCD" w:rsidRDefault="00C11BCD" w:rsidP="00C11BCD">
      <w:pPr>
        <w:pStyle w:val="u3"/>
        <w:numPr>
          <w:ilvl w:val="2"/>
          <w:numId w:val="36"/>
        </w:numPr>
        <w:rPr>
          <w:ins w:id="1809" w:author="Ân Duy" w:date="2024-06-16T12:12:00Z"/>
          <w:lang w:val="vi-VN"/>
        </w:rPr>
      </w:pPr>
      <w:bookmarkStart w:id="1810" w:name="_Toc172974171"/>
      <w:ins w:id="1811" w:author="Ân Duy" w:date="2024-06-16T12:12:00Z">
        <w:r>
          <w:rPr>
            <w:lang w:val="vi-VN"/>
          </w:rPr>
          <w:lastRenderedPageBreak/>
          <w:t>Quy trình[Cập nhật chương trình khuyến mãi]</w:t>
        </w:r>
        <w:bookmarkEnd w:id="1810"/>
      </w:ins>
    </w:p>
    <w:p w14:paraId="20CA6BE4" w14:textId="4504AEE2" w:rsidR="00C11BCD" w:rsidRPr="00C11BCD" w:rsidRDefault="00C11BCD">
      <w:pPr>
        <w:rPr>
          <w:ins w:id="1812" w:author="Ân Duy" w:date="2024-06-16T12:12:00Z"/>
          <w:lang w:val="vi-VN"/>
        </w:rPr>
      </w:pPr>
      <w:ins w:id="1813" w:author="Ân Duy" w:date="2024-06-16T12:13:00Z">
        <w:r w:rsidRPr="007C7BB8">
          <w:rPr>
            <w:noProof/>
          </w:rPr>
          <w:drawing>
            <wp:inline distT="0" distB="0" distL="0" distR="0" wp14:anchorId="5FB5FB77" wp14:editId="637CE0D7">
              <wp:extent cx="6118225" cy="3027045"/>
              <wp:effectExtent l="0" t="0" r="0" b="1905"/>
              <wp:docPr id="2116738977"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38977" name="Picture 1" descr="A screenshot of a diagram&#10;&#10;Description automatically generated"/>
                      <pic:cNvPicPr/>
                    </pic:nvPicPr>
                    <pic:blipFill>
                      <a:blip r:embed="rId27"/>
                      <a:stretch>
                        <a:fillRect/>
                      </a:stretch>
                    </pic:blipFill>
                    <pic:spPr>
                      <a:xfrm>
                        <a:off x="0" y="0"/>
                        <a:ext cx="6118225" cy="3027045"/>
                      </a:xfrm>
                      <a:prstGeom prst="rect">
                        <a:avLst/>
                      </a:prstGeom>
                    </pic:spPr>
                  </pic:pic>
                </a:graphicData>
              </a:graphic>
            </wp:inline>
          </w:drawing>
        </w:r>
      </w:ins>
    </w:p>
    <w:p w14:paraId="1099CFF7" w14:textId="77777777" w:rsidR="00C11BCD" w:rsidRDefault="00C11BCD" w:rsidP="00C11BCD">
      <w:pPr>
        <w:pStyle w:val="u3"/>
        <w:numPr>
          <w:ilvl w:val="2"/>
          <w:numId w:val="36"/>
        </w:numPr>
        <w:rPr>
          <w:ins w:id="1814" w:author="Ân Duy" w:date="2024-06-16T12:12:00Z"/>
          <w:lang w:val="vi-VN"/>
        </w:rPr>
      </w:pPr>
      <w:bookmarkStart w:id="1815" w:name="_Toc172974172"/>
      <w:ins w:id="1816" w:author="Ân Duy" w:date="2024-06-16T12:12:00Z">
        <w:r>
          <w:rPr>
            <w:lang w:val="vi-VN"/>
          </w:rPr>
          <w:t>Quy trình[Phân loại sách]</w:t>
        </w:r>
        <w:bookmarkEnd w:id="1815"/>
      </w:ins>
    </w:p>
    <w:p w14:paraId="77CBEACD" w14:textId="3FCE54BA" w:rsidR="00C11BCD" w:rsidRPr="00C11BCD" w:rsidRDefault="00C11BCD">
      <w:pPr>
        <w:rPr>
          <w:ins w:id="1817" w:author="Ân Duy" w:date="2024-06-16T12:12:00Z"/>
          <w:lang w:val="vi-VN"/>
        </w:rPr>
      </w:pPr>
      <w:ins w:id="1818" w:author="Ân Duy" w:date="2024-06-16T12:13:00Z">
        <w:r w:rsidRPr="007C7BB8">
          <w:rPr>
            <w:noProof/>
          </w:rPr>
          <w:drawing>
            <wp:inline distT="0" distB="0" distL="0" distR="0" wp14:anchorId="69952894" wp14:editId="1A429AC6">
              <wp:extent cx="6118225" cy="3048635"/>
              <wp:effectExtent l="0" t="0" r="0" b="0"/>
              <wp:docPr id="1328480769" name="Picture 1"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80769" name="Picture 1" descr="A diagram with text and images&#10;&#10;Description automatically generated with medium confidence"/>
                      <pic:cNvPicPr/>
                    </pic:nvPicPr>
                    <pic:blipFill>
                      <a:blip r:embed="rId28"/>
                      <a:stretch>
                        <a:fillRect/>
                      </a:stretch>
                    </pic:blipFill>
                    <pic:spPr>
                      <a:xfrm>
                        <a:off x="0" y="0"/>
                        <a:ext cx="6118225" cy="3048635"/>
                      </a:xfrm>
                      <a:prstGeom prst="rect">
                        <a:avLst/>
                      </a:prstGeom>
                    </pic:spPr>
                  </pic:pic>
                </a:graphicData>
              </a:graphic>
            </wp:inline>
          </w:drawing>
        </w:r>
      </w:ins>
    </w:p>
    <w:p w14:paraId="64FBC3E4" w14:textId="77777777" w:rsidR="00C11BCD" w:rsidRDefault="00C11BCD" w:rsidP="00C11BCD">
      <w:pPr>
        <w:pStyle w:val="u3"/>
        <w:numPr>
          <w:ilvl w:val="2"/>
          <w:numId w:val="36"/>
        </w:numPr>
        <w:rPr>
          <w:ins w:id="1819" w:author="Ân Duy" w:date="2024-06-16T12:12:00Z"/>
          <w:lang w:val="vi-VN"/>
        </w:rPr>
      </w:pPr>
      <w:bookmarkStart w:id="1820" w:name="_Toc172974173"/>
      <w:ins w:id="1821" w:author="Ân Duy" w:date="2024-06-16T12:12:00Z">
        <w:r>
          <w:rPr>
            <w:lang w:val="vi-VN"/>
          </w:rPr>
          <w:lastRenderedPageBreak/>
          <w:t>Quy trình[Sửa chương trình khuyến mãi]</w:t>
        </w:r>
        <w:bookmarkEnd w:id="1820"/>
      </w:ins>
    </w:p>
    <w:p w14:paraId="2996E0C4" w14:textId="0A4F4144" w:rsidR="00C11BCD" w:rsidRPr="00C11BCD" w:rsidRDefault="00C11BCD">
      <w:pPr>
        <w:rPr>
          <w:ins w:id="1822" w:author="Ân Duy" w:date="2024-06-16T12:12:00Z"/>
          <w:lang w:val="vi-VN"/>
        </w:rPr>
      </w:pPr>
      <w:ins w:id="1823" w:author="Ân Duy" w:date="2024-06-16T12:13:00Z">
        <w:r w:rsidRPr="007C7BB8">
          <w:rPr>
            <w:noProof/>
          </w:rPr>
          <w:drawing>
            <wp:inline distT="0" distB="0" distL="0" distR="0" wp14:anchorId="1D8792B7" wp14:editId="7514351E">
              <wp:extent cx="6118225" cy="3034030"/>
              <wp:effectExtent l="0" t="0" r="0" b="0"/>
              <wp:docPr id="1936073581" name="Picture 1"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73581" name="Picture 1" descr="A diagram with text and images&#10;&#10;Description automatically generated with medium confidence"/>
                      <pic:cNvPicPr/>
                    </pic:nvPicPr>
                    <pic:blipFill>
                      <a:blip r:embed="rId29"/>
                      <a:stretch>
                        <a:fillRect/>
                      </a:stretch>
                    </pic:blipFill>
                    <pic:spPr>
                      <a:xfrm>
                        <a:off x="0" y="0"/>
                        <a:ext cx="6118225" cy="3034030"/>
                      </a:xfrm>
                      <a:prstGeom prst="rect">
                        <a:avLst/>
                      </a:prstGeom>
                    </pic:spPr>
                  </pic:pic>
                </a:graphicData>
              </a:graphic>
            </wp:inline>
          </w:drawing>
        </w:r>
      </w:ins>
    </w:p>
    <w:p w14:paraId="1C397800" w14:textId="77777777" w:rsidR="00C11BCD" w:rsidRDefault="00C11BCD" w:rsidP="00C11BCD">
      <w:pPr>
        <w:pStyle w:val="u3"/>
        <w:numPr>
          <w:ilvl w:val="2"/>
          <w:numId w:val="36"/>
        </w:numPr>
        <w:rPr>
          <w:ins w:id="1824" w:author="Ân Duy" w:date="2024-06-16T12:12:00Z"/>
          <w:lang w:val="vi-VN"/>
        </w:rPr>
      </w:pPr>
      <w:bookmarkStart w:id="1825" w:name="_Toc172974174"/>
      <w:ins w:id="1826" w:author="Ân Duy" w:date="2024-06-16T12:12:00Z">
        <w:r>
          <w:rPr>
            <w:lang w:val="vi-VN"/>
          </w:rPr>
          <w:t>Quy trình[Xóa chương trình khuyến mãi]</w:t>
        </w:r>
        <w:bookmarkEnd w:id="1825"/>
      </w:ins>
    </w:p>
    <w:p w14:paraId="63BD65B3" w14:textId="069C453E" w:rsidR="00C11BCD" w:rsidRPr="00C11BCD" w:rsidRDefault="00C11BCD">
      <w:pPr>
        <w:rPr>
          <w:ins w:id="1827" w:author="Ân Duy" w:date="2024-06-16T12:12:00Z"/>
          <w:lang w:val="vi-VN"/>
        </w:rPr>
      </w:pPr>
      <w:ins w:id="1828" w:author="Ân Duy" w:date="2024-06-16T12:13:00Z">
        <w:r w:rsidRPr="007C7BB8">
          <w:rPr>
            <w:noProof/>
          </w:rPr>
          <w:drawing>
            <wp:inline distT="0" distB="0" distL="0" distR="0" wp14:anchorId="341915BE" wp14:editId="4163F908">
              <wp:extent cx="6118225" cy="2725420"/>
              <wp:effectExtent l="0" t="0" r="0" b="0"/>
              <wp:docPr id="1622547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47092" name="Picture 1" descr="A screenshot of a computer&#10;&#10;Description automatically generated"/>
                      <pic:cNvPicPr/>
                    </pic:nvPicPr>
                    <pic:blipFill>
                      <a:blip r:embed="rId30"/>
                      <a:stretch>
                        <a:fillRect/>
                      </a:stretch>
                    </pic:blipFill>
                    <pic:spPr>
                      <a:xfrm>
                        <a:off x="0" y="0"/>
                        <a:ext cx="6118225" cy="2725420"/>
                      </a:xfrm>
                      <a:prstGeom prst="rect">
                        <a:avLst/>
                      </a:prstGeom>
                    </pic:spPr>
                  </pic:pic>
                </a:graphicData>
              </a:graphic>
            </wp:inline>
          </w:drawing>
        </w:r>
      </w:ins>
    </w:p>
    <w:p w14:paraId="73F36BBA" w14:textId="77777777" w:rsidR="00C11BCD" w:rsidRDefault="00C11BCD" w:rsidP="00C11BCD">
      <w:pPr>
        <w:rPr>
          <w:ins w:id="1829" w:author="Ân Duy" w:date="2024-06-16T12:12:00Z"/>
          <w:lang w:val="vi-VN"/>
        </w:rPr>
      </w:pPr>
    </w:p>
    <w:p w14:paraId="5C78A765" w14:textId="77777777" w:rsidR="00C11BCD" w:rsidRDefault="00C11BCD" w:rsidP="00C11BCD">
      <w:pPr>
        <w:rPr>
          <w:ins w:id="1830" w:author="Ân Duy" w:date="2024-06-16T12:12:00Z"/>
          <w:lang w:val="vi-VN"/>
        </w:rPr>
      </w:pPr>
    </w:p>
    <w:p w14:paraId="1BBAAC07" w14:textId="77777777" w:rsidR="00C11BCD" w:rsidRDefault="00C11BCD" w:rsidP="00C11BCD">
      <w:pPr>
        <w:rPr>
          <w:ins w:id="1831" w:author="Ân Duy" w:date="2024-06-16T12:12:00Z"/>
          <w:lang w:val="vi-VN"/>
        </w:rPr>
      </w:pPr>
    </w:p>
    <w:p w14:paraId="63665651" w14:textId="77777777" w:rsidR="00C11BCD" w:rsidRDefault="00C11BCD" w:rsidP="00C11BCD">
      <w:pPr>
        <w:rPr>
          <w:ins w:id="1832" w:author="Ân Duy" w:date="2024-06-16T12:12:00Z"/>
          <w:lang w:val="vi-VN"/>
        </w:rPr>
      </w:pPr>
    </w:p>
    <w:p w14:paraId="680A5018" w14:textId="77777777" w:rsidR="00C11BCD" w:rsidRDefault="00C11BCD" w:rsidP="00C11BCD">
      <w:pPr>
        <w:rPr>
          <w:ins w:id="1833" w:author="Ân Duy" w:date="2024-06-16T12:12:00Z"/>
          <w:lang w:val="vi-VN"/>
        </w:rPr>
      </w:pPr>
    </w:p>
    <w:p w14:paraId="6EAF8D6B" w14:textId="77777777" w:rsidR="00C11BCD" w:rsidRDefault="00C11BCD" w:rsidP="00C11BCD">
      <w:pPr>
        <w:rPr>
          <w:ins w:id="1834" w:author="Ân Duy" w:date="2024-06-16T12:12:00Z"/>
          <w:lang w:val="vi-VN"/>
        </w:rPr>
      </w:pPr>
    </w:p>
    <w:p w14:paraId="5FD146DE" w14:textId="77777777" w:rsidR="00C11BCD" w:rsidRDefault="00C11BCD" w:rsidP="00C11BCD">
      <w:pPr>
        <w:rPr>
          <w:ins w:id="1835" w:author="Ân Duy" w:date="2024-06-16T12:12:00Z"/>
          <w:lang w:val="vi-VN"/>
        </w:rPr>
      </w:pPr>
    </w:p>
    <w:p w14:paraId="7A989C5E" w14:textId="77777777" w:rsidR="00C11BCD" w:rsidRDefault="00C11BCD" w:rsidP="00C11BCD">
      <w:pPr>
        <w:rPr>
          <w:ins w:id="1836" w:author="Ân Duy" w:date="2024-06-16T12:12:00Z"/>
          <w:lang w:val="vi-VN"/>
        </w:rPr>
      </w:pPr>
    </w:p>
    <w:p w14:paraId="4BB3CDAA" w14:textId="77777777" w:rsidR="00C11BCD" w:rsidRPr="007C7BB8" w:rsidRDefault="00C11BCD" w:rsidP="00C11BCD">
      <w:pPr>
        <w:rPr>
          <w:ins w:id="1837" w:author="Ân Duy" w:date="2024-06-16T12:12:00Z"/>
          <w:lang w:val="vi-VN"/>
        </w:rPr>
      </w:pPr>
    </w:p>
    <w:p w14:paraId="4BE5D4FD" w14:textId="77777777" w:rsidR="00C11BCD" w:rsidRPr="00C65339" w:rsidRDefault="00C11BCD" w:rsidP="00C11BCD">
      <w:pPr>
        <w:pStyle w:val="u3"/>
        <w:numPr>
          <w:ilvl w:val="2"/>
          <w:numId w:val="36"/>
        </w:numPr>
        <w:rPr>
          <w:ins w:id="1838" w:author="Ân Duy" w:date="2024-06-16T12:12:00Z"/>
          <w:lang w:val="vi-VN"/>
        </w:rPr>
      </w:pPr>
      <w:bookmarkStart w:id="1839" w:name="_Toc172974175"/>
      <w:ins w:id="1840" w:author="Ân Duy" w:date="2024-06-16T12:12:00Z">
        <w:r>
          <w:rPr>
            <w:lang w:val="vi-VN"/>
          </w:rPr>
          <w:t>Quy trình[Cập nhật số lượng]</w:t>
        </w:r>
        <w:bookmarkEnd w:id="1839"/>
      </w:ins>
    </w:p>
    <w:p w14:paraId="4B28CCC5" w14:textId="77777777" w:rsidR="00C11BCD" w:rsidRPr="0020725A" w:rsidRDefault="00C11BCD" w:rsidP="00C11BCD">
      <w:pPr>
        <w:rPr>
          <w:ins w:id="1841" w:author="Ân Duy" w:date="2024-06-16T12:12:00Z"/>
          <w:lang w:val="vi-VN"/>
        </w:rPr>
      </w:pPr>
    </w:p>
    <w:p w14:paraId="774479C1" w14:textId="77777777" w:rsidR="00C11BCD" w:rsidRPr="0020725A" w:rsidRDefault="00C11BCD" w:rsidP="00C11BCD">
      <w:pPr>
        <w:rPr>
          <w:ins w:id="1842" w:author="Ân Duy" w:date="2024-06-16T12:12:00Z"/>
        </w:rPr>
      </w:pPr>
      <w:ins w:id="1843" w:author="Ân Duy" w:date="2024-06-16T12:12:00Z">
        <w:r w:rsidRPr="0020725A">
          <w:rPr>
            <w:noProof/>
          </w:rPr>
          <w:drawing>
            <wp:inline distT="0" distB="0" distL="0" distR="0" wp14:anchorId="50571722" wp14:editId="381F5223">
              <wp:extent cx="6118225" cy="3068320"/>
              <wp:effectExtent l="0" t="0" r="0" b="0"/>
              <wp:docPr id="407885059" name="Picture 1" descr="A diagram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85059" name="Picture 1" descr="A diagram with text and symbols&#10;&#10;Description automatically generated with medium confidence"/>
                      <pic:cNvPicPr/>
                    </pic:nvPicPr>
                    <pic:blipFill>
                      <a:blip r:embed="rId31"/>
                      <a:stretch>
                        <a:fillRect/>
                      </a:stretch>
                    </pic:blipFill>
                    <pic:spPr>
                      <a:xfrm>
                        <a:off x="0" y="0"/>
                        <a:ext cx="6118225" cy="3068320"/>
                      </a:xfrm>
                      <a:prstGeom prst="rect">
                        <a:avLst/>
                      </a:prstGeom>
                    </pic:spPr>
                  </pic:pic>
                </a:graphicData>
              </a:graphic>
            </wp:inline>
          </w:drawing>
        </w:r>
      </w:ins>
    </w:p>
    <w:p w14:paraId="18FFD94D" w14:textId="77777777" w:rsidR="00C11BCD" w:rsidRPr="00882EB5" w:rsidRDefault="00C11BCD" w:rsidP="00C11BCD">
      <w:pPr>
        <w:rPr>
          <w:ins w:id="1844" w:author="Ân Duy" w:date="2024-06-16T12:12:00Z"/>
          <w:lang w:val="vi-VN"/>
        </w:rPr>
      </w:pPr>
    </w:p>
    <w:p w14:paraId="2A401FF0" w14:textId="77777777" w:rsidR="00C11BCD" w:rsidRDefault="00C11BCD" w:rsidP="00C11BCD">
      <w:pPr>
        <w:pStyle w:val="u3"/>
        <w:numPr>
          <w:ilvl w:val="2"/>
          <w:numId w:val="36"/>
        </w:numPr>
        <w:rPr>
          <w:ins w:id="1845" w:author="Ân Duy" w:date="2024-06-16T12:12:00Z"/>
          <w:lang w:val="vi-VN"/>
        </w:rPr>
      </w:pPr>
      <w:bookmarkStart w:id="1846" w:name="_Toc172974176"/>
      <w:ins w:id="1847" w:author="Ân Duy" w:date="2024-06-16T12:12:00Z">
        <w:r>
          <w:rPr>
            <w:lang w:val="vi-VN"/>
          </w:rPr>
          <w:t>Quy trình[Nhập kho]</w:t>
        </w:r>
        <w:bookmarkEnd w:id="1846"/>
      </w:ins>
    </w:p>
    <w:p w14:paraId="7916002B" w14:textId="62017647" w:rsidR="00C11BCD" w:rsidRPr="00C11BCD" w:rsidRDefault="00C11BCD">
      <w:pPr>
        <w:rPr>
          <w:ins w:id="1848" w:author="Ân Duy" w:date="2024-06-16T12:12:00Z"/>
          <w:lang w:val="vi-VN"/>
        </w:rPr>
      </w:pPr>
      <w:ins w:id="1849" w:author="Ân Duy" w:date="2024-06-16T12:13:00Z">
        <w:r>
          <w:rPr>
            <w:rStyle w:val="wacimagecontainer"/>
            <w:rFonts w:ascii="Segoe UI" w:hAnsi="Segoe UI" w:cs="Segoe UI"/>
            <w:noProof/>
            <w:color w:val="000000"/>
            <w:sz w:val="18"/>
            <w:szCs w:val="18"/>
            <w:shd w:val="clear" w:color="auto" w:fill="FFFFFF"/>
          </w:rPr>
          <w:drawing>
            <wp:inline distT="0" distB="0" distL="0" distR="0" wp14:anchorId="6D2371F5" wp14:editId="03D7C0FD">
              <wp:extent cx="6118225" cy="3131820"/>
              <wp:effectExtent l="0" t="0" r="0" b="0"/>
              <wp:docPr id="745697193"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97193" name="Picture 1" descr="A diagram of a projec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8225" cy="3131820"/>
                      </a:xfrm>
                      <a:prstGeom prst="rect">
                        <a:avLst/>
                      </a:prstGeom>
                      <a:noFill/>
                      <a:ln>
                        <a:noFill/>
                      </a:ln>
                    </pic:spPr>
                  </pic:pic>
                </a:graphicData>
              </a:graphic>
            </wp:inline>
          </w:drawing>
        </w:r>
      </w:ins>
    </w:p>
    <w:p w14:paraId="5C11647C" w14:textId="77777777" w:rsidR="00C11BCD" w:rsidRDefault="00C11BCD" w:rsidP="00C11BCD">
      <w:pPr>
        <w:pStyle w:val="u3"/>
        <w:numPr>
          <w:ilvl w:val="2"/>
          <w:numId w:val="36"/>
        </w:numPr>
        <w:rPr>
          <w:ins w:id="1850" w:author="Ân Duy" w:date="2024-06-16T12:12:00Z"/>
          <w:lang w:val="vi-VN"/>
        </w:rPr>
      </w:pPr>
      <w:bookmarkStart w:id="1851" w:name="_Toc172974177"/>
      <w:ins w:id="1852" w:author="Ân Duy" w:date="2024-06-16T12:12:00Z">
        <w:r>
          <w:rPr>
            <w:lang w:val="vi-VN"/>
          </w:rPr>
          <w:lastRenderedPageBreak/>
          <w:t>Quy trình[Xuất kho]</w:t>
        </w:r>
        <w:bookmarkEnd w:id="1851"/>
      </w:ins>
    </w:p>
    <w:p w14:paraId="2248D46C" w14:textId="355330EB" w:rsidR="00C11BCD" w:rsidRPr="00C11BCD" w:rsidRDefault="00C11BCD">
      <w:pPr>
        <w:rPr>
          <w:ins w:id="1853" w:author="Ân Duy" w:date="2024-06-16T12:12:00Z"/>
          <w:lang w:val="vi-VN"/>
        </w:rPr>
      </w:pPr>
      <w:ins w:id="1854" w:author="Ân Duy" w:date="2024-06-16T12:13:00Z">
        <w:r>
          <w:rPr>
            <w:rStyle w:val="wacimagecontainer"/>
            <w:rFonts w:ascii="Segoe UI" w:hAnsi="Segoe UI" w:cs="Segoe UI"/>
            <w:noProof/>
            <w:color w:val="000000"/>
            <w:sz w:val="18"/>
            <w:szCs w:val="18"/>
            <w:shd w:val="clear" w:color="auto" w:fill="FFFFFF"/>
          </w:rPr>
          <w:drawing>
            <wp:inline distT="0" distB="0" distL="0" distR="0" wp14:anchorId="53887871" wp14:editId="3581756C">
              <wp:extent cx="6118225" cy="3562350"/>
              <wp:effectExtent l="0" t="0" r="0" b="0"/>
              <wp:docPr id="609913844" name="Picture 2" descr="A diagram with text and a do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13844" name="Picture 2" descr="A diagram with text and a dot&#10;&#10;Description automatically generated with medium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8225" cy="3562350"/>
                      </a:xfrm>
                      <a:prstGeom prst="rect">
                        <a:avLst/>
                      </a:prstGeom>
                      <a:noFill/>
                      <a:ln>
                        <a:noFill/>
                      </a:ln>
                    </pic:spPr>
                  </pic:pic>
                </a:graphicData>
              </a:graphic>
            </wp:inline>
          </w:drawing>
        </w:r>
      </w:ins>
      <w:ins w:id="1855" w:author="Ân Duy" w:date="2024-06-16T12:12:00Z">
        <w:r w:rsidRPr="00C11BCD">
          <w:rPr>
            <w:color w:val="000000"/>
            <w:shd w:val="clear" w:color="auto" w:fill="FFFFFF"/>
            <w:rPrChange w:id="1856" w:author="Ân Duy" w:date="2024-06-16T12:13:00Z">
              <w:rPr>
                <w:shd w:val="clear" w:color="auto" w:fill="FFFFFF"/>
              </w:rPr>
            </w:rPrChange>
          </w:rPr>
          <w:br/>
        </w:r>
      </w:ins>
    </w:p>
    <w:p w14:paraId="5F09F1DF" w14:textId="77777777" w:rsidR="00C11BCD" w:rsidRDefault="00C11BCD" w:rsidP="00C11BCD">
      <w:pPr>
        <w:pStyle w:val="u3"/>
        <w:numPr>
          <w:ilvl w:val="2"/>
          <w:numId w:val="36"/>
        </w:numPr>
        <w:rPr>
          <w:ins w:id="1857" w:author="Ân Duy" w:date="2024-06-16T12:12:00Z"/>
          <w:lang w:val="vi-VN"/>
        </w:rPr>
      </w:pPr>
      <w:bookmarkStart w:id="1858" w:name="_Toc172974178"/>
      <w:ins w:id="1859" w:author="Ân Duy" w:date="2024-06-16T12:12:00Z">
        <w:r>
          <w:rPr>
            <w:lang w:val="vi-VN"/>
          </w:rPr>
          <w:t>Quy trình[Sửa thông tin cá nhân]</w:t>
        </w:r>
        <w:bookmarkEnd w:id="1858"/>
      </w:ins>
    </w:p>
    <w:p w14:paraId="1B90F286" w14:textId="77777777" w:rsidR="00C11BCD" w:rsidRPr="00C44F01" w:rsidRDefault="00C11BCD" w:rsidP="00C11BCD">
      <w:pPr>
        <w:rPr>
          <w:ins w:id="1860" w:author="Ân Duy" w:date="2024-06-16T12:12:00Z"/>
          <w:lang w:val="vi-VN"/>
        </w:rPr>
      </w:pPr>
      <w:ins w:id="1861" w:author="Ân Duy" w:date="2024-06-16T12:12:00Z">
        <w:r w:rsidRPr="00C44F01">
          <w:rPr>
            <w:noProof/>
          </w:rPr>
          <w:drawing>
            <wp:inline distT="0" distB="0" distL="0" distR="0" wp14:anchorId="61B766EF" wp14:editId="53F4C001">
              <wp:extent cx="6118225" cy="3099435"/>
              <wp:effectExtent l="0" t="0" r="0" b="5715"/>
              <wp:docPr id="1392945877" name="Picture 1"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45877" name="Picture 1" descr="A diagram with text and images&#10;&#10;Description automatically generated with medium confidence"/>
                      <pic:cNvPicPr/>
                    </pic:nvPicPr>
                    <pic:blipFill>
                      <a:blip r:embed="rId34"/>
                      <a:stretch>
                        <a:fillRect/>
                      </a:stretch>
                    </pic:blipFill>
                    <pic:spPr>
                      <a:xfrm>
                        <a:off x="0" y="0"/>
                        <a:ext cx="6118225" cy="3099435"/>
                      </a:xfrm>
                      <a:prstGeom prst="rect">
                        <a:avLst/>
                      </a:prstGeom>
                    </pic:spPr>
                  </pic:pic>
                </a:graphicData>
              </a:graphic>
            </wp:inline>
          </w:drawing>
        </w:r>
      </w:ins>
    </w:p>
    <w:p w14:paraId="22B4B17C" w14:textId="77777777" w:rsidR="00C11BCD" w:rsidRDefault="00C11BCD" w:rsidP="00C11BCD">
      <w:pPr>
        <w:pStyle w:val="u3"/>
        <w:numPr>
          <w:ilvl w:val="2"/>
          <w:numId w:val="36"/>
        </w:numPr>
        <w:rPr>
          <w:ins w:id="1862" w:author="Ân Duy" w:date="2024-06-16T12:12:00Z"/>
          <w:lang w:val="vi-VN"/>
        </w:rPr>
      </w:pPr>
      <w:bookmarkStart w:id="1863" w:name="_Toc172974179"/>
      <w:ins w:id="1864" w:author="Ân Duy" w:date="2024-06-16T12:12:00Z">
        <w:r>
          <w:rPr>
            <w:lang w:val="vi-VN"/>
          </w:rPr>
          <w:lastRenderedPageBreak/>
          <w:t>Quy trình[Sửa thông tin đăng nhập]</w:t>
        </w:r>
        <w:bookmarkEnd w:id="1863"/>
      </w:ins>
    </w:p>
    <w:p w14:paraId="09099B5F" w14:textId="77777777" w:rsidR="00C11BCD" w:rsidRPr="00015D26" w:rsidRDefault="00C11BCD" w:rsidP="00C11BCD">
      <w:pPr>
        <w:rPr>
          <w:ins w:id="1865" w:author="Ân Duy" w:date="2024-06-16T12:12:00Z"/>
          <w:lang w:val="vi-VN"/>
        </w:rPr>
      </w:pPr>
      <w:ins w:id="1866" w:author="Ân Duy" w:date="2024-06-16T12:12:00Z">
        <w:r w:rsidRPr="00015D26">
          <w:rPr>
            <w:noProof/>
          </w:rPr>
          <w:drawing>
            <wp:inline distT="0" distB="0" distL="0" distR="0" wp14:anchorId="6F76D6C1" wp14:editId="3D1995A3">
              <wp:extent cx="6118225" cy="2963545"/>
              <wp:effectExtent l="0" t="0" r="0" b="8255"/>
              <wp:docPr id="176753751"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3751" name="Picture 1" descr="A screenshot of a diagram&#10;&#10;Description automatically generated"/>
                      <pic:cNvPicPr/>
                    </pic:nvPicPr>
                    <pic:blipFill>
                      <a:blip r:embed="rId35"/>
                      <a:stretch>
                        <a:fillRect/>
                      </a:stretch>
                    </pic:blipFill>
                    <pic:spPr>
                      <a:xfrm>
                        <a:off x="0" y="0"/>
                        <a:ext cx="6118225" cy="2963545"/>
                      </a:xfrm>
                      <a:prstGeom prst="rect">
                        <a:avLst/>
                      </a:prstGeom>
                    </pic:spPr>
                  </pic:pic>
                </a:graphicData>
              </a:graphic>
            </wp:inline>
          </w:drawing>
        </w:r>
      </w:ins>
    </w:p>
    <w:p w14:paraId="509A3D43" w14:textId="77777777" w:rsidR="00C11BCD" w:rsidRDefault="00C11BCD" w:rsidP="00C11BCD">
      <w:pPr>
        <w:pStyle w:val="u3"/>
        <w:numPr>
          <w:ilvl w:val="2"/>
          <w:numId w:val="36"/>
        </w:numPr>
        <w:rPr>
          <w:ins w:id="1867" w:author="Ân Duy" w:date="2024-06-16T12:12:00Z"/>
          <w:lang w:val="vi-VN"/>
        </w:rPr>
      </w:pPr>
      <w:bookmarkStart w:id="1868" w:name="_Toc172974180"/>
      <w:ins w:id="1869" w:author="Ân Duy" w:date="2024-06-16T12:12:00Z">
        <w:r>
          <w:rPr>
            <w:lang w:val="vi-VN"/>
          </w:rPr>
          <w:t>Quy trình[Xóa thông tin cá nhân]</w:t>
        </w:r>
        <w:bookmarkEnd w:id="1868"/>
      </w:ins>
    </w:p>
    <w:p w14:paraId="482D248E" w14:textId="16F4A799" w:rsidR="00C11BCD" w:rsidRPr="00C11BCD" w:rsidRDefault="00C11BCD">
      <w:pPr>
        <w:rPr>
          <w:ins w:id="1870" w:author="Ân Duy" w:date="2024-06-16T12:12:00Z"/>
          <w:lang w:val="vi-VN"/>
        </w:rPr>
      </w:pPr>
      <w:ins w:id="1871" w:author="Ân Duy" w:date="2024-06-16T12:13:00Z">
        <w:r w:rsidRPr="00015D26">
          <w:rPr>
            <w:noProof/>
          </w:rPr>
          <w:drawing>
            <wp:inline distT="0" distB="0" distL="0" distR="0" wp14:anchorId="42CE50B4" wp14:editId="7FFAE519">
              <wp:extent cx="6118225" cy="2733040"/>
              <wp:effectExtent l="0" t="0" r="0" b="0"/>
              <wp:docPr id="2033553960" name="Picture 1"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53960" name="Picture 1" descr="A diagram with text and images&#10;&#10;Description automatically generated with medium confidence"/>
                      <pic:cNvPicPr/>
                    </pic:nvPicPr>
                    <pic:blipFill>
                      <a:blip r:embed="rId36"/>
                      <a:stretch>
                        <a:fillRect/>
                      </a:stretch>
                    </pic:blipFill>
                    <pic:spPr>
                      <a:xfrm>
                        <a:off x="0" y="0"/>
                        <a:ext cx="6118225" cy="2733040"/>
                      </a:xfrm>
                      <a:prstGeom prst="rect">
                        <a:avLst/>
                      </a:prstGeom>
                    </pic:spPr>
                  </pic:pic>
                </a:graphicData>
              </a:graphic>
            </wp:inline>
          </w:drawing>
        </w:r>
      </w:ins>
    </w:p>
    <w:p w14:paraId="06E04709" w14:textId="77777777" w:rsidR="00C11BCD" w:rsidRDefault="00C11BCD" w:rsidP="00C11BCD">
      <w:pPr>
        <w:pStyle w:val="u3"/>
        <w:numPr>
          <w:ilvl w:val="2"/>
          <w:numId w:val="36"/>
        </w:numPr>
        <w:rPr>
          <w:ins w:id="1872" w:author="Ân Duy" w:date="2024-06-16T12:12:00Z"/>
          <w:lang w:val="vi-VN"/>
        </w:rPr>
      </w:pPr>
      <w:bookmarkStart w:id="1873" w:name="_Toc172974181"/>
      <w:ins w:id="1874" w:author="Ân Duy" w:date="2024-06-16T12:12:00Z">
        <w:r>
          <w:rPr>
            <w:lang w:val="vi-VN"/>
          </w:rPr>
          <w:lastRenderedPageBreak/>
          <w:t>Quy trình[Chọn sách]</w:t>
        </w:r>
        <w:bookmarkEnd w:id="1873"/>
      </w:ins>
    </w:p>
    <w:p w14:paraId="6511E9E0" w14:textId="1460DB1E" w:rsidR="00C11BCD" w:rsidRPr="00C11BCD" w:rsidRDefault="00C11BCD">
      <w:pPr>
        <w:rPr>
          <w:ins w:id="1875" w:author="Ân Duy" w:date="2024-06-16T12:12:00Z"/>
          <w:lang w:val="vi-VN"/>
        </w:rPr>
      </w:pPr>
      <w:ins w:id="1876" w:author="Ân Duy" w:date="2024-06-16T12:13:00Z">
        <w:r w:rsidRPr="00652C54">
          <w:rPr>
            <w:noProof/>
          </w:rPr>
          <w:drawing>
            <wp:inline distT="0" distB="0" distL="0" distR="0" wp14:anchorId="62C2C246" wp14:editId="64A3CFFE">
              <wp:extent cx="6118225" cy="2900045"/>
              <wp:effectExtent l="0" t="0" r="0" b="0"/>
              <wp:docPr id="1696534859" name="Picture 1" descr="A diagram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34859" name="Picture 1" descr="A diagram with text on it&#10;&#10;Description automatically generated"/>
                      <pic:cNvPicPr/>
                    </pic:nvPicPr>
                    <pic:blipFill>
                      <a:blip r:embed="rId37"/>
                      <a:stretch>
                        <a:fillRect/>
                      </a:stretch>
                    </pic:blipFill>
                    <pic:spPr>
                      <a:xfrm>
                        <a:off x="0" y="0"/>
                        <a:ext cx="6118225" cy="2900045"/>
                      </a:xfrm>
                      <a:prstGeom prst="rect">
                        <a:avLst/>
                      </a:prstGeom>
                    </pic:spPr>
                  </pic:pic>
                </a:graphicData>
              </a:graphic>
            </wp:inline>
          </w:drawing>
        </w:r>
      </w:ins>
    </w:p>
    <w:p w14:paraId="7B462CC2" w14:textId="77777777" w:rsidR="00C11BCD" w:rsidRDefault="00C11BCD" w:rsidP="00C11BCD">
      <w:pPr>
        <w:pStyle w:val="u3"/>
        <w:numPr>
          <w:ilvl w:val="2"/>
          <w:numId w:val="36"/>
        </w:numPr>
        <w:rPr>
          <w:ins w:id="1877" w:author="Ân Duy" w:date="2024-06-16T12:12:00Z"/>
          <w:lang w:val="vi-VN"/>
        </w:rPr>
      </w:pPr>
      <w:bookmarkStart w:id="1878" w:name="_Toc172974182"/>
      <w:ins w:id="1879" w:author="Ân Duy" w:date="2024-06-16T12:12:00Z">
        <w:r>
          <w:rPr>
            <w:lang w:val="vi-VN"/>
          </w:rPr>
          <w:t>Quy trình[Thanh toán]</w:t>
        </w:r>
        <w:bookmarkEnd w:id="1878"/>
      </w:ins>
    </w:p>
    <w:p w14:paraId="4E300E61" w14:textId="4C19A76D" w:rsidR="00C11BCD" w:rsidRPr="00C11BCD" w:rsidRDefault="00C11BCD">
      <w:pPr>
        <w:rPr>
          <w:ins w:id="1880" w:author="Ân Duy" w:date="2024-06-16T12:12:00Z"/>
          <w:lang w:val="vi-VN"/>
        </w:rPr>
      </w:pPr>
      <w:ins w:id="1881" w:author="Ân Duy" w:date="2024-06-16T12:13:00Z">
        <w:r w:rsidRPr="007000A9">
          <w:rPr>
            <w:noProof/>
          </w:rPr>
          <w:drawing>
            <wp:inline distT="0" distB="0" distL="0" distR="0" wp14:anchorId="0F38ECDF" wp14:editId="15E3EC8C">
              <wp:extent cx="6118225" cy="3040380"/>
              <wp:effectExtent l="0" t="0" r="0" b="7620"/>
              <wp:docPr id="1640677202" name="Picture 1" descr="A diagram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77202" name="Picture 1" descr="A diagram with text and symbols&#10;&#10;Description automatically generated with medium confidence"/>
                      <pic:cNvPicPr/>
                    </pic:nvPicPr>
                    <pic:blipFill>
                      <a:blip r:embed="rId38"/>
                      <a:stretch>
                        <a:fillRect/>
                      </a:stretch>
                    </pic:blipFill>
                    <pic:spPr>
                      <a:xfrm>
                        <a:off x="0" y="0"/>
                        <a:ext cx="6118225" cy="3040380"/>
                      </a:xfrm>
                      <a:prstGeom prst="rect">
                        <a:avLst/>
                      </a:prstGeom>
                    </pic:spPr>
                  </pic:pic>
                </a:graphicData>
              </a:graphic>
            </wp:inline>
          </w:drawing>
        </w:r>
      </w:ins>
    </w:p>
    <w:p w14:paraId="24A47B7A" w14:textId="77777777" w:rsidR="00C11BCD" w:rsidRDefault="00C11BCD" w:rsidP="00C11BCD">
      <w:pPr>
        <w:pStyle w:val="u3"/>
        <w:numPr>
          <w:ilvl w:val="2"/>
          <w:numId w:val="36"/>
        </w:numPr>
        <w:rPr>
          <w:ins w:id="1882" w:author="Ân Duy" w:date="2024-06-16T12:12:00Z"/>
          <w:lang w:val="vi-VN"/>
        </w:rPr>
      </w:pPr>
      <w:bookmarkStart w:id="1883" w:name="_Toc172974183"/>
      <w:ins w:id="1884" w:author="Ân Duy" w:date="2024-06-16T12:12:00Z">
        <w:r>
          <w:rPr>
            <w:lang w:val="vi-VN"/>
          </w:rPr>
          <w:lastRenderedPageBreak/>
          <w:t>Quy trình[Đặt hàng]</w:t>
        </w:r>
        <w:bookmarkEnd w:id="1883"/>
      </w:ins>
    </w:p>
    <w:p w14:paraId="5521C1CC" w14:textId="6E0CB638" w:rsidR="00C11BCD" w:rsidRPr="00C11BCD" w:rsidRDefault="00C11BCD">
      <w:pPr>
        <w:rPr>
          <w:ins w:id="1885" w:author="Ân Duy" w:date="2024-06-16T12:12:00Z"/>
          <w:lang w:val="vi-VN"/>
        </w:rPr>
      </w:pPr>
      <w:ins w:id="1886" w:author="Ân Duy" w:date="2024-06-16T12:13:00Z">
        <w:r w:rsidRPr="007000A9">
          <w:rPr>
            <w:noProof/>
          </w:rPr>
          <w:drawing>
            <wp:inline distT="0" distB="0" distL="0" distR="0" wp14:anchorId="78B76505" wp14:editId="2EAB7990">
              <wp:extent cx="6118225" cy="3006090"/>
              <wp:effectExtent l="0" t="0" r="0" b="3810"/>
              <wp:docPr id="775202097" name="Picture 1"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02097" name="Picture 1" descr="A diagram with text and words&#10;&#10;Description automatically generated with medium confidence"/>
                      <pic:cNvPicPr/>
                    </pic:nvPicPr>
                    <pic:blipFill>
                      <a:blip r:embed="rId39"/>
                      <a:stretch>
                        <a:fillRect/>
                      </a:stretch>
                    </pic:blipFill>
                    <pic:spPr>
                      <a:xfrm>
                        <a:off x="0" y="0"/>
                        <a:ext cx="6118225" cy="3006090"/>
                      </a:xfrm>
                      <a:prstGeom prst="rect">
                        <a:avLst/>
                      </a:prstGeom>
                    </pic:spPr>
                  </pic:pic>
                </a:graphicData>
              </a:graphic>
            </wp:inline>
          </w:drawing>
        </w:r>
      </w:ins>
    </w:p>
    <w:p w14:paraId="0B149E15" w14:textId="77777777" w:rsidR="00C11BCD" w:rsidRDefault="00C11BCD" w:rsidP="00C11BCD">
      <w:pPr>
        <w:pStyle w:val="u3"/>
        <w:numPr>
          <w:ilvl w:val="2"/>
          <w:numId w:val="36"/>
        </w:numPr>
        <w:rPr>
          <w:ins w:id="1887" w:author="Ân Duy" w:date="2024-06-16T12:12:00Z"/>
          <w:lang w:val="vi-VN"/>
        </w:rPr>
      </w:pPr>
      <w:bookmarkStart w:id="1888" w:name="_Toc172974184"/>
      <w:ins w:id="1889" w:author="Ân Duy" w:date="2024-06-16T12:12:00Z">
        <w:r>
          <w:rPr>
            <w:lang w:val="vi-VN"/>
          </w:rPr>
          <w:t>Quy trình[Áp dụng khuyến mãi]</w:t>
        </w:r>
        <w:bookmarkEnd w:id="1888"/>
      </w:ins>
    </w:p>
    <w:p w14:paraId="31013F7B" w14:textId="70751DA7" w:rsidR="00C11BCD" w:rsidRPr="00C11BCD" w:rsidRDefault="00C11BCD">
      <w:pPr>
        <w:rPr>
          <w:ins w:id="1890" w:author="Ân Duy" w:date="2024-06-16T12:12:00Z"/>
          <w:lang w:val="vi-VN"/>
        </w:rPr>
      </w:pPr>
      <w:ins w:id="1891" w:author="Ân Duy" w:date="2024-06-16T12:13:00Z">
        <w:r w:rsidRPr="00E839C7">
          <w:rPr>
            <w:noProof/>
          </w:rPr>
          <w:drawing>
            <wp:inline distT="0" distB="0" distL="0" distR="0" wp14:anchorId="57FF7FD6" wp14:editId="7FD80B6E">
              <wp:extent cx="6118225" cy="3370580"/>
              <wp:effectExtent l="0" t="0" r="0" b="1270"/>
              <wp:docPr id="579709838" name="Picture 1"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09838" name="Picture 1" descr="A diagram with text and images&#10;&#10;Description automatically generated with medium confidence"/>
                      <pic:cNvPicPr/>
                    </pic:nvPicPr>
                    <pic:blipFill>
                      <a:blip r:embed="rId40"/>
                      <a:stretch>
                        <a:fillRect/>
                      </a:stretch>
                    </pic:blipFill>
                    <pic:spPr>
                      <a:xfrm>
                        <a:off x="0" y="0"/>
                        <a:ext cx="6118225" cy="3370580"/>
                      </a:xfrm>
                      <a:prstGeom prst="rect">
                        <a:avLst/>
                      </a:prstGeom>
                    </pic:spPr>
                  </pic:pic>
                </a:graphicData>
              </a:graphic>
            </wp:inline>
          </w:drawing>
        </w:r>
      </w:ins>
    </w:p>
    <w:p w14:paraId="17ED1FD6" w14:textId="11638FB3" w:rsidR="00C11BCD" w:rsidRDefault="00C11BCD" w:rsidP="00C11BCD">
      <w:pPr>
        <w:pStyle w:val="u3"/>
        <w:numPr>
          <w:ilvl w:val="2"/>
          <w:numId w:val="36"/>
        </w:numPr>
        <w:rPr>
          <w:ins w:id="1892" w:author="Ân Duy" w:date="2024-06-16T12:12:00Z"/>
          <w:lang w:val="vi-VN"/>
        </w:rPr>
      </w:pPr>
      <w:bookmarkStart w:id="1893" w:name="_Toc172974185"/>
      <w:ins w:id="1894" w:author="Ân Duy" w:date="2024-06-16T12:12:00Z">
        <w:r>
          <w:rPr>
            <w:lang w:val="vi-VN"/>
          </w:rPr>
          <w:lastRenderedPageBreak/>
          <w:t>Quy trình[Xem lịch sử đơn hàng]</w:t>
        </w:r>
        <w:bookmarkEnd w:id="1893"/>
      </w:ins>
    </w:p>
    <w:p w14:paraId="338C7FCC" w14:textId="300F90AC" w:rsidR="00C11BCD" w:rsidRPr="00591738" w:rsidRDefault="00C11BCD">
      <w:pPr>
        <w:rPr>
          <w:ins w:id="1895" w:author="Ân Duy" w:date="2024-06-16T12:12:00Z"/>
          <w:lang w:val="vi-VN"/>
        </w:rPr>
        <w:pPrChange w:id="1896" w:author="Ân Duy" w:date="2024-06-16T12:12:00Z">
          <w:pPr>
            <w:pStyle w:val="u3"/>
            <w:numPr>
              <w:numId w:val="36"/>
            </w:numPr>
          </w:pPr>
        </w:pPrChange>
      </w:pPr>
      <w:ins w:id="1897" w:author="Ân Duy" w:date="2024-06-16T12:12:00Z">
        <w:r w:rsidRPr="00E839C7">
          <w:rPr>
            <w:noProof/>
          </w:rPr>
          <w:drawing>
            <wp:inline distT="0" distB="0" distL="0" distR="0" wp14:anchorId="602DEEF9" wp14:editId="5D35B427">
              <wp:extent cx="6118225" cy="3267710"/>
              <wp:effectExtent l="0" t="0" r="0" b="8890"/>
              <wp:docPr id="1442009356" name="Picture 1" descr="A diagram with text and a do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09356" name="Picture 1" descr="A diagram with text and a dot&#10;&#10;Description automatically generated with medium confidence"/>
                      <pic:cNvPicPr/>
                    </pic:nvPicPr>
                    <pic:blipFill>
                      <a:blip r:embed="rId41"/>
                      <a:stretch>
                        <a:fillRect/>
                      </a:stretch>
                    </pic:blipFill>
                    <pic:spPr>
                      <a:xfrm>
                        <a:off x="0" y="0"/>
                        <a:ext cx="6118225" cy="3267710"/>
                      </a:xfrm>
                      <a:prstGeom prst="rect">
                        <a:avLst/>
                      </a:prstGeom>
                    </pic:spPr>
                  </pic:pic>
                </a:graphicData>
              </a:graphic>
            </wp:inline>
          </w:drawing>
        </w:r>
      </w:ins>
    </w:p>
    <w:p w14:paraId="7EEB1986" w14:textId="7513BDC1" w:rsidR="00C11BCD" w:rsidRPr="00E839C7" w:rsidRDefault="00C11BCD" w:rsidP="00C11BCD">
      <w:pPr>
        <w:rPr>
          <w:ins w:id="1898" w:author="Ân Duy" w:date="2024-06-16T12:12:00Z"/>
          <w:lang w:val="vi-VN"/>
        </w:rPr>
      </w:pPr>
    </w:p>
    <w:p w14:paraId="1C3F2025" w14:textId="404585D9" w:rsidR="00C11BCD" w:rsidRDefault="00C11BCD" w:rsidP="00C11BCD">
      <w:pPr>
        <w:pStyle w:val="u3"/>
        <w:numPr>
          <w:ilvl w:val="2"/>
          <w:numId w:val="36"/>
        </w:numPr>
        <w:rPr>
          <w:ins w:id="1899" w:author="Ân Duy" w:date="2024-06-16T12:12:00Z"/>
          <w:lang w:val="vi-VN"/>
        </w:rPr>
      </w:pPr>
      <w:ins w:id="1900" w:author="Ân Duy" w:date="2024-06-16T12:12:00Z">
        <w:r w:rsidRPr="00C11BCD">
          <w:rPr>
            <w:lang w:val="vi-VN"/>
            <w:rPrChange w:id="1901" w:author="Ân Duy" w:date="2024-06-16T12:12:00Z">
              <w:rPr/>
            </w:rPrChange>
          </w:rPr>
          <w:t xml:space="preserve"> </w:t>
        </w:r>
        <w:bookmarkStart w:id="1902" w:name="_Toc172974186"/>
        <w:r>
          <w:rPr>
            <w:lang w:val="vi-VN"/>
          </w:rPr>
          <w:t>Quy trình[Thêm thông tin nhân viên]</w:t>
        </w:r>
        <w:bookmarkEnd w:id="1902"/>
      </w:ins>
    </w:p>
    <w:p w14:paraId="3CC0E5A9" w14:textId="77777777" w:rsidR="00C11BCD" w:rsidRPr="00E839C7" w:rsidRDefault="00C11BCD" w:rsidP="00C11BCD">
      <w:pPr>
        <w:rPr>
          <w:ins w:id="1903" w:author="Ân Duy" w:date="2024-06-16T12:12:00Z"/>
          <w:lang w:val="vi-VN"/>
        </w:rPr>
      </w:pPr>
      <w:ins w:id="1904" w:author="Ân Duy" w:date="2024-06-16T12:12:00Z">
        <w:r w:rsidRPr="00E839C7">
          <w:rPr>
            <w:noProof/>
          </w:rPr>
          <w:drawing>
            <wp:inline distT="0" distB="0" distL="0" distR="0" wp14:anchorId="0CB6A1EA" wp14:editId="556E4B13">
              <wp:extent cx="6118225" cy="2915920"/>
              <wp:effectExtent l="0" t="0" r="0" b="0"/>
              <wp:docPr id="1158620234"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20234" name="Picture 1" descr="A screenshot of a diagram&#10;&#10;Description automatically generated"/>
                      <pic:cNvPicPr/>
                    </pic:nvPicPr>
                    <pic:blipFill>
                      <a:blip r:embed="rId42"/>
                      <a:stretch>
                        <a:fillRect/>
                      </a:stretch>
                    </pic:blipFill>
                    <pic:spPr>
                      <a:xfrm>
                        <a:off x="0" y="0"/>
                        <a:ext cx="6118225" cy="2915920"/>
                      </a:xfrm>
                      <a:prstGeom prst="rect">
                        <a:avLst/>
                      </a:prstGeom>
                    </pic:spPr>
                  </pic:pic>
                </a:graphicData>
              </a:graphic>
            </wp:inline>
          </w:drawing>
        </w:r>
      </w:ins>
    </w:p>
    <w:p w14:paraId="4F376367" w14:textId="5B0DECE2" w:rsidR="00C11BCD" w:rsidRDefault="00C11BCD" w:rsidP="00C11BCD">
      <w:pPr>
        <w:pStyle w:val="u3"/>
        <w:numPr>
          <w:ilvl w:val="2"/>
          <w:numId w:val="36"/>
        </w:numPr>
        <w:rPr>
          <w:ins w:id="1905" w:author="Ân Duy" w:date="2024-06-16T12:12:00Z"/>
          <w:lang w:val="vi-VN"/>
        </w:rPr>
      </w:pPr>
      <w:ins w:id="1906" w:author="Ân Duy" w:date="2024-06-16T12:12:00Z">
        <w:r w:rsidRPr="00C11BCD">
          <w:rPr>
            <w:lang w:val="vi-VN"/>
            <w:rPrChange w:id="1907" w:author="Ân Duy" w:date="2024-06-16T12:12:00Z">
              <w:rPr/>
            </w:rPrChange>
          </w:rPr>
          <w:lastRenderedPageBreak/>
          <w:t xml:space="preserve"> </w:t>
        </w:r>
        <w:bookmarkStart w:id="1908" w:name="_Toc172974187"/>
        <w:r>
          <w:rPr>
            <w:lang w:val="vi-VN"/>
          </w:rPr>
          <w:t>Quy trình[Xóa thông tin nhân viên]</w:t>
        </w:r>
        <w:bookmarkEnd w:id="1908"/>
      </w:ins>
    </w:p>
    <w:p w14:paraId="1AED4C8C" w14:textId="77777777" w:rsidR="00C11BCD" w:rsidRPr="00E839C7" w:rsidRDefault="00C11BCD" w:rsidP="00C11BCD">
      <w:pPr>
        <w:rPr>
          <w:ins w:id="1909" w:author="Ân Duy" w:date="2024-06-16T12:12:00Z"/>
          <w:lang w:val="vi-VN"/>
        </w:rPr>
      </w:pPr>
      <w:ins w:id="1910" w:author="Ân Duy" w:date="2024-06-16T12:12:00Z">
        <w:r w:rsidRPr="00E839C7">
          <w:rPr>
            <w:noProof/>
          </w:rPr>
          <w:drawing>
            <wp:inline distT="0" distB="0" distL="0" distR="0" wp14:anchorId="0342F32B" wp14:editId="3A77753D">
              <wp:extent cx="6118225" cy="2931160"/>
              <wp:effectExtent l="0" t="0" r="0" b="2540"/>
              <wp:docPr id="213381280" name="Picture 1" descr="A diagram with text and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1280" name="Picture 1" descr="A diagram with text and black lines&#10;&#10;Description automatically generated with medium confidence"/>
                      <pic:cNvPicPr/>
                    </pic:nvPicPr>
                    <pic:blipFill>
                      <a:blip r:embed="rId43"/>
                      <a:stretch>
                        <a:fillRect/>
                      </a:stretch>
                    </pic:blipFill>
                    <pic:spPr>
                      <a:xfrm>
                        <a:off x="0" y="0"/>
                        <a:ext cx="6118225" cy="2931160"/>
                      </a:xfrm>
                      <a:prstGeom prst="rect">
                        <a:avLst/>
                      </a:prstGeom>
                    </pic:spPr>
                  </pic:pic>
                </a:graphicData>
              </a:graphic>
            </wp:inline>
          </w:drawing>
        </w:r>
      </w:ins>
    </w:p>
    <w:p w14:paraId="1C9E6071" w14:textId="77777777" w:rsidR="00C11BCD" w:rsidRPr="00E839C7" w:rsidRDefault="00C11BCD" w:rsidP="00C11BCD">
      <w:pPr>
        <w:rPr>
          <w:ins w:id="1911" w:author="Ân Duy" w:date="2024-06-16T12:12:00Z"/>
          <w:lang w:val="vi-VN"/>
        </w:rPr>
      </w:pPr>
    </w:p>
    <w:p w14:paraId="02E690C4" w14:textId="77777777" w:rsidR="00C11BCD" w:rsidRPr="0032189F" w:rsidRDefault="00C11BCD" w:rsidP="00C11BCD">
      <w:pPr>
        <w:rPr>
          <w:ins w:id="1912" w:author="Ân Duy" w:date="2024-06-16T12:12:00Z"/>
          <w:lang w:val="vi-VN"/>
        </w:rPr>
      </w:pPr>
    </w:p>
    <w:p w14:paraId="624C6E24" w14:textId="77777777" w:rsidR="00C11BCD" w:rsidRDefault="00C11BCD" w:rsidP="00C11BCD">
      <w:pPr>
        <w:pStyle w:val="u3"/>
        <w:numPr>
          <w:ilvl w:val="2"/>
          <w:numId w:val="36"/>
        </w:numPr>
        <w:rPr>
          <w:ins w:id="1913" w:author="Ân Duy" w:date="2024-06-16T12:12:00Z"/>
          <w:lang w:val="vi-VN"/>
        </w:rPr>
      </w:pPr>
      <w:bookmarkStart w:id="1914" w:name="_Toc172974188"/>
      <w:ins w:id="1915" w:author="Ân Duy" w:date="2024-06-16T12:12:00Z">
        <w:r>
          <w:rPr>
            <w:lang w:val="vi-VN"/>
          </w:rPr>
          <w:t>Quy trình[Xóa thông tin nhân viên]</w:t>
        </w:r>
        <w:bookmarkEnd w:id="1914"/>
      </w:ins>
    </w:p>
    <w:p w14:paraId="292A4B1A" w14:textId="2E5AD55D" w:rsidR="00C11BCD" w:rsidRPr="00C11BCD" w:rsidRDefault="00C11BCD">
      <w:pPr>
        <w:rPr>
          <w:ins w:id="1916" w:author="Ân Duy" w:date="2024-06-16T12:12:00Z"/>
          <w:lang w:val="vi-VN"/>
        </w:rPr>
      </w:pPr>
      <w:ins w:id="1917" w:author="Ân Duy" w:date="2024-06-16T12:12:00Z">
        <w:r w:rsidRPr="0013191E">
          <w:rPr>
            <w:noProof/>
          </w:rPr>
          <w:drawing>
            <wp:inline distT="0" distB="0" distL="0" distR="0" wp14:anchorId="6DB80F0C" wp14:editId="49263D63">
              <wp:extent cx="6118225" cy="3362960"/>
              <wp:effectExtent l="0" t="0" r="0" b="8890"/>
              <wp:docPr id="639375108" name="Picture 1"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75108" name="Picture 1" descr="A diagram with text and words&#10;&#10;Description automatically generated with medium confidence"/>
                      <pic:cNvPicPr/>
                    </pic:nvPicPr>
                    <pic:blipFill>
                      <a:blip r:embed="rId44"/>
                      <a:stretch>
                        <a:fillRect/>
                      </a:stretch>
                    </pic:blipFill>
                    <pic:spPr>
                      <a:xfrm>
                        <a:off x="0" y="0"/>
                        <a:ext cx="6118225" cy="3362960"/>
                      </a:xfrm>
                      <a:prstGeom prst="rect">
                        <a:avLst/>
                      </a:prstGeom>
                    </pic:spPr>
                  </pic:pic>
                </a:graphicData>
              </a:graphic>
            </wp:inline>
          </w:drawing>
        </w:r>
      </w:ins>
    </w:p>
    <w:p w14:paraId="568FDDC4" w14:textId="77777777" w:rsidR="00C11BCD" w:rsidRDefault="00C11BCD" w:rsidP="00C11BCD">
      <w:pPr>
        <w:rPr>
          <w:ins w:id="1918" w:author="Ân Duy" w:date="2024-06-16T12:12:00Z"/>
        </w:rPr>
      </w:pPr>
    </w:p>
    <w:p w14:paraId="34CDAFE2" w14:textId="77777777" w:rsidR="00C11BCD" w:rsidRPr="00954BC2" w:rsidRDefault="00C11BCD" w:rsidP="00954BC2"/>
    <w:p w14:paraId="5CBCCA30" w14:textId="47230F6F" w:rsidR="007230CE" w:rsidRDefault="007230CE" w:rsidP="00A31D46">
      <w:pPr>
        <w:pStyle w:val="u2"/>
      </w:pPr>
      <w:bookmarkStart w:id="1919" w:name="_Toc172974189"/>
      <w:r>
        <w:lastRenderedPageBreak/>
        <w:t>Sequence Diagram</w:t>
      </w:r>
      <w:bookmarkEnd w:id="1919"/>
    </w:p>
    <w:p w14:paraId="182DD41E" w14:textId="07103635" w:rsidR="00B0233D" w:rsidRDefault="00B0233D" w:rsidP="00B0233D">
      <w:pPr>
        <w:pStyle w:val="u3"/>
        <w:rPr>
          <w:ins w:id="1920" w:author="Ân Duy" w:date="2024-06-17T07:42:00Z"/>
        </w:rPr>
      </w:pPr>
      <w:bookmarkStart w:id="1921" w:name="_Toc161386002"/>
      <w:bookmarkStart w:id="1922" w:name="_Toc172974190"/>
      <w:ins w:id="1923" w:author="Ân Duy" w:date="2024-06-17T07:42:00Z">
        <w:r>
          <w:t>Quy trình [Đăng Ký]</w:t>
        </w:r>
        <w:bookmarkEnd w:id="1921"/>
        <w:bookmarkEnd w:id="1922"/>
      </w:ins>
    </w:p>
    <w:p w14:paraId="13FC5324" w14:textId="774833C1" w:rsidR="00B0233D" w:rsidRDefault="00F651A3" w:rsidP="00B0233D">
      <w:pPr>
        <w:rPr>
          <w:ins w:id="1924" w:author="Ân Duy" w:date="2024-06-17T07:42:00Z"/>
        </w:rPr>
      </w:pPr>
      <w:r>
        <w:rPr>
          <w:noProof/>
        </w:rPr>
        <w:pict w14:anchorId="5D59E8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81" type="#_x0000_t75" style="width:481.2pt;height:405.6pt">
            <v:imagedata r:id="rId45" o:title="Đăng ký "/>
          </v:shape>
        </w:pict>
      </w:r>
    </w:p>
    <w:p w14:paraId="3380BCCC" w14:textId="57D4C246" w:rsidR="00712369" w:rsidDel="00B0233D" w:rsidRDefault="00712369" w:rsidP="00FB5565">
      <w:pPr>
        <w:pStyle w:val="u3"/>
        <w:rPr>
          <w:del w:id="1925" w:author="Ân Duy" w:date="2024-06-17T07:42:00Z"/>
        </w:rPr>
      </w:pPr>
      <w:bookmarkStart w:id="1926" w:name="_Toc171245310"/>
      <w:bookmarkStart w:id="1927" w:name="_Toc172926456"/>
      <w:del w:id="1928" w:author="Ân Duy" w:date="2024-06-17T07:42:00Z">
        <w:r w:rsidDel="00B0233D">
          <w:lastRenderedPageBreak/>
          <w:delText xml:space="preserve">Quy trình </w:delText>
        </w:r>
        <w:r w:rsidR="009355BA" w:rsidDel="00B0233D">
          <w:delText>[tên quy trình]</w:delText>
        </w:r>
        <w:bookmarkStart w:id="1929" w:name="_Toc169504698"/>
        <w:bookmarkStart w:id="1930" w:name="_Toc169714472"/>
        <w:bookmarkStart w:id="1931" w:name="_Toc171236141"/>
        <w:bookmarkStart w:id="1932" w:name="_Toc171236535"/>
        <w:bookmarkStart w:id="1933" w:name="_Toc171236935"/>
        <w:bookmarkStart w:id="1934" w:name="_Toc171237329"/>
        <w:bookmarkStart w:id="1935" w:name="_Toc171248106"/>
        <w:bookmarkStart w:id="1936" w:name="_Toc171248663"/>
        <w:bookmarkStart w:id="1937" w:name="_Toc171248876"/>
        <w:bookmarkStart w:id="1938" w:name="_Toc171249089"/>
        <w:bookmarkStart w:id="1939" w:name="_Toc172973339"/>
        <w:bookmarkStart w:id="1940" w:name="_Toc172973757"/>
        <w:bookmarkStart w:id="1941" w:name="_Toc172973974"/>
        <w:bookmarkStart w:id="1942" w:name="_Toc172974191"/>
        <w:bookmarkEnd w:id="1926"/>
        <w:bookmarkEnd w:id="1927"/>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del>
    </w:p>
    <w:p w14:paraId="3998DF0C" w14:textId="39C58905" w:rsidR="006963ED" w:rsidRPr="006963ED" w:rsidDel="00B0233D" w:rsidRDefault="006963ED" w:rsidP="006963ED">
      <w:pPr>
        <w:rPr>
          <w:del w:id="1943" w:author="Ân Duy" w:date="2024-06-17T07:43:00Z"/>
        </w:rPr>
      </w:pPr>
      <w:bookmarkStart w:id="1944" w:name="_Toc169504699"/>
      <w:bookmarkStart w:id="1945" w:name="_Toc169714473"/>
      <w:bookmarkStart w:id="1946" w:name="_Toc171236142"/>
      <w:bookmarkStart w:id="1947" w:name="_Toc171236536"/>
      <w:bookmarkStart w:id="1948" w:name="_Toc171236936"/>
      <w:bookmarkStart w:id="1949" w:name="_Toc171237330"/>
      <w:bookmarkStart w:id="1950" w:name="_Toc171248107"/>
      <w:bookmarkStart w:id="1951" w:name="_Toc171248664"/>
      <w:bookmarkStart w:id="1952" w:name="_Toc171248877"/>
      <w:bookmarkStart w:id="1953" w:name="_Toc171249090"/>
      <w:bookmarkStart w:id="1954" w:name="_Toc172973340"/>
      <w:bookmarkStart w:id="1955" w:name="_Toc172973758"/>
      <w:bookmarkStart w:id="1956" w:name="_Toc172973975"/>
      <w:bookmarkStart w:id="1957" w:name="_Toc172974192"/>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p>
    <w:p w14:paraId="6324B23A" w14:textId="579111F8" w:rsidR="00FB5565" w:rsidRDefault="00FB5565" w:rsidP="00FB5565">
      <w:pPr>
        <w:pStyle w:val="u3"/>
        <w:rPr>
          <w:ins w:id="1958" w:author="Ân Duy" w:date="2024-06-17T07:45:00Z"/>
        </w:rPr>
      </w:pPr>
      <w:bookmarkStart w:id="1959" w:name="_Toc172974193"/>
      <w:r>
        <w:t xml:space="preserve">Quy trình </w:t>
      </w:r>
      <w:r w:rsidR="009355BA">
        <w:t>[</w:t>
      </w:r>
      <w:ins w:id="1960" w:author="Ân Duy" w:date="2024-06-17T07:43:00Z">
        <w:r w:rsidR="00B0233D">
          <w:t>Đăng Nhập</w:t>
        </w:r>
      </w:ins>
      <w:del w:id="1961" w:author="Ân Duy" w:date="2024-06-17T07:43:00Z">
        <w:r w:rsidR="009355BA" w:rsidDel="00B0233D">
          <w:delText>tên quy trình</w:delText>
        </w:r>
      </w:del>
      <w:r w:rsidR="009355BA">
        <w:t>]</w:t>
      </w:r>
      <w:bookmarkEnd w:id="1959"/>
    </w:p>
    <w:p w14:paraId="736B2936" w14:textId="1889BC7F" w:rsidR="00B0233D" w:rsidRPr="00591738" w:rsidRDefault="00F651A3">
      <w:pPr>
        <w:pPrChange w:id="1962" w:author="Ân Duy" w:date="2024-06-17T07:45:00Z">
          <w:pPr>
            <w:pStyle w:val="u3"/>
          </w:pPr>
        </w:pPrChange>
      </w:pPr>
      <w:r>
        <w:rPr>
          <w:noProof/>
        </w:rPr>
        <w:pict w14:anchorId="6C86A065">
          <v:shape id="_x0000_i1580" type="#_x0000_t75" style="width:481.2pt;height:291.6pt">
            <v:imagedata r:id="rId46" o:title="Đăng nhập "/>
          </v:shape>
        </w:pict>
      </w:r>
    </w:p>
    <w:p w14:paraId="55503264" w14:textId="77777777" w:rsidR="00B0233D" w:rsidRPr="00FB5565" w:rsidRDefault="00B0233D" w:rsidP="00B0233D">
      <w:pPr>
        <w:pStyle w:val="u3"/>
        <w:rPr>
          <w:ins w:id="1963" w:author="Ân Duy" w:date="2024-06-17T07:43:00Z"/>
        </w:rPr>
      </w:pPr>
      <w:bookmarkStart w:id="1964" w:name="_Toc172974194"/>
      <w:ins w:id="1965" w:author="Ân Duy" w:date="2024-06-17T07:43:00Z">
        <w:r>
          <w:lastRenderedPageBreak/>
          <w:t>Quy trình [Đặt sách]</w:t>
        </w:r>
        <w:bookmarkEnd w:id="1964"/>
      </w:ins>
    </w:p>
    <w:p w14:paraId="6D17594A" w14:textId="118B233B" w:rsidR="00AF0E7D" w:rsidRDefault="00F651A3" w:rsidP="00FB5565">
      <w:r>
        <w:rPr>
          <w:noProof/>
        </w:rPr>
        <w:pict w14:anchorId="243627B8">
          <v:shape id="_x0000_i1579" type="#_x0000_t75" style="width:481.2pt;height:607.2pt">
            <v:imagedata r:id="rId47" o:title="Khách hàng đặt sách "/>
          </v:shape>
        </w:pict>
      </w:r>
    </w:p>
    <w:p w14:paraId="21D34163" w14:textId="12466C95" w:rsidR="00FB5565" w:rsidRDefault="00AF0E7D" w:rsidP="00AF0E7D">
      <w:pPr>
        <w:tabs>
          <w:tab w:val="left" w:pos="2265"/>
        </w:tabs>
      </w:pPr>
      <w:r>
        <w:tab/>
      </w:r>
    </w:p>
    <w:p w14:paraId="2B7D86EB" w14:textId="3EE00EF5" w:rsidR="00AF0E7D" w:rsidRDefault="00AF0E7D" w:rsidP="00AF0E7D">
      <w:pPr>
        <w:pStyle w:val="u3"/>
      </w:pPr>
      <w:bookmarkStart w:id="1966" w:name="_Toc172974195"/>
      <w:ins w:id="1967" w:author="Ân Duy" w:date="2024-06-17T07:43:00Z">
        <w:r>
          <w:lastRenderedPageBreak/>
          <w:t xml:space="preserve">Quy trình </w:t>
        </w:r>
      </w:ins>
      <w:r>
        <w:t>[Thêm sách</w:t>
      </w:r>
      <w:ins w:id="1968" w:author="Ân Duy" w:date="2024-06-17T07:43:00Z">
        <w:r>
          <w:t>]</w:t>
        </w:r>
      </w:ins>
      <w:bookmarkEnd w:id="1966"/>
    </w:p>
    <w:p w14:paraId="34AA92C3" w14:textId="1A6450AD" w:rsidR="00AF0E7D" w:rsidRDefault="00F651A3" w:rsidP="00AF0E7D">
      <w:r>
        <w:pict w14:anchorId="3FC5B490">
          <v:shape id="_x0000_i1578" type="#_x0000_t75" style="width:481.8pt;height:391.2pt">
            <v:imagedata r:id="rId48" o:title="Quản lý xóa sách "/>
          </v:shape>
        </w:pict>
      </w:r>
    </w:p>
    <w:p w14:paraId="5FFF477A" w14:textId="28283CD9" w:rsidR="00AF0E7D" w:rsidRDefault="00AF0E7D" w:rsidP="00AF0E7D">
      <w:pPr>
        <w:pStyle w:val="u3"/>
      </w:pPr>
      <w:bookmarkStart w:id="1969" w:name="_Toc172974196"/>
      <w:ins w:id="1970" w:author="Ân Duy" w:date="2024-06-17T07:43:00Z">
        <w:r>
          <w:lastRenderedPageBreak/>
          <w:t xml:space="preserve">Quy trình </w:t>
        </w:r>
      </w:ins>
      <w:r>
        <w:t>[Xóa sách</w:t>
      </w:r>
      <w:ins w:id="1971" w:author="Ân Duy" w:date="2024-06-17T07:43:00Z">
        <w:r>
          <w:t>]</w:t>
        </w:r>
      </w:ins>
      <w:bookmarkEnd w:id="1969"/>
    </w:p>
    <w:p w14:paraId="6E7029C4" w14:textId="42E89039" w:rsidR="00AF0E7D" w:rsidRDefault="00AF0E7D" w:rsidP="00AF0E7D">
      <w:r>
        <w:rPr>
          <w:noProof/>
        </w:rPr>
        <w:drawing>
          <wp:inline distT="0" distB="0" distL="0" distR="0" wp14:anchorId="1577B054" wp14:editId="0E1125EC">
            <wp:extent cx="6120130" cy="6219825"/>
            <wp:effectExtent l="0" t="0" r="0" b="9525"/>
            <wp:docPr id="3" name="Picture 3" descr="C:\Users\DELL\AppData\Local\Microsoft\Windows\INetCache\Content.Word\Quản lý thêm sách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AppData\Local\Microsoft\Windows\INetCache\Content.Word\Quản lý thêm sách .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20130" cy="6219825"/>
                    </a:xfrm>
                    <a:prstGeom prst="rect">
                      <a:avLst/>
                    </a:prstGeom>
                    <a:noFill/>
                    <a:ln>
                      <a:noFill/>
                    </a:ln>
                  </pic:spPr>
                </pic:pic>
              </a:graphicData>
            </a:graphic>
          </wp:inline>
        </w:drawing>
      </w:r>
    </w:p>
    <w:p w14:paraId="6C8BA9F1" w14:textId="2620EBBE" w:rsidR="00AF0E7D" w:rsidRDefault="00AF0E7D" w:rsidP="00AF0E7D">
      <w:pPr>
        <w:pStyle w:val="u3"/>
      </w:pPr>
      <w:bookmarkStart w:id="1972" w:name="_Toc172974197"/>
      <w:ins w:id="1973" w:author="Ân Duy" w:date="2024-06-17T07:43:00Z">
        <w:r>
          <w:t xml:space="preserve">Quy trình </w:t>
        </w:r>
      </w:ins>
      <w:r>
        <w:t>[Sửa sách</w:t>
      </w:r>
      <w:ins w:id="1974" w:author="Ân Duy" w:date="2024-06-17T07:43:00Z">
        <w:r>
          <w:t>]</w:t>
        </w:r>
      </w:ins>
      <w:bookmarkEnd w:id="1972"/>
    </w:p>
    <w:p w14:paraId="65A1000C" w14:textId="77777777" w:rsidR="00AF0E7D" w:rsidRPr="00AF0E7D" w:rsidRDefault="00AF0E7D" w:rsidP="00AF0E7D"/>
    <w:p w14:paraId="078C66BD" w14:textId="3489FC67" w:rsidR="00AF0E7D" w:rsidRPr="00AF0E7D" w:rsidRDefault="00F651A3" w:rsidP="00AF0E7D">
      <w:pPr>
        <w:rPr>
          <w:ins w:id="1975" w:author="Ân Duy" w:date="2024-06-17T07:43:00Z"/>
        </w:rPr>
      </w:pPr>
      <w:r>
        <w:lastRenderedPageBreak/>
        <w:pict w14:anchorId="15C7A8CA">
          <v:shape id="_x0000_i1577" type="#_x0000_t75" style="width:481.2pt;height:448.2pt">
            <v:imagedata r:id="rId50" o:title="Quản lý sửa sách "/>
          </v:shape>
        </w:pict>
      </w:r>
    </w:p>
    <w:p w14:paraId="32C05BBC" w14:textId="77777777" w:rsidR="00AF0E7D" w:rsidRPr="00AF0E7D" w:rsidRDefault="00AF0E7D" w:rsidP="00AF0E7D">
      <w:pPr>
        <w:tabs>
          <w:tab w:val="left" w:pos="2265"/>
        </w:tabs>
      </w:pPr>
    </w:p>
    <w:p w14:paraId="73A3A0F1" w14:textId="77777777" w:rsidR="00954BC2" w:rsidRDefault="00954BC2" w:rsidP="00954BC2">
      <w:pPr>
        <w:pStyle w:val="u2"/>
      </w:pPr>
      <w:bookmarkStart w:id="1976" w:name="_Toc172974198"/>
      <w:r>
        <w:lastRenderedPageBreak/>
        <w:t>Class Diagram</w:t>
      </w:r>
      <w:bookmarkEnd w:id="1976"/>
    </w:p>
    <w:p w14:paraId="3ABA96F8" w14:textId="17C7012D" w:rsidR="00954BC2" w:rsidRPr="00954BC2" w:rsidRDefault="006503F8" w:rsidP="00954BC2">
      <w:r w:rsidRPr="006503F8">
        <w:rPr>
          <w:noProof/>
        </w:rPr>
        <w:drawing>
          <wp:inline distT="0" distB="0" distL="0" distR="0" wp14:anchorId="4884C71B" wp14:editId="252166F4">
            <wp:extent cx="6120765" cy="4443730"/>
            <wp:effectExtent l="0" t="0" r="0" b="0"/>
            <wp:docPr id="7" name="Hình ảnh 7" descr="Ảnh có chứa văn bản, biểu đồ, Song song,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Ảnh có chứa văn bản, biểu đồ, Song song, Kế hoạch&#10;&#10;Mô tả được tạo tự động"/>
                    <pic:cNvPicPr/>
                  </pic:nvPicPr>
                  <pic:blipFill>
                    <a:blip r:embed="rId51"/>
                    <a:stretch>
                      <a:fillRect/>
                    </a:stretch>
                  </pic:blipFill>
                  <pic:spPr>
                    <a:xfrm>
                      <a:off x="0" y="0"/>
                      <a:ext cx="6120765" cy="4443730"/>
                    </a:xfrm>
                    <a:prstGeom prst="rect">
                      <a:avLst/>
                    </a:prstGeom>
                  </pic:spPr>
                </pic:pic>
              </a:graphicData>
            </a:graphic>
          </wp:inline>
        </w:drawing>
      </w:r>
    </w:p>
    <w:p w14:paraId="15A54D2E" w14:textId="53634830" w:rsidR="0014229B" w:rsidRPr="006963ED" w:rsidRDefault="007230CE" w:rsidP="00954BC2">
      <w:pPr>
        <w:pStyle w:val="u2"/>
      </w:pPr>
      <w:bookmarkStart w:id="1977" w:name="_Toc172974199"/>
      <w:r>
        <w:t>Statechart Diagram</w:t>
      </w:r>
      <w:bookmarkStart w:id="1978" w:name="_Toc50884382"/>
      <w:bookmarkEnd w:id="1977"/>
    </w:p>
    <w:p w14:paraId="019EF238" w14:textId="71657E80" w:rsidR="00C20579" w:rsidRPr="00C20579" w:rsidRDefault="00B0233D" w:rsidP="00C20579">
      <w:ins w:id="1979" w:author="Ân Duy" w:date="2024-06-17T07:45:00Z">
        <w:r>
          <w:rPr>
            <w:noProof/>
          </w:rPr>
          <w:drawing>
            <wp:inline distT="0" distB="0" distL="0" distR="0" wp14:anchorId="5DB2D5AE" wp14:editId="30BC64AE">
              <wp:extent cx="6118225" cy="2356485"/>
              <wp:effectExtent l="0" t="0" r="0" b="5715"/>
              <wp:docPr id="969214614" name="Hình ảnh 9" descr="Ảnh có chứa biểu đồ, văn bản, ảnh chụp màn hình,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14614" name="Hình ảnh 9" descr="Ảnh có chứa biểu đồ, văn bản, ảnh chụp màn hình, biên lai&#10;&#10;Mô tả được tạo tự độ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18225" cy="2356485"/>
                      </a:xfrm>
                      <a:prstGeom prst="rect">
                        <a:avLst/>
                      </a:prstGeom>
                      <a:noFill/>
                      <a:ln>
                        <a:noFill/>
                      </a:ln>
                    </pic:spPr>
                  </pic:pic>
                </a:graphicData>
              </a:graphic>
            </wp:inline>
          </w:drawing>
        </w:r>
      </w:ins>
    </w:p>
    <w:bookmarkEnd w:id="1978"/>
    <w:p w14:paraId="7333A2BA" w14:textId="3B928717" w:rsidR="00B40152" w:rsidRDefault="00B0233D">
      <w:pPr>
        <w:jc w:val="center"/>
        <w:pPrChange w:id="1980" w:author="Ân Duy" w:date="2024-06-17T07:46:00Z">
          <w:pPr/>
        </w:pPrChange>
      </w:pPr>
      <w:ins w:id="1981" w:author="Ân Duy" w:date="2024-06-17T07:45:00Z">
        <w:r>
          <w:t>Khách hàng đăng nhập</w:t>
        </w:r>
      </w:ins>
    </w:p>
    <w:p w14:paraId="59046430" w14:textId="18847442" w:rsidR="00120AC4" w:rsidRDefault="00120AC4" w:rsidP="001B6977"/>
    <w:p w14:paraId="2C6CD441" w14:textId="5B0737FB" w:rsidR="00120AC4" w:rsidRDefault="00120AC4" w:rsidP="001B6977"/>
    <w:p w14:paraId="472F6B15" w14:textId="77777777" w:rsidR="00B0233D" w:rsidRDefault="00B0233D" w:rsidP="00B0233D">
      <w:pPr>
        <w:tabs>
          <w:tab w:val="center" w:pos="4817"/>
          <w:tab w:val="left" w:pos="6830"/>
        </w:tabs>
        <w:rPr>
          <w:ins w:id="1982" w:author="Ân Duy" w:date="2024-06-17T07:46:00Z"/>
        </w:rPr>
      </w:pPr>
      <w:ins w:id="1983" w:author="Ân Duy" w:date="2024-06-17T07:46:00Z">
        <w:r>
          <w:rPr>
            <w:noProof/>
          </w:rPr>
          <w:lastRenderedPageBreak/>
          <w:drawing>
            <wp:inline distT="0" distB="0" distL="0" distR="0" wp14:anchorId="6AF95C7E" wp14:editId="7B5E4941">
              <wp:extent cx="6118225" cy="1730375"/>
              <wp:effectExtent l="0" t="0" r="0" b="3175"/>
              <wp:docPr id="522877004" name="Hình ảnh 10" descr="Ảnh có chứa biểu đồ, hàng, màu trắng, đen và trắ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77004" name="Hình ảnh 10" descr="Ảnh có chứa biểu đồ, hàng, màu trắng, đen và trắng&#10;&#10;Mô tả được tạo tự độ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18225" cy="1730375"/>
                      </a:xfrm>
                      <a:prstGeom prst="rect">
                        <a:avLst/>
                      </a:prstGeom>
                      <a:noFill/>
                      <a:ln>
                        <a:noFill/>
                      </a:ln>
                    </pic:spPr>
                  </pic:pic>
                </a:graphicData>
              </a:graphic>
            </wp:inline>
          </w:drawing>
        </w:r>
      </w:ins>
    </w:p>
    <w:p w14:paraId="012BE883" w14:textId="77777777" w:rsidR="00B0233D" w:rsidRDefault="00B0233D" w:rsidP="00B0233D">
      <w:pPr>
        <w:tabs>
          <w:tab w:val="center" w:pos="4817"/>
          <w:tab w:val="left" w:pos="6830"/>
        </w:tabs>
        <w:jc w:val="center"/>
        <w:rPr>
          <w:ins w:id="1984" w:author="Ân Duy" w:date="2024-06-17T07:46:00Z"/>
        </w:rPr>
      </w:pPr>
      <w:ins w:id="1985" w:author="Ân Duy" w:date="2024-06-17T07:46:00Z">
        <w:r>
          <w:t>Khách hàng mua sách</w:t>
        </w:r>
      </w:ins>
    </w:p>
    <w:p w14:paraId="0C83A1F0" w14:textId="77777777" w:rsidR="00B0233D" w:rsidRDefault="00B0233D" w:rsidP="00B0233D">
      <w:pPr>
        <w:tabs>
          <w:tab w:val="center" w:pos="4817"/>
          <w:tab w:val="left" w:pos="6830"/>
        </w:tabs>
        <w:jc w:val="center"/>
        <w:rPr>
          <w:ins w:id="1986" w:author="Ân Duy" w:date="2024-06-17T07:46:00Z"/>
        </w:rPr>
      </w:pPr>
      <w:ins w:id="1987" w:author="Ân Duy" w:date="2024-06-17T07:46:00Z">
        <w:r>
          <w:rPr>
            <w:noProof/>
          </w:rPr>
          <w:drawing>
            <wp:inline distT="0" distB="0" distL="0" distR="0" wp14:anchorId="6B2D29A3" wp14:editId="3EA34920">
              <wp:extent cx="6118225" cy="5733415"/>
              <wp:effectExtent l="0" t="0" r="0" b="635"/>
              <wp:docPr id="1838631170" name="Hình ảnh 11" descr="Ảnh có chứa văn bản, biểu đồ,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31170" name="Hình ảnh 11" descr="Ảnh có chứa văn bản, biểu đồ, hàng, ảnh chụp màn hình&#10;&#10;Mô tả được tạo tự độ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18225" cy="5733415"/>
                      </a:xfrm>
                      <a:prstGeom prst="rect">
                        <a:avLst/>
                      </a:prstGeom>
                      <a:noFill/>
                      <a:ln>
                        <a:noFill/>
                      </a:ln>
                    </pic:spPr>
                  </pic:pic>
                </a:graphicData>
              </a:graphic>
            </wp:inline>
          </w:drawing>
        </w:r>
      </w:ins>
    </w:p>
    <w:p w14:paraId="30E83E72" w14:textId="77777777" w:rsidR="00B0233D" w:rsidRDefault="00B0233D" w:rsidP="00B0233D">
      <w:pPr>
        <w:tabs>
          <w:tab w:val="center" w:pos="4817"/>
          <w:tab w:val="left" w:pos="6830"/>
        </w:tabs>
        <w:jc w:val="center"/>
        <w:rPr>
          <w:ins w:id="1988" w:author="Ân Duy" w:date="2024-06-17T07:46:00Z"/>
        </w:rPr>
      </w:pPr>
      <w:ins w:id="1989" w:author="Ân Duy" w:date="2024-06-17T07:46:00Z">
        <w:r>
          <w:t>Quản lý chương trình khuyến mãi</w:t>
        </w:r>
      </w:ins>
    </w:p>
    <w:p w14:paraId="58B05A9D" w14:textId="77777777" w:rsidR="00B0233D" w:rsidRDefault="00B0233D" w:rsidP="00B0233D">
      <w:pPr>
        <w:tabs>
          <w:tab w:val="center" w:pos="4817"/>
          <w:tab w:val="left" w:pos="6830"/>
        </w:tabs>
        <w:jc w:val="center"/>
        <w:rPr>
          <w:ins w:id="1990" w:author="Ân Duy" w:date="2024-06-17T07:46:00Z"/>
        </w:rPr>
      </w:pPr>
      <w:ins w:id="1991" w:author="Ân Duy" w:date="2024-06-17T07:46:00Z">
        <w:r>
          <w:rPr>
            <w:noProof/>
          </w:rPr>
          <w:lastRenderedPageBreak/>
          <w:drawing>
            <wp:inline distT="0" distB="0" distL="0" distR="0" wp14:anchorId="193934A8" wp14:editId="42A5D750">
              <wp:extent cx="6118225" cy="1543050"/>
              <wp:effectExtent l="0" t="0" r="0" b="0"/>
              <wp:docPr id="2003422457" name="Hình ảnh 12" descr="Ảnh có chứa hàng, biểu đồ, màu trắ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22457" name="Hình ảnh 12" descr="Ảnh có chứa hàng, biểu đồ, màu trắng, Phông chữ&#10;&#10;Mô tả được tạo tự độ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8225" cy="1543050"/>
                      </a:xfrm>
                      <a:prstGeom prst="rect">
                        <a:avLst/>
                      </a:prstGeom>
                      <a:noFill/>
                      <a:ln>
                        <a:noFill/>
                      </a:ln>
                    </pic:spPr>
                  </pic:pic>
                </a:graphicData>
              </a:graphic>
            </wp:inline>
          </w:drawing>
        </w:r>
      </w:ins>
    </w:p>
    <w:p w14:paraId="00912E44" w14:textId="77777777" w:rsidR="00B0233D" w:rsidRDefault="00B0233D" w:rsidP="00B0233D">
      <w:pPr>
        <w:tabs>
          <w:tab w:val="center" w:pos="4817"/>
          <w:tab w:val="left" w:pos="6830"/>
        </w:tabs>
        <w:jc w:val="center"/>
        <w:rPr>
          <w:ins w:id="1992" w:author="Ân Duy" w:date="2024-06-17T07:46:00Z"/>
        </w:rPr>
      </w:pPr>
      <w:ins w:id="1993" w:author="Ân Duy" w:date="2024-06-17T07:46:00Z">
        <w:r>
          <w:t>Quản lý đơn hàng</w:t>
        </w:r>
      </w:ins>
    </w:p>
    <w:p w14:paraId="5CA88DD0" w14:textId="77777777" w:rsidR="00B0233D" w:rsidRDefault="00B0233D" w:rsidP="00B0233D">
      <w:pPr>
        <w:tabs>
          <w:tab w:val="center" w:pos="4817"/>
          <w:tab w:val="left" w:pos="6830"/>
        </w:tabs>
        <w:jc w:val="center"/>
        <w:rPr>
          <w:ins w:id="1994" w:author="Ân Duy" w:date="2024-06-17T07:46:00Z"/>
        </w:rPr>
      </w:pPr>
      <w:ins w:id="1995" w:author="Ân Duy" w:date="2024-06-17T07:46:00Z">
        <w:r>
          <w:rPr>
            <w:noProof/>
          </w:rPr>
          <w:drawing>
            <wp:inline distT="0" distB="0" distL="0" distR="0" wp14:anchorId="6F42006F" wp14:editId="5217A380">
              <wp:extent cx="6118225" cy="1583690"/>
              <wp:effectExtent l="0" t="0" r="0" b="0"/>
              <wp:docPr id="728995794" name="Hình ảnh 13" descr="Ảnh có chứa hàng, biểu đồ, màu trắ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95794" name="Hình ảnh 13" descr="Ảnh có chứa hàng, biểu đồ, màu trắng, Phông chữ&#10;&#10;Mô tả được tạo tự độ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18225" cy="1583690"/>
                      </a:xfrm>
                      <a:prstGeom prst="rect">
                        <a:avLst/>
                      </a:prstGeom>
                      <a:noFill/>
                      <a:ln>
                        <a:noFill/>
                      </a:ln>
                    </pic:spPr>
                  </pic:pic>
                </a:graphicData>
              </a:graphic>
            </wp:inline>
          </w:drawing>
        </w:r>
      </w:ins>
    </w:p>
    <w:p w14:paraId="3EFB7B8A" w14:textId="49555DB9" w:rsidR="00120AC4" w:rsidRDefault="00B0233D">
      <w:pPr>
        <w:jc w:val="center"/>
        <w:pPrChange w:id="1996" w:author="Ân Duy" w:date="2024-06-17T07:46:00Z">
          <w:pPr/>
        </w:pPrChange>
      </w:pPr>
      <w:ins w:id="1997" w:author="Ân Duy" w:date="2024-06-17T07:46:00Z">
        <w:r>
          <w:t>Quản lý thông tin sách</w:t>
        </w:r>
      </w:ins>
    </w:p>
    <w:p w14:paraId="5407A775" w14:textId="77777777" w:rsidR="00120AC4" w:rsidRPr="0049382C" w:rsidRDefault="00120AC4" w:rsidP="001B6977"/>
    <w:p w14:paraId="570AF035" w14:textId="232022CB" w:rsidR="00447D4C" w:rsidRPr="00AA3109" w:rsidRDefault="00823AC1" w:rsidP="00AA3109">
      <w:pPr>
        <w:pStyle w:val="u1"/>
      </w:pPr>
      <w:bookmarkStart w:id="1998" w:name="_Toc172974200"/>
      <w:r>
        <w:lastRenderedPageBreak/>
        <w:t>LAB</w:t>
      </w:r>
      <w:r w:rsidR="00447D4C" w:rsidRPr="003B247C">
        <w:t xml:space="preserve"> </w:t>
      </w:r>
      <w:r w:rsidR="00447D4C">
        <w:t>3</w:t>
      </w:r>
      <w:r w:rsidR="00447D4C" w:rsidRPr="003B247C">
        <w:t xml:space="preserve">: </w:t>
      </w:r>
      <w:r w:rsidR="00447D4C">
        <w:t>THIẾT KẾ DỮ LIỆU</w:t>
      </w:r>
      <w:r w:rsidR="00447D4C" w:rsidRPr="00AA3109">
        <w:rPr>
          <w:rFonts w:asciiTheme="minorHAnsi" w:hAnsi="Calibri" w:cstheme="minorBidi"/>
          <w:color w:val="FFFFFF" w:themeColor="light1"/>
          <w:kern w:val="24"/>
          <w:sz w:val="22"/>
          <w:szCs w:val="22"/>
        </w:rPr>
        <w:t>IA</w:t>
      </w:r>
      <w:bookmarkEnd w:id="1998"/>
    </w:p>
    <w:p w14:paraId="59AE037C" w14:textId="011FDF68" w:rsidR="007926C3" w:rsidRDefault="007926C3" w:rsidP="007926C3">
      <w:pPr>
        <w:pStyle w:val="u2"/>
      </w:pPr>
      <w:bookmarkStart w:id="1999" w:name="_Toc172974201"/>
      <w:r>
        <w:t>Sơ đồ logic</w:t>
      </w:r>
      <w:bookmarkStart w:id="2000" w:name="_Toc529289733"/>
      <w:bookmarkEnd w:id="1999"/>
    </w:p>
    <w:p w14:paraId="3ECA5327" w14:textId="2DD5F839" w:rsidR="00120AC4" w:rsidRDefault="0012520E" w:rsidP="00120AC4">
      <w:r>
        <w:rPr>
          <w:noProof/>
        </w:rPr>
        <w:drawing>
          <wp:inline distT="0" distB="0" distL="0" distR="0" wp14:anchorId="005BCEE0" wp14:editId="09ED9273">
            <wp:extent cx="6120765" cy="3909695"/>
            <wp:effectExtent l="0" t="0" r="0" b="0"/>
            <wp:docPr id="278705657" name="Hình ảnh 1" descr="Ảnh có chứa văn bản, biểu đồ, Kế hoạch, Bản vẽ kỹ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05657" name="Hình ảnh 1" descr="Ảnh có chứa văn bản, biểu đồ, Kế hoạch, Bản vẽ kỹ thuật&#10;&#10;Mô tả được tạo tự độ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20765" cy="3909695"/>
                    </a:xfrm>
                    <a:prstGeom prst="rect">
                      <a:avLst/>
                    </a:prstGeom>
                    <a:noFill/>
                    <a:ln>
                      <a:noFill/>
                    </a:ln>
                  </pic:spPr>
                </pic:pic>
              </a:graphicData>
            </a:graphic>
          </wp:inline>
        </w:drawing>
      </w:r>
    </w:p>
    <w:p w14:paraId="51FF29D3" w14:textId="77777777" w:rsidR="0012520E" w:rsidRDefault="0012520E">
      <w:pPr>
        <w:spacing w:before="0" w:after="200" w:line="276" w:lineRule="auto"/>
        <w:rPr>
          <w:rFonts w:ascii="Times New Roman" w:eastAsiaTheme="majorEastAsia" w:hAnsi="Times New Roman" w:cs="Times New Roman"/>
          <w:color w:val="243F60" w:themeColor="accent1" w:themeShade="7F"/>
          <w:sz w:val="28"/>
          <w:szCs w:val="28"/>
        </w:rPr>
      </w:pPr>
      <w:r>
        <w:br w:type="page"/>
      </w:r>
    </w:p>
    <w:p w14:paraId="3F85BE79" w14:textId="38528D30" w:rsidR="00447D4C" w:rsidRDefault="00447D4C" w:rsidP="007926C3">
      <w:pPr>
        <w:pStyle w:val="u2"/>
      </w:pPr>
      <w:bookmarkStart w:id="2001" w:name="_Toc172974202"/>
      <w:r>
        <w:lastRenderedPageBreak/>
        <w:t>Chi tiết các bảng</w:t>
      </w:r>
      <w:bookmarkEnd w:id="2000"/>
      <w:bookmarkEnd w:id="2001"/>
    </w:p>
    <w:p w14:paraId="3067C327" w14:textId="6F7D3079" w:rsidR="00120AC4" w:rsidRDefault="0012520E" w:rsidP="00120AC4">
      <w:pPr>
        <w:pStyle w:val="u3"/>
      </w:pPr>
      <w:bookmarkStart w:id="2002" w:name="_Toc172974203"/>
      <w:r>
        <w:t>Khách hàng</w:t>
      </w:r>
      <w:bookmarkEnd w:id="2002"/>
    </w:p>
    <w:tbl>
      <w:tblPr>
        <w:tblW w:w="9710" w:type="dxa"/>
        <w:tblCellMar>
          <w:left w:w="0" w:type="dxa"/>
          <w:right w:w="0" w:type="dxa"/>
        </w:tblCellMar>
        <w:tblLook w:val="0420" w:firstRow="1" w:lastRow="0" w:firstColumn="0" w:lastColumn="0" w:noHBand="0" w:noVBand="1"/>
      </w:tblPr>
      <w:tblGrid>
        <w:gridCol w:w="635"/>
        <w:gridCol w:w="1484"/>
        <w:gridCol w:w="2165"/>
        <w:gridCol w:w="809"/>
        <w:gridCol w:w="1011"/>
        <w:gridCol w:w="1440"/>
        <w:gridCol w:w="1239"/>
        <w:gridCol w:w="927"/>
      </w:tblGrid>
      <w:tr w:rsidR="00A4345A" w:rsidRPr="006F6423" w14:paraId="7DECADFB" w14:textId="77777777" w:rsidTr="00A4345A">
        <w:trPr>
          <w:trHeight w:val="584"/>
        </w:trPr>
        <w:tc>
          <w:tcPr>
            <w:tcW w:w="635"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vAlign w:val="center"/>
            <w:hideMark/>
          </w:tcPr>
          <w:p w14:paraId="17B670CF" w14:textId="77777777" w:rsidR="00120AC4" w:rsidRPr="00A4345A" w:rsidRDefault="00120AC4" w:rsidP="00A4345A">
            <w:pPr>
              <w:spacing w:line="240" w:lineRule="auto"/>
              <w:jc w:val="center"/>
              <w:rPr>
                <w:rFonts w:ascii="Times New Roman" w:eastAsia="Times New Roman" w:hAnsi="Times New Roman" w:cs="Times New Roman"/>
                <w:sz w:val="26"/>
                <w:szCs w:val="26"/>
              </w:rPr>
            </w:pPr>
            <w:r w:rsidRPr="00A4345A">
              <w:rPr>
                <w:rFonts w:ascii="Times New Roman" w:eastAsia="Times New Roman" w:hAnsi="Times New Roman" w:cs="Times New Roman"/>
                <w:b/>
                <w:bCs/>
                <w:color w:val="000000" w:themeColor="text1"/>
                <w:kern w:val="24"/>
                <w:sz w:val="26"/>
                <w:szCs w:val="26"/>
              </w:rPr>
              <w:t>TT</w:t>
            </w:r>
          </w:p>
        </w:tc>
        <w:tc>
          <w:tcPr>
            <w:tcW w:w="1484"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vAlign w:val="center"/>
            <w:hideMark/>
          </w:tcPr>
          <w:p w14:paraId="4D126D2C" w14:textId="77777777" w:rsidR="00120AC4" w:rsidRPr="00A4345A" w:rsidRDefault="00120AC4" w:rsidP="00A4345A">
            <w:pPr>
              <w:spacing w:line="240" w:lineRule="auto"/>
              <w:jc w:val="center"/>
              <w:rPr>
                <w:rFonts w:ascii="Times New Roman" w:eastAsia="Times New Roman" w:hAnsi="Times New Roman" w:cs="Times New Roman"/>
                <w:sz w:val="26"/>
                <w:szCs w:val="26"/>
              </w:rPr>
            </w:pPr>
            <w:r w:rsidRPr="00A4345A">
              <w:rPr>
                <w:rFonts w:ascii="Times New Roman" w:eastAsia="Times New Roman" w:hAnsi="Times New Roman" w:cs="Times New Roman"/>
                <w:b/>
                <w:bCs/>
                <w:color w:val="000000" w:themeColor="text1"/>
                <w:kern w:val="24"/>
                <w:sz w:val="26"/>
                <w:szCs w:val="26"/>
              </w:rPr>
              <w:t>Tên thuộc tính (Field name)</w:t>
            </w:r>
          </w:p>
        </w:tc>
        <w:tc>
          <w:tcPr>
            <w:tcW w:w="2165"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vAlign w:val="center"/>
            <w:hideMark/>
          </w:tcPr>
          <w:p w14:paraId="56F2FEC2" w14:textId="77777777" w:rsidR="00120AC4" w:rsidRPr="00A4345A" w:rsidRDefault="00120AC4" w:rsidP="00A4345A">
            <w:pPr>
              <w:spacing w:line="240" w:lineRule="auto"/>
              <w:jc w:val="center"/>
              <w:rPr>
                <w:rFonts w:ascii="Times New Roman" w:eastAsia="Times New Roman" w:hAnsi="Times New Roman" w:cs="Times New Roman"/>
                <w:sz w:val="26"/>
                <w:szCs w:val="26"/>
              </w:rPr>
            </w:pPr>
            <w:r w:rsidRPr="00A4345A">
              <w:rPr>
                <w:rFonts w:ascii="Times New Roman" w:eastAsia="Times New Roman" w:hAnsi="Times New Roman" w:cs="Times New Roman"/>
                <w:b/>
                <w:bCs/>
                <w:color w:val="000000" w:themeColor="text1"/>
                <w:kern w:val="24"/>
                <w:sz w:val="26"/>
                <w:szCs w:val="26"/>
              </w:rPr>
              <w:t>Kiểu dữ liệu</w:t>
            </w:r>
          </w:p>
        </w:tc>
        <w:tc>
          <w:tcPr>
            <w:tcW w:w="809"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vAlign w:val="center"/>
            <w:hideMark/>
          </w:tcPr>
          <w:p w14:paraId="43244725" w14:textId="77777777" w:rsidR="00120AC4" w:rsidRPr="00A4345A" w:rsidRDefault="00120AC4" w:rsidP="00A4345A">
            <w:pPr>
              <w:spacing w:line="240" w:lineRule="auto"/>
              <w:jc w:val="center"/>
              <w:rPr>
                <w:rFonts w:ascii="Times New Roman" w:eastAsia="Times New Roman" w:hAnsi="Times New Roman" w:cs="Times New Roman"/>
                <w:sz w:val="26"/>
                <w:szCs w:val="26"/>
              </w:rPr>
            </w:pPr>
            <w:r w:rsidRPr="00A4345A">
              <w:rPr>
                <w:rFonts w:ascii="Times New Roman" w:eastAsia="Times New Roman" w:hAnsi="Times New Roman" w:cs="Times New Roman"/>
                <w:b/>
                <w:bCs/>
                <w:color w:val="000000" w:themeColor="text1"/>
                <w:kern w:val="24"/>
                <w:sz w:val="26"/>
                <w:szCs w:val="26"/>
              </w:rPr>
              <w:t>Độ rộng</w:t>
            </w:r>
          </w:p>
        </w:tc>
        <w:tc>
          <w:tcPr>
            <w:tcW w:w="1011"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vAlign w:val="center"/>
            <w:hideMark/>
          </w:tcPr>
          <w:p w14:paraId="61CA3B25" w14:textId="77777777" w:rsidR="00120AC4" w:rsidRPr="00A4345A" w:rsidRDefault="00120AC4" w:rsidP="00A4345A">
            <w:pPr>
              <w:spacing w:line="240" w:lineRule="auto"/>
              <w:jc w:val="center"/>
              <w:rPr>
                <w:rFonts w:ascii="Times New Roman" w:eastAsia="Times New Roman" w:hAnsi="Times New Roman" w:cs="Times New Roman"/>
                <w:sz w:val="26"/>
                <w:szCs w:val="26"/>
              </w:rPr>
            </w:pPr>
            <w:r w:rsidRPr="00A4345A">
              <w:rPr>
                <w:rFonts w:ascii="Times New Roman" w:eastAsia="Times New Roman" w:hAnsi="Times New Roman" w:cs="Times New Roman"/>
                <w:b/>
                <w:bCs/>
                <w:color w:val="000000" w:themeColor="text1"/>
                <w:kern w:val="24"/>
                <w:sz w:val="26"/>
                <w:szCs w:val="26"/>
              </w:rPr>
              <w:t>Not NULL</w:t>
            </w:r>
          </w:p>
        </w:tc>
        <w:tc>
          <w:tcPr>
            <w:tcW w:w="1440"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vAlign w:val="center"/>
            <w:hideMark/>
          </w:tcPr>
          <w:p w14:paraId="264BD914" w14:textId="77777777" w:rsidR="00120AC4" w:rsidRPr="00A4345A" w:rsidRDefault="00120AC4" w:rsidP="00A4345A">
            <w:pPr>
              <w:spacing w:line="240" w:lineRule="auto"/>
              <w:jc w:val="center"/>
              <w:rPr>
                <w:rFonts w:ascii="Times New Roman" w:eastAsia="Times New Roman" w:hAnsi="Times New Roman" w:cs="Times New Roman"/>
                <w:sz w:val="26"/>
                <w:szCs w:val="26"/>
              </w:rPr>
            </w:pPr>
            <w:r w:rsidRPr="00A4345A">
              <w:rPr>
                <w:rFonts w:ascii="Times New Roman" w:eastAsia="Times New Roman" w:hAnsi="Times New Roman" w:cs="Times New Roman"/>
                <w:b/>
                <w:bCs/>
                <w:color w:val="000000" w:themeColor="text1"/>
                <w:kern w:val="24"/>
                <w:sz w:val="26"/>
                <w:szCs w:val="26"/>
              </w:rPr>
              <w:t>Ràng buộc / Miền giá trị</w:t>
            </w:r>
          </w:p>
        </w:tc>
        <w:tc>
          <w:tcPr>
            <w:tcW w:w="1239"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vAlign w:val="center"/>
            <w:hideMark/>
          </w:tcPr>
          <w:p w14:paraId="46D3978D" w14:textId="77777777" w:rsidR="00120AC4" w:rsidRPr="00A4345A" w:rsidRDefault="00120AC4" w:rsidP="00A4345A">
            <w:pPr>
              <w:spacing w:line="240" w:lineRule="auto"/>
              <w:jc w:val="center"/>
              <w:rPr>
                <w:rFonts w:ascii="Times New Roman" w:eastAsia="Times New Roman" w:hAnsi="Times New Roman" w:cs="Times New Roman"/>
                <w:sz w:val="26"/>
                <w:szCs w:val="26"/>
              </w:rPr>
            </w:pPr>
            <w:r w:rsidRPr="00A4345A">
              <w:rPr>
                <w:rFonts w:ascii="Times New Roman" w:eastAsia="Times New Roman" w:hAnsi="Times New Roman" w:cs="Times New Roman"/>
                <w:b/>
                <w:bCs/>
                <w:color w:val="000000" w:themeColor="text1"/>
                <w:kern w:val="24"/>
                <w:sz w:val="26"/>
                <w:szCs w:val="26"/>
              </w:rPr>
              <w:t>Mã hóa</w:t>
            </w:r>
          </w:p>
        </w:tc>
        <w:tc>
          <w:tcPr>
            <w:tcW w:w="927" w:type="dxa"/>
            <w:tcBorders>
              <w:top w:val="single" w:sz="8" w:space="0" w:color="000000"/>
              <w:left w:val="single" w:sz="8" w:space="0" w:color="000000"/>
              <w:bottom w:val="single" w:sz="8" w:space="0" w:color="000000"/>
              <w:right w:val="single" w:sz="8" w:space="0" w:color="000000"/>
            </w:tcBorders>
            <w:shd w:val="clear" w:color="auto" w:fill="CCCC99"/>
            <w:vAlign w:val="center"/>
          </w:tcPr>
          <w:p w14:paraId="3E69DA68" w14:textId="77777777" w:rsidR="00120AC4" w:rsidRPr="00A4345A" w:rsidRDefault="00120AC4" w:rsidP="00A4345A">
            <w:pPr>
              <w:spacing w:line="240" w:lineRule="auto"/>
              <w:jc w:val="center"/>
              <w:rPr>
                <w:rFonts w:ascii="Times New Roman" w:eastAsia="Times New Roman" w:hAnsi="Times New Roman" w:cs="Times New Roman"/>
                <w:b/>
                <w:bCs/>
                <w:color w:val="000000" w:themeColor="text1"/>
                <w:kern w:val="24"/>
                <w:sz w:val="26"/>
                <w:szCs w:val="26"/>
              </w:rPr>
            </w:pPr>
            <w:r w:rsidRPr="00A4345A">
              <w:rPr>
                <w:rFonts w:ascii="Times New Roman" w:eastAsia="Times New Roman" w:hAnsi="Times New Roman" w:cs="Times New Roman"/>
                <w:b/>
                <w:bCs/>
                <w:color w:val="000000" w:themeColor="text1"/>
                <w:kern w:val="24"/>
                <w:sz w:val="26"/>
                <w:szCs w:val="26"/>
              </w:rPr>
              <w:t>Diễn giải</w:t>
            </w:r>
          </w:p>
        </w:tc>
      </w:tr>
      <w:tr w:rsidR="00A4345A" w:rsidRPr="005E637B" w14:paraId="2AC58D93" w14:textId="77777777" w:rsidTr="00A4345A">
        <w:trPr>
          <w:trHeight w:val="20"/>
        </w:trPr>
        <w:tc>
          <w:tcPr>
            <w:tcW w:w="635" w:type="dxa"/>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vAlign w:val="center"/>
          </w:tcPr>
          <w:p w14:paraId="7BDB6D17" w14:textId="5B054B97" w:rsidR="00120AC4" w:rsidRPr="00A4345A" w:rsidRDefault="00120AC4" w:rsidP="00A4345A">
            <w:pPr>
              <w:pStyle w:val="ThngthngWeb"/>
              <w:numPr>
                <w:ilvl w:val="0"/>
                <w:numId w:val="38"/>
              </w:numPr>
              <w:spacing w:before="0" w:beforeAutospacing="0" w:after="0" w:afterAutospacing="0"/>
              <w:jc w:val="center"/>
              <w:rPr>
                <w:sz w:val="26"/>
                <w:szCs w:val="26"/>
              </w:rPr>
            </w:pPr>
          </w:p>
        </w:tc>
        <w:tc>
          <w:tcPr>
            <w:tcW w:w="1484" w:type="dxa"/>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vAlign w:val="center"/>
            <w:hideMark/>
          </w:tcPr>
          <w:p w14:paraId="2BF515C0" w14:textId="576A46B2" w:rsidR="00120AC4" w:rsidRPr="00A4345A" w:rsidRDefault="0012520E" w:rsidP="00A4345A">
            <w:pPr>
              <w:pStyle w:val="ThngthngWeb"/>
              <w:spacing w:before="0" w:beforeAutospacing="0" w:after="0" w:afterAutospacing="0"/>
              <w:jc w:val="center"/>
              <w:rPr>
                <w:sz w:val="26"/>
                <w:szCs w:val="26"/>
              </w:rPr>
            </w:pPr>
            <w:r w:rsidRPr="00A4345A">
              <w:rPr>
                <w:color w:val="000000"/>
                <w:sz w:val="26"/>
                <w:szCs w:val="26"/>
              </w:rPr>
              <w:t>IDKH</w:t>
            </w:r>
          </w:p>
        </w:tc>
        <w:tc>
          <w:tcPr>
            <w:tcW w:w="2165" w:type="dxa"/>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vAlign w:val="center"/>
            <w:hideMark/>
          </w:tcPr>
          <w:p w14:paraId="74502D1B" w14:textId="6AA9738D" w:rsidR="00120AC4" w:rsidRPr="00A4345A" w:rsidRDefault="00120AC4" w:rsidP="00A4345A">
            <w:pPr>
              <w:jc w:val="center"/>
              <w:rPr>
                <w:rFonts w:ascii="Times New Roman" w:hAnsi="Times New Roman" w:cs="Times New Roman"/>
                <w:sz w:val="26"/>
                <w:szCs w:val="26"/>
                <w:rPrChange w:id="2003" w:author="Ân Duy" w:date="2024-06-19T17:12:00Z">
                  <w:rPr>
                    <w:sz w:val="26"/>
                    <w:szCs w:val="26"/>
                    <w:lang w:val="vi-VN"/>
                  </w:rPr>
                </w:rPrChange>
              </w:rPr>
            </w:pPr>
            <w:del w:id="2004" w:author="Ân Duy" w:date="2024-06-19T17:12:00Z">
              <w:r w:rsidRPr="00A4345A" w:rsidDel="00591738">
                <w:rPr>
                  <w:rFonts w:ascii="Times New Roman" w:hAnsi="Times New Roman" w:cs="Times New Roman"/>
                  <w:sz w:val="26"/>
                  <w:szCs w:val="26"/>
                  <w:lang w:val="vi-VN"/>
                  <w:rPrChange w:id="2005" w:author="Ân Duy" w:date="2024-06-19T16:50:00Z">
                    <w:rPr>
                      <w:kern w:val="24"/>
                      <w:sz w:val="26"/>
                      <w:szCs w:val="26"/>
                      <w:lang w:val="vi-VN"/>
                    </w:rPr>
                  </w:rPrChange>
                </w:rPr>
                <w:delText>Nvarchar</w:delText>
              </w:r>
            </w:del>
            <w:ins w:id="2006" w:author="Ân Duy" w:date="2024-06-19T17:12:00Z">
              <w:r w:rsidR="00591738" w:rsidRPr="00A4345A">
                <w:rPr>
                  <w:rFonts w:ascii="Times New Roman" w:hAnsi="Times New Roman" w:cs="Times New Roman"/>
                  <w:sz w:val="26"/>
                  <w:szCs w:val="26"/>
                </w:rPr>
                <w:t>int</w:t>
              </w:r>
            </w:ins>
          </w:p>
        </w:tc>
        <w:tc>
          <w:tcPr>
            <w:tcW w:w="809" w:type="dxa"/>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vAlign w:val="center"/>
            <w:hideMark/>
          </w:tcPr>
          <w:p w14:paraId="42DF5427" w14:textId="77777777" w:rsidR="00120AC4" w:rsidRPr="00A4345A" w:rsidRDefault="00120AC4" w:rsidP="00A4345A">
            <w:pPr>
              <w:pStyle w:val="ThngthngWeb"/>
              <w:spacing w:before="0" w:beforeAutospacing="0" w:after="0" w:afterAutospacing="0"/>
              <w:jc w:val="center"/>
              <w:rPr>
                <w:sz w:val="26"/>
                <w:szCs w:val="26"/>
              </w:rPr>
            </w:pPr>
            <w:del w:id="2007" w:author="Ân Duy" w:date="2024-06-19T17:13:00Z">
              <w:r w:rsidRPr="00A4345A" w:rsidDel="00591738">
                <w:rPr>
                  <w:color w:val="000000"/>
                  <w:sz w:val="26"/>
                  <w:szCs w:val="26"/>
                  <w:lang w:val="vi-VN"/>
                </w:rPr>
                <w:delText>10</w:delText>
              </w:r>
            </w:del>
          </w:p>
        </w:tc>
        <w:tc>
          <w:tcPr>
            <w:tcW w:w="1011" w:type="dxa"/>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vAlign w:val="center"/>
            <w:hideMark/>
          </w:tcPr>
          <w:p w14:paraId="0CAC3303" w14:textId="77777777" w:rsidR="00120AC4" w:rsidRPr="00A4345A" w:rsidRDefault="00120AC4" w:rsidP="00A4345A">
            <w:pPr>
              <w:pStyle w:val="ThngthngWeb"/>
              <w:spacing w:before="0" w:beforeAutospacing="0" w:after="0" w:afterAutospacing="0"/>
              <w:jc w:val="center"/>
              <w:rPr>
                <w:sz w:val="26"/>
                <w:szCs w:val="26"/>
              </w:rPr>
            </w:pPr>
            <w:r w:rsidRPr="00A4345A">
              <w:rPr>
                <w:kern w:val="24"/>
                <w:sz w:val="26"/>
                <w:szCs w:val="26"/>
              </w:rPr>
              <w:t>Có</w:t>
            </w:r>
          </w:p>
        </w:tc>
        <w:tc>
          <w:tcPr>
            <w:tcW w:w="1440" w:type="dxa"/>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vAlign w:val="center"/>
            <w:hideMark/>
          </w:tcPr>
          <w:p w14:paraId="452DC192" w14:textId="77777777" w:rsidR="00120AC4" w:rsidRPr="00A4345A" w:rsidRDefault="00120AC4" w:rsidP="00A4345A">
            <w:pPr>
              <w:pStyle w:val="ThngthngWeb"/>
              <w:spacing w:before="0" w:beforeAutospacing="0" w:after="0" w:afterAutospacing="0"/>
              <w:jc w:val="center"/>
              <w:rPr>
                <w:sz w:val="26"/>
                <w:szCs w:val="26"/>
                <w:lang w:val="vi-VN"/>
              </w:rPr>
            </w:pPr>
            <w:r w:rsidRPr="00A4345A">
              <w:rPr>
                <w:kern w:val="24"/>
                <w:sz w:val="26"/>
                <w:szCs w:val="26"/>
                <w:lang w:val="vi-VN"/>
              </w:rPr>
              <w:t>PK</w:t>
            </w:r>
          </w:p>
        </w:tc>
        <w:tc>
          <w:tcPr>
            <w:tcW w:w="1239" w:type="dxa"/>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vAlign w:val="center"/>
          </w:tcPr>
          <w:p w14:paraId="0767E2D2" w14:textId="77777777" w:rsidR="00120AC4" w:rsidRPr="00A4345A" w:rsidRDefault="00120AC4" w:rsidP="00A4345A">
            <w:pPr>
              <w:pStyle w:val="ThngthngWeb"/>
              <w:spacing w:before="0" w:beforeAutospacing="0" w:after="0" w:afterAutospacing="0"/>
              <w:jc w:val="center"/>
              <w:rPr>
                <w:sz w:val="26"/>
                <w:szCs w:val="26"/>
              </w:rPr>
            </w:pPr>
            <w:r w:rsidRPr="00A4345A">
              <w:rPr>
                <w:sz w:val="26"/>
                <w:szCs w:val="26"/>
              </w:rPr>
              <w:t>Không</w:t>
            </w:r>
          </w:p>
        </w:tc>
        <w:tc>
          <w:tcPr>
            <w:tcW w:w="927" w:type="dxa"/>
            <w:tcBorders>
              <w:top w:val="single" w:sz="8" w:space="0" w:color="000000"/>
              <w:left w:val="single" w:sz="8" w:space="0" w:color="000000"/>
              <w:bottom w:val="single" w:sz="8" w:space="0" w:color="000000"/>
              <w:right w:val="single" w:sz="8" w:space="0" w:color="000000"/>
            </w:tcBorders>
            <w:shd w:val="clear" w:color="auto" w:fill="ECECDE"/>
            <w:vAlign w:val="center"/>
          </w:tcPr>
          <w:p w14:paraId="37755188" w14:textId="77777777" w:rsidR="00120AC4" w:rsidRPr="00A4345A" w:rsidRDefault="00120AC4" w:rsidP="00A4345A">
            <w:pPr>
              <w:pStyle w:val="ThngthngWeb"/>
              <w:spacing w:before="0" w:beforeAutospacing="0" w:after="0" w:afterAutospacing="0"/>
              <w:jc w:val="center"/>
              <w:rPr>
                <w:sz w:val="26"/>
                <w:szCs w:val="26"/>
              </w:rPr>
            </w:pPr>
          </w:p>
        </w:tc>
      </w:tr>
      <w:tr w:rsidR="00A4345A" w:rsidRPr="005E637B" w14:paraId="7AE84A58" w14:textId="77777777" w:rsidTr="00A4345A">
        <w:trPr>
          <w:trHeight w:val="20"/>
        </w:trPr>
        <w:tc>
          <w:tcPr>
            <w:tcW w:w="63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77D4F898" w14:textId="7531CCE0" w:rsidR="00120AC4" w:rsidRPr="00A4345A" w:rsidRDefault="00120AC4" w:rsidP="00A4345A">
            <w:pPr>
              <w:pStyle w:val="ThngthngWeb"/>
              <w:numPr>
                <w:ilvl w:val="0"/>
                <w:numId w:val="38"/>
              </w:numPr>
              <w:spacing w:before="0" w:beforeAutospacing="0" w:after="0" w:afterAutospacing="0"/>
              <w:jc w:val="center"/>
              <w:rPr>
                <w:sz w:val="26"/>
                <w:szCs w:val="26"/>
              </w:rPr>
            </w:pPr>
          </w:p>
        </w:tc>
        <w:tc>
          <w:tcPr>
            <w:tcW w:w="1484"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hideMark/>
          </w:tcPr>
          <w:p w14:paraId="4051E843" w14:textId="3C9B2F13" w:rsidR="00120AC4" w:rsidRPr="00A4345A" w:rsidRDefault="0012520E" w:rsidP="00A4345A">
            <w:pPr>
              <w:pStyle w:val="ThngthngWeb"/>
              <w:spacing w:before="0" w:beforeAutospacing="0" w:after="0" w:afterAutospacing="0"/>
              <w:jc w:val="center"/>
              <w:rPr>
                <w:sz w:val="26"/>
                <w:szCs w:val="26"/>
              </w:rPr>
            </w:pPr>
            <w:r w:rsidRPr="00A4345A">
              <w:rPr>
                <w:color w:val="000000"/>
                <w:sz w:val="26"/>
                <w:szCs w:val="26"/>
              </w:rPr>
              <w:t>HoTen</w:t>
            </w:r>
          </w:p>
        </w:tc>
        <w:tc>
          <w:tcPr>
            <w:tcW w:w="216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hideMark/>
          </w:tcPr>
          <w:p w14:paraId="214834B9" w14:textId="04C21BD5" w:rsidR="00120AC4" w:rsidRPr="00A4345A" w:rsidRDefault="00A4345A" w:rsidP="00A4345A">
            <w:pPr>
              <w:jc w:val="center"/>
              <w:rPr>
                <w:rFonts w:ascii="Times New Roman" w:hAnsi="Times New Roman" w:cs="Times New Roman"/>
                <w:sz w:val="26"/>
                <w:szCs w:val="26"/>
                <w:lang w:val="vi-VN"/>
              </w:rPr>
            </w:pPr>
            <w:r>
              <w:rPr>
                <w:rFonts w:ascii="Times New Roman" w:hAnsi="Times New Roman" w:cs="Times New Roman"/>
                <w:sz w:val="26"/>
                <w:szCs w:val="26"/>
              </w:rPr>
              <w:t>n</w:t>
            </w:r>
            <w:ins w:id="2008" w:author="Ân Duy" w:date="2024-06-19T17:12:00Z">
              <w:r w:rsidR="00591738" w:rsidRPr="00A4345A">
                <w:rPr>
                  <w:rFonts w:ascii="Times New Roman" w:hAnsi="Times New Roman" w:cs="Times New Roman"/>
                  <w:sz w:val="26"/>
                  <w:szCs w:val="26"/>
                  <w:lang w:val="vi-VN"/>
                </w:rPr>
                <w:t>varchar</w:t>
              </w:r>
            </w:ins>
            <w:del w:id="2009" w:author="Ân Duy" w:date="2024-06-19T17:12:00Z">
              <w:r w:rsidR="00120AC4" w:rsidRPr="00A4345A" w:rsidDel="00591738">
                <w:rPr>
                  <w:rFonts w:ascii="Times New Roman" w:hAnsi="Times New Roman" w:cs="Times New Roman"/>
                  <w:sz w:val="26"/>
                  <w:szCs w:val="26"/>
                  <w:lang w:val="vi-VN"/>
                </w:rPr>
                <w:delText>Nvarchar</w:delText>
              </w:r>
            </w:del>
          </w:p>
        </w:tc>
        <w:tc>
          <w:tcPr>
            <w:tcW w:w="809"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hideMark/>
          </w:tcPr>
          <w:p w14:paraId="6A1B63A3" w14:textId="6822A084" w:rsidR="00120AC4" w:rsidRPr="00A4345A" w:rsidRDefault="00A4345A" w:rsidP="00A4345A">
            <w:pPr>
              <w:jc w:val="center"/>
              <w:rPr>
                <w:rFonts w:ascii="Times New Roman" w:hAnsi="Times New Roman" w:cs="Times New Roman"/>
                <w:sz w:val="26"/>
                <w:szCs w:val="26"/>
              </w:rPr>
            </w:pPr>
            <w:r>
              <w:rPr>
                <w:rFonts w:ascii="Times New Roman" w:hAnsi="Times New Roman" w:cs="Times New Roman"/>
                <w:color w:val="000000"/>
                <w:sz w:val="26"/>
                <w:szCs w:val="26"/>
              </w:rPr>
              <w:t>50</w:t>
            </w:r>
          </w:p>
        </w:tc>
        <w:tc>
          <w:tcPr>
            <w:tcW w:w="1011"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hideMark/>
          </w:tcPr>
          <w:p w14:paraId="37CA5A87" w14:textId="77777777" w:rsidR="00120AC4" w:rsidRPr="00A4345A" w:rsidRDefault="00120AC4" w:rsidP="00A4345A">
            <w:pPr>
              <w:jc w:val="center"/>
              <w:rPr>
                <w:rFonts w:ascii="Times New Roman" w:hAnsi="Times New Roman" w:cs="Times New Roman"/>
                <w:sz w:val="26"/>
                <w:szCs w:val="26"/>
              </w:rPr>
            </w:pPr>
            <w:r w:rsidRPr="00A4345A">
              <w:rPr>
                <w:rFonts w:ascii="Times New Roman" w:hAnsi="Times New Roman" w:cs="Times New Roman"/>
                <w:kern w:val="24"/>
                <w:sz w:val="26"/>
                <w:szCs w:val="26"/>
              </w:rPr>
              <w:t>Có</w:t>
            </w:r>
          </w:p>
        </w:tc>
        <w:tc>
          <w:tcPr>
            <w:tcW w:w="1440"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hideMark/>
          </w:tcPr>
          <w:p w14:paraId="68FFBF9D" w14:textId="77777777" w:rsidR="00120AC4" w:rsidRPr="00A4345A" w:rsidRDefault="00120AC4" w:rsidP="00A4345A">
            <w:pPr>
              <w:jc w:val="center"/>
              <w:rPr>
                <w:rFonts w:ascii="Times New Roman" w:hAnsi="Times New Roman" w:cs="Times New Roman"/>
                <w:sz w:val="26"/>
                <w:szCs w:val="26"/>
              </w:rPr>
            </w:pPr>
          </w:p>
        </w:tc>
        <w:tc>
          <w:tcPr>
            <w:tcW w:w="1239"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3666CA52" w14:textId="77777777" w:rsidR="00120AC4" w:rsidRPr="00A4345A" w:rsidRDefault="00120AC4" w:rsidP="00A4345A">
            <w:pPr>
              <w:pStyle w:val="ThngthngWeb"/>
              <w:spacing w:before="0" w:beforeAutospacing="0" w:after="0" w:afterAutospacing="0"/>
              <w:jc w:val="center"/>
              <w:rPr>
                <w:sz w:val="26"/>
                <w:szCs w:val="26"/>
              </w:rPr>
            </w:pPr>
            <w:r w:rsidRPr="00A4345A">
              <w:rPr>
                <w:sz w:val="26"/>
                <w:szCs w:val="26"/>
              </w:rPr>
              <w:t>Không</w:t>
            </w:r>
          </w:p>
        </w:tc>
        <w:tc>
          <w:tcPr>
            <w:tcW w:w="927" w:type="dxa"/>
            <w:tcBorders>
              <w:top w:val="single" w:sz="8" w:space="0" w:color="000000"/>
              <w:left w:val="single" w:sz="8" w:space="0" w:color="000000"/>
              <w:bottom w:val="single" w:sz="8" w:space="0" w:color="000000"/>
              <w:right w:val="single" w:sz="8" w:space="0" w:color="000000"/>
            </w:tcBorders>
            <w:shd w:val="clear" w:color="auto" w:fill="F6F6EF"/>
            <w:vAlign w:val="center"/>
          </w:tcPr>
          <w:p w14:paraId="206C6EED" w14:textId="77777777" w:rsidR="00120AC4" w:rsidRPr="00A4345A" w:rsidRDefault="00120AC4" w:rsidP="00A4345A">
            <w:pPr>
              <w:pStyle w:val="ThngthngWeb"/>
              <w:spacing w:before="0" w:beforeAutospacing="0" w:after="0" w:afterAutospacing="0"/>
              <w:jc w:val="center"/>
              <w:rPr>
                <w:sz w:val="26"/>
                <w:szCs w:val="26"/>
              </w:rPr>
            </w:pPr>
          </w:p>
        </w:tc>
      </w:tr>
      <w:tr w:rsidR="00A4345A" w:rsidRPr="005E637B" w14:paraId="4AEEEDDB" w14:textId="77777777" w:rsidTr="00A4345A">
        <w:trPr>
          <w:trHeight w:val="20"/>
        </w:trPr>
        <w:tc>
          <w:tcPr>
            <w:tcW w:w="63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3C79006A" w14:textId="128D923B" w:rsidR="00A4345A" w:rsidRPr="00A4345A" w:rsidRDefault="00A4345A" w:rsidP="00A4345A">
            <w:pPr>
              <w:pStyle w:val="ThngthngWeb"/>
              <w:numPr>
                <w:ilvl w:val="0"/>
                <w:numId w:val="38"/>
              </w:numPr>
              <w:spacing w:before="0" w:beforeAutospacing="0" w:after="0" w:afterAutospacing="0"/>
              <w:jc w:val="center"/>
              <w:rPr>
                <w:kern w:val="24"/>
                <w:sz w:val="26"/>
                <w:szCs w:val="26"/>
                <w:lang w:val="vi-VN"/>
              </w:rPr>
            </w:pPr>
          </w:p>
        </w:tc>
        <w:tc>
          <w:tcPr>
            <w:tcW w:w="1484"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0911B276" w14:textId="364B606D" w:rsidR="00A4345A" w:rsidRPr="00A4345A" w:rsidRDefault="00A4345A" w:rsidP="00A4345A">
            <w:pPr>
              <w:pStyle w:val="ThngthngWeb"/>
              <w:spacing w:before="0" w:beforeAutospacing="0" w:after="0" w:afterAutospacing="0"/>
              <w:jc w:val="center"/>
              <w:rPr>
                <w:color w:val="000000"/>
                <w:sz w:val="26"/>
                <w:szCs w:val="26"/>
                <w:rPrChange w:id="2010" w:author="Ân Duy" w:date="2024-06-19T16:50:00Z">
                  <w:rPr>
                    <w:color w:val="000000"/>
                    <w:sz w:val="26"/>
                    <w:szCs w:val="26"/>
                    <w:lang w:val="vi-VN"/>
                  </w:rPr>
                </w:rPrChange>
              </w:rPr>
            </w:pPr>
            <w:r w:rsidRPr="00A4345A">
              <w:rPr>
                <w:color w:val="000000"/>
                <w:sz w:val="26"/>
                <w:szCs w:val="26"/>
              </w:rPr>
              <w:t>Email</w:t>
            </w:r>
          </w:p>
        </w:tc>
        <w:tc>
          <w:tcPr>
            <w:tcW w:w="216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06F80514" w14:textId="6FD2C095" w:rsidR="00A4345A" w:rsidRPr="00A4345A" w:rsidRDefault="00A4345A" w:rsidP="00A4345A">
            <w:pPr>
              <w:jc w:val="center"/>
              <w:rPr>
                <w:rFonts w:ascii="Times New Roman" w:hAnsi="Times New Roman" w:cs="Times New Roman"/>
                <w:sz w:val="26"/>
                <w:szCs w:val="26"/>
                <w:lang w:val="vi-VN"/>
              </w:rPr>
            </w:pPr>
            <w:r w:rsidRPr="00BC2B53">
              <w:rPr>
                <w:rFonts w:ascii="Times New Roman" w:hAnsi="Times New Roman" w:cs="Times New Roman"/>
                <w:sz w:val="26"/>
                <w:szCs w:val="26"/>
              </w:rPr>
              <w:t>varchar</w:t>
            </w:r>
          </w:p>
        </w:tc>
        <w:tc>
          <w:tcPr>
            <w:tcW w:w="809"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73E78A2F" w14:textId="102F556C" w:rsidR="00A4345A" w:rsidRPr="00A4345A" w:rsidRDefault="00A4345A" w:rsidP="00A4345A">
            <w:pPr>
              <w:jc w:val="center"/>
              <w:rPr>
                <w:rFonts w:ascii="Times New Roman" w:hAnsi="Times New Roman" w:cs="Times New Roman"/>
                <w:sz w:val="26"/>
                <w:szCs w:val="26"/>
                <w:rPrChange w:id="2011" w:author="Ân Duy" w:date="2024-06-19T16:50:00Z">
                  <w:rPr>
                    <w:rFonts w:ascii="Times New Roman" w:hAnsi="Times New Roman" w:cs="Times New Roman"/>
                    <w:sz w:val="26"/>
                    <w:szCs w:val="26"/>
                    <w:lang w:val="vi-VN"/>
                  </w:rPr>
                </w:rPrChange>
              </w:rPr>
            </w:pPr>
            <w:r>
              <w:rPr>
                <w:rFonts w:ascii="Times New Roman" w:hAnsi="Times New Roman" w:cs="Times New Roman"/>
                <w:sz w:val="26"/>
                <w:szCs w:val="26"/>
              </w:rPr>
              <w:t>50</w:t>
            </w:r>
          </w:p>
        </w:tc>
        <w:tc>
          <w:tcPr>
            <w:tcW w:w="1011"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14AD1694" w14:textId="77777777" w:rsidR="00A4345A" w:rsidRPr="00A4345A" w:rsidRDefault="00A4345A" w:rsidP="00A4345A">
            <w:pPr>
              <w:jc w:val="center"/>
              <w:rPr>
                <w:rFonts w:ascii="Times New Roman" w:hAnsi="Times New Roman" w:cs="Times New Roman"/>
                <w:sz w:val="26"/>
                <w:szCs w:val="26"/>
              </w:rPr>
            </w:pPr>
            <w:r w:rsidRPr="00A4345A">
              <w:rPr>
                <w:rFonts w:ascii="Times New Roman" w:hAnsi="Times New Roman" w:cs="Times New Roman"/>
                <w:kern w:val="24"/>
                <w:sz w:val="26"/>
                <w:szCs w:val="26"/>
              </w:rPr>
              <w:t>Có</w:t>
            </w:r>
          </w:p>
        </w:tc>
        <w:tc>
          <w:tcPr>
            <w:tcW w:w="1440"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4F47D5A6" w14:textId="77777777" w:rsidR="00A4345A" w:rsidRPr="00A4345A" w:rsidRDefault="00A4345A" w:rsidP="00A4345A">
            <w:pPr>
              <w:jc w:val="center"/>
              <w:rPr>
                <w:rFonts w:ascii="Times New Roman" w:hAnsi="Times New Roman" w:cs="Times New Roman"/>
                <w:sz w:val="26"/>
                <w:szCs w:val="26"/>
              </w:rPr>
            </w:pPr>
          </w:p>
        </w:tc>
        <w:tc>
          <w:tcPr>
            <w:tcW w:w="1239"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11DC2FC1" w14:textId="77777777" w:rsidR="00A4345A" w:rsidRPr="00A4345A" w:rsidRDefault="00A4345A" w:rsidP="00A4345A">
            <w:pPr>
              <w:pStyle w:val="ThngthngWeb"/>
              <w:spacing w:before="0" w:beforeAutospacing="0" w:after="0" w:afterAutospacing="0"/>
              <w:jc w:val="center"/>
              <w:rPr>
                <w:sz w:val="26"/>
                <w:szCs w:val="26"/>
              </w:rPr>
            </w:pPr>
            <w:r w:rsidRPr="00A4345A">
              <w:rPr>
                <w:sz w:val="26"/>
                <w:szCs w:val="26"/>
              </w:rPr>
              <w:t>Không</w:t>
            </w:r>
          </w:p>
        </w:tc>
        <w:tc>
          <w:tcPr>
            <w:tcW w:w="927" w:type="dxa"/>
            <w:tcBorders>
              <w:top w:val="single" w:sz="8" w:space="0" w:color="000000"/>
              <w:left w:val="single" w:sz="8" w:space="0" w:color="000000"/>
              <w:bottom w:val="single" w:sz="8" w:space="0" w:color="000000"/>
              <w:right w:val="single" w:sz="8" w:space="0" w:color="000000"/>
            </w:tcBorders>
            <w:shd w:val="clear" w:color="auto" w:fill="F6F6EF"/>
            <w:vAlign w:val="center"/>
          </w:tcPr>
          <w:p w14:paraId="4720A88C" w14:textId="77777777" w:rsidR="00A4345A" w:rsidRPr="00A4345A" w:rsidRDefault="00A4345A" w:rsidP="00A4345A">
            <w:pPr>
              <w:pStyle w:val="ThngthngWeb"/>
              <w:spacing w:before="0" w:beforeAutospacing="0" w:after="0" w:afterAutospacing="0"/>
              <w:jc w:val="center"/>
              <w:rPr>
                <w:sz w:val="26"/>
                <w:szCs w:val="26"/>
              </w:rPr>
            </w:pPr>
          </w:p>
        </w:tc>
      </w:tr>
      <w:tr w:rsidR="00A4345A" w:rsidRPr="005E637B" w14:paraId="27C7D567" w14:textId="77777777" w:rsidTr="00A4345A">
        <w:trPr>
          <w:trHeight w:val="20"/>
        </w:trPr>
        <w:tc>
          <w:tcPr>
            <w:tcW w:w="63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2FE3E876" w14:textId="77777777" w:rsidR="00A4345A" w:rsidRPr="00A4345A" w:rsidRDefault="00A4345A" w:rsidP="00A4345A">
            <w:pPr>
              <w:pStyle w:val="ThngthngWeb"/>
              <w:numPr>
                <w:ilvl w:val="0"/>
                <w:numId w:val="38"/>
              </w:numPr>
              <w:spacing w:before="0" w:beforeAutospacing="0" w:after="0" w:afterAutospacing="0"/>
              <w:jc w:val="center"/>
              <w:rPr>
                <w:kern w:val="24"/>
                <w:sz w:val="26"/>
                <w:szCs w:val="26"/>
                <w:lang w:val="vi-VN"/>
              </w:rPr>
            </w:pPr>
          </w:p>
        </w:tc>
        <w:tc>
          <w:tcPr>
            <w:tcW w:w="1484"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5559BA27" w14:textId="7F6952D1" w:rsidR="00A4345A" w:rsidRPr="00A4345A" w:rsidRDefault="00A4345A" w:rsidP="00A4345A">
            <w:pPr>
              <w:pStyle w:val="ThngthngWeb"/>
              <w:spacing w:before="0" w:beforeAutospacing="0" w:after="0" w:afterAutospacing="0"/>
              <w:jc w:val="center"/>
              <w:rPr>
                <w:color w:val="000000"/>
                <w:sz w:val="26"/>
                <w:szCs w:val="26"/>
              </w:rPr>
            </w:pPr>
            <w:r w:rsidRPr="00A4345A">
              <w:rPr>
                <w:color w:val="000000"/>
                <w:sz w:val="26"/>
                <w:szCs w:val="26"/>
              </w:rPr>
              <w:t>DienThoai</w:t>
            </w:r>
          </w:p>
        </w:tc>
        <w:tc>
          <w:tcPr>
            <w:tcW w:w="216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6E47485A" w14:textId="56B19474" w:rsidR="00A4345A" w:rsidRPr="00A4345A" w:rsidRDefault="00A4345A" w:rsidP="00A4345A">
            <w:pPr>
              <w:jc w:val="center"/>
              <w:rPr>
                <w:rFonts w:ascii="Times New Roman" w:hAnsi="Times New Roman" w:cs="Times New Roman"/>
                <w:sz w:val="26"/>
                <w:szCs w:val="26"/>
              </w:rPr>
            </w:pPr>
            <w:r w:rsidRPr="00BC2B53">
              <w:rPr>
                <w:rFonts w:ascii="Times New Roman" w:hAnsi="Times New Roman" w:cs="Times New Roman"/>
                <w:sz w:val="26"/>
                <w:szCs w:val="26"/>
              </w:rPr>
              <w:t>varchar</w:t>
            </w:r>
          </w:p>
        </w:tc>
        <w:tc>
          <w:tcPr>
            <w:tcW w:w="809"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3FAF8AE6" w14:textId="78EA92C5" w:rsidR="00A4345A" w:rsidRPr="00A4345A" w:rsidRDefault="00A4345A" w:rsidP="00A4345A">
            <w:pPr>
              <w:jc w:val="center"/>
              <w:rPr>
                <w:rFonts w:ascii="Times New Roman" w:hAnsi="Times New Roman" w:cs="Times New Roman"/>
                <w:sz w:val="26"/>
                <w:szCs w:val="26"/>
              </w:rPr>
            </w:pPr>
            <w:r>
              <w:rPr>
                <w:rFonts w:ascii="Times New Roman" w:hAnsi="Times New Roman" w:cs="Times New Roman"/>
                <w:sz w:val="26"/>
                <w:szCs w:val="26"/>
              </w:rPr>
              <w:t>15</w:t>
            </w:r>
          </w:p>
        </w:tc>
        <w:tc>
          <w:tcPr>
            <w:tcW w:w="1011"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4C706A1A" w14:textId="3DDA79A8" w:rsidR="00A4345A" w:rsidRPr="00A4345A" w:rsidRDefault="00A4345A" w:rsidP="00A4345A">
            <w:pPr>
              <w:jc w:val="center"/>
              <w:rPr>
                <w:rFonts w:ascii="Times New Roman" w:hAnsi="Times New Roman" w:cs="Times New Roman"/>
                <w:kern w:val="24"/>
                <w:sz w:val="26"/>
                <w:szCs w:val="26"/>
              </w:rPr>
            </w:pPr>
            <w:r w:rsidRPr="00A4345A">
              <w:rPr>
                <w:rFonts w:ascii="Times New Roman" w:hAnsi="Times New Roman" w:cs="Times New Roman"/>
                <w:kern w:val="24"/>
                <w:sz w:val="26"/>
                <w:szCs w:val="26"/>
              </w:rPr>
              <w:t>Có</w:t>
            </w:r>
          </w:p>
        </w:tc>
        <w:tc>
          <w:tcPr>
            <w:tcW w:w="1440"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0FA34B67" w14:textId="77777777" w:rsidR="00A4345A" w:rsidRPr="00A4345A" w:rsidRDefault="00A4345A" w:rsidP="00A4345A">
            <w:pPr>
              <w:jc w:val="center"/>
              <w:rPr>
                <w:rFonts w:ascii="Times New Roman" w:hAnsi="Times New Roman" w:cs="Times New Roman"/>
                <w:sz w:val="26"/>
                <w:szCs w:val="26"/>
              </w:rPr>
            </w:pPr>
          </w:p>
        </w:tc>
        <w:tc>
          <w:tcPr>
            <w:tcW w:w="1239"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06906DBC" w14:textId="3DC9A7A9" w:rsidR="00A4345A" w:rsidRPr="00A4345A" w:rsidRDefault="00A4345A" w:rsidP="00A4345A">
            <w:pPr>
              <w:pStyle w:val="ThngthngWeb"/>
              <w:spacing w:before="0" w:beforeAutospacing="0" w:after="0" w:afterAutospacing="0"/>
              <w:jc w:val="center"/>
              <w:rPr>
                <w:sz w:val="26"/>
                <w:szCs w:val="26"/>
              </w:rPr>
            </w:pPr>
            <w:r w:rsidRPr="00A4345A">
              <w:rPr>
                <w:sz w:val="26"/>
                <w:szCs w:val="26"/>
              </w:rPr>
              <w:t>Không</w:t>
            </w:r>
          </w:p>
        </w:tc>
        <w:tc>
          <w:tcPr>
            <w:tcW w:w="927" w:type="dxa"/>
            <w:tcBorders>
              <w:top w:val="single" w:sz="8" w:space="0" w:color="000000"/>
              <w:left w:val="single" w:sz="8" w:space="0" w:color="000000"/>
              <w:bottom w:val="single" w:sz="8" w:space="0" w:color="000000"/>
              <w:right w:val="single" w:sz="8" w:space="0" w:color="000000"/>
            </w:tcBorders>
            <w:shd w:val="clear" w:color="auto" w:fill="F6F6EF"/>
            <w:vAlign w:val="center"/>
          </w:tcPr>
          <w:p w14:paraId="6DCE8B6D" w14:textId="77777777" w:rsidR="00A4345A" w:rsidRPr="00A4345A" w:rsidRDefault="00A4345A" w:rsidP="00A4345A">
            <w:pPr>
              <w:pStyle w:val="ThngthngWeb"/>
              <w:spacing w:before="0" w:beforeAutospacing="0" w:after="0" w:afterAutospacing="0"/>
              <w:jc w:val="center"/>
              <w:rPr>
                <w:sz w:val="26"/>
                <w:szCs w:val="26"/>
              </w:rPr>
            </w:pPr>
          </w:p>
        </w:tc>
      </w:tr>
      <w:tr w:rsidR="00A4345A" w:rsidRPr="005E637B" w14:paraId="5FD5AA20" w14:textId="77777777" w:rsidTr="00A4345A">
        <w:trPr>
          <w:trHeight w:val="20"/>
        </w:trPr>
        <w:tc>
          <w:tcPr>
            <w:tcW w:w="63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1BD84A01" w14:textId="77777777" w:rsidR="00A4345A" w:rsidRPr="00A4345A" w:rsidRDefault="00A4345A" w:rsidP="00A4345A">
            <w:pPr>
              <w:pStyle w:val="ThngthngWeb"/>
              <w:numPr>
                <w:ilvl w:val="0"/>
                <w:numId w:val="38"/>
              </w:numPr>
              <w:spacing w:before="0" w:beforeAutospacing="0" w:after="0" w:afterAutospacing="0"/>
              <w:jc w:val="center"/>
              <w:rPr>
                <w:kern w:val="24"/>
                <w:sz w:val="26"/>
                <w:szCs w:val="26"/>
                <w:lang w:val="vi-VN"/>
              </w:rPr>
            </w:pPr>
          </w:p>
        </w:tc>
        <w:tc>
          <w:tcPr>
            <w:tcW w:w="1484"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539BD038" w14:textId="144CA337" w:rsidR="00A4345A" w:rsidRPr="00A4345A" w:rsidRDefault="00A4345A" w:rsidP="00A4345A">
            <w:pPr>
              <w:pStyle w:val="ThngthngWeb"/>
              <w:spacing w:before="0" w:beforeAutospacing="0" w:after="0" w:afterAutospacing="0"/>
              <w:jc w:val="center"/>
              <w:rPr>
                <w:color w:val="000000"/>
                <w:sz w:val="26"/>
                <w:szCs w:val="26"/>
              </w:rPr>
            </w:pPr>
            <w:r w:rsidRPr="00A4345A">
              <w:rPr>
                <w:color w:val="000000"/>
                <w:sz w:val="26"/>
                <w:szCs w:val="26"/>
              </w:rPr>
              <w:t>MatKhau</w:t>
            </w:r>
          </w:p>
        </w:tc>
        <w:tc>
          <w:tcPr>
            <w:tcW w:w="216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1B8FD59A" w14:textId="5CB1A7BC" w:rsidR="00A4345A" w:rsidRPr="00A4345A" w:rsidRDefault="00A4345A" w:rsidP="00A4345A">
            <w:pPr>
              <w:jc w:val="center"/>
              <w:rPr>
                <w:rFonts w:ascii="Times New Roman" w:hAnsi="Times New Roman" w:cs="Times New Roman"/>
                <w:sz w:val="26"/>
                <w:szCs w:val="26"/>
                <w:lang w:val="vi-VN"/>
              </w:rPr>
            </w:pPr>
            <w:r w:rsidRPr="00A4345A">
              <w:rPr>
                <w:rFonts w:ascii="Times New Roman" w:hAnsi="Times New Roman" w:cs="Times New Roman"/>
                <w:sz w:val="26"/>
                <w:szCs w:val="26"/>
              </w:rPr>
              <w:t>varchar</w:t>
            </w:r>
          </w:p>
        </w:tc>
        <w:tc>
          <w:tcPr>
            <w:tcW w:w="809"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780245F1" w14:textId="51A6E04B" w:rsidR="00A4345A" w:rsidRPr="00A4345A" w:rsidRDefault="00A4345A" w:rsidP="00A4345A">
            <w:pPr>
              <w:jc w:val="center"/>
              <w:rPr>
                <w:rFonts w:ascii="Times New Roman" w:hAnsi="Times New Roman" w:cs="Times New Roman"/>
                <w:sz w:val="26"/>
                <w:szCs w:val="26"/>
              </w:rPr>
            </w:pPr>
            <w:r>
              <w:rPr>
                <w:rFonts w:ascii="Times New Roman" w:hAnsi="Times New Roman" w:cs="Times New Roman"/>
                <w:sz w:val="26"/>
                <w:szCs w:val="26"/>
              </w:rPr>
              <w:t>50</w:t>
            </w:r>
          </w:p>
        </w:tc>
        <w:tc>
          <w:tcPr>
            <w:tcW w:w="1011"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0A4215F5" w14:textId="77777777" w:rsidR="00A4345A" w:rsidRPr="00A4345A" w:rsidRDefault="00A4345A" w:rsidP="00A4345A">
            <w:pPr>
              <w:jc w:val="center"/>
              <w:rPr>
                <w:rFonts w:ascii="Times New Roman" w:hAnsi="Times New Roman" w:cs="Times New Roman"/>
                <w:kern w:val="24"/>
                <w:sz w:val="26"/>
                <w:szCs w:val="26"/>
              </w:rPr>
            </w:pPr>
          </w:p>
        </w:tc>
        <w:tc>
          <w:tcPr>
            <w:tcW w:w="1440"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2450FE98" w14:textId="77777777" w:rsidR="00A4345A" w:rsidRPr="00A4345A" w:rsidRDefault="00A4345A" w:rsidP="00A4345A">
            <w:pPr>
              <w:jc w:val="center"/>
              <w:rPr>
                <w:rFonts w:ascii="Times New Roman" w:hAnsi="Times New Roman" w:cs="Times New Roman"/>
                <w:sz w:val="26"/>
                <w:szCs w:val="26"/>
              </w:rPr>
            </w:pPr>
          </w:p>
        </w:tc>
        <w:tc>
          <w:tcPr>
            <w:tcW w:w="1239"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5243D599" w14:textId="7C31D349" w:rsidR="00A4345A" w:rsidRPr="00A4345A" w:rsidRDefault="00A4345A" w:rsidP="00A4345A">
            <w:pPr>
              <w:pStyle w:val="ThngthngWeb"/>
              <w:spacing w:before="0" w:beforeAutospacing="0" w:after="0" w:afterAutospacing="0"/>
              <w:jc w:val="center"/>
              <w:rPr>
                <w:sz w:val="26"/>
                <w:szCs w:val="26"/>
              </w:rPr>
            </w:pPr>
            <w:r w:rsidRPr="00A4345A">
              <w:rPr>
                <w:sz w:val="26"/>
                <w:szCs w:val="26"/>
              </w:rPr>
              <w:t>Không</w:t>
            </w:r>
          </w:p>
        </w:tc>
        <w:tc>
          <w:tcPr>
            <w:tcW w:w="927" w:type="dxa"/>
            <w:tcBorders>
              <w:top w:val="single" w:sz="8" w:space="0" w:color="000000"/>
              <w:left w:val="single" w:sz="8" w:space="0" w:color="000000"/>
              <w:bottom w:val="single" w:sz="8" w:space="0" w:color="000000"/>
              <w:right w:val="single" w:sz="8" w:space="0" w:color="000000"/>
            </w:tcBorders>
            <w:shd w:val="clear" w:color="auto" w:fill="F6F6EF"/>
            <w:vAlign w:val="center"/>
          </w:tcPr>
          <w:p w14:paraId="0F663A42" w14:textId="77777777" w:rsidR="00A4345A" w:rsidRPr="00A4345A" w:rsidRDefault="00A4345A" w:rsidP="00A4345A">
            <w:pPr>
              <w:pStyle w:val="ThngthngWeb"/>
              <w:spacing w:before="0" w:beforeAutospacing="0" w:after="0" w:afterAutospacing="0"/>
              <w:jc w:val="center"/>
              <w:rPr>
                <w:sz w:val="26"/>
                <w:szCs w:val="26"/>
              </w:rPr>
            </w:pPr>
          </w:p>
        </w:tc>
      </w:tr>
      <w:tr w:rsidR="00A4345A" w:rsidRPr="005E637B" w14:paraId="6E8C1C58" w14:textId="77777777" w:rsidTr="00A4345A">
        <w:trPr>
          <w:trHeight w:val="20"/>
        </w:trPr>
        <w:tc>
          <w:tcPr>
            <w:tcW w:w="63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4BC80277" w14:textId="77777777" w:rsidR="00A4345A" w:rsidRPr="00A4345A" w:rsidRDefault="00A4345A" w:rsidP="00A4345A">
            <w:pPr>
              <w:pStyle w:val="ThngthngWeb"/>
              <w:numPr>
                <w:ilvl w:val="0"/>
                <w:numId w:val="38"/>
              </w:numPr>
              <w:spacing w:before="0" w:beforeAutospacing="0" w:after="0" w:afterAutospacing="0"/>
              <w:jc w:val="center"/>
              <w:rPr>
                <w:kern w:val="24"/>
                <w:sz w:val="26"/>
                <w:szCs w:val="26"/>
                <w:lang w:val="vi-VN"/>
              </w:rPr>
            </w:pPr>
          </w:p>
        </w:tc>
        <w:tc>
          <w:tcPr>
            <w:tcW w:w="1484"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5313725C" w14:textId="37AC697E" w:rsidR="00A4345A" w:rsidRPr="00A4345A" w:rsidRDefault="00A4345A" w:rsidP="00A4345A">
            <w:pPr>
              <w:pStyle w:val="ThngthngWeb"/>
              <w:spacing w:before="0" w:beforeAutospacing="0" w:after="0" w:afterAutospacing="0"/>
              <w:jc w:val="center"/>
              <w:rPr>
                <w:color w:val="000000"/>
                <w:sz w:val="26"/>
                <w:szCs w:val="26"/>
              </w:rPr>
            </w:pPr>
            <w:r w:rsidRPr="00A4345A">
              <w:rPr>
                <w:color w:val="000000"/>
                <w:sz w:val="26"/>
                <w:szCs w:val="26"/>
              </w:rPr>
              <w:t>DiaChi</w:t>
            </w:r>
          </w:p>
        </w:tc>
        <w:tc>
          <w:tcPr>
            <w:tcW w:w="216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2C17192D" w14:textId="31765FC3" w:rsidR="00A4345A" w:rsidRPr="00A4345A" w:rsidRDefault="00A4345A" w:rsidP="00A4345A">
            <w:pPr>
              <w:jc w:val="center"/>
              <w:rPr>
                <w:rFonts w:ascii="Times New Roman" w:hAnsi="Times New Roman" w:cs="Times New Roman"/>
                <w:sz w:val="26"/>
                <w:szCs w:val="26"/>
                <w:lang w:val="vi-VN"/>
              </w:rPr>
            </w:pPr>
            <w:r w:rsidRPr="00A4345A">
              <w:rPr>
                <w:rFonts w:ascii="Times New Roman" w:hAnsi="Times New Roman" w:cs="Times New Roman"/>
                <w:sz w:val="26"/>
                <w:szCs w:val="26"/>
              </w:rPr>
              <w:t>nvarchar</w:t>
            </w:r>
          </w:p>
        </w:tc>
        <w:tc>
          <w:tcPr>
            <w:tcW w:w="809"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0D2DA074" w14:textId="3F65A07D" w:rsidR="00A4345A" w:rsidRPr="00A4345A" w:rsidRDefault="00A4345A" w:rsidP="00A4345A">
            <w:pPr>
              <w:jc w:val="center"/>
              <w:rPr>
                <w:rFonts w:ascii="Times New Roman" w:hAnsi="Times New Roman" w:cs="Times New Roman"/>
                <w:sz w:val="26"/>
                <w:szCs w:val="26"/>
              </w:rPr>
            </w:pPr>
            <w:r>
              <w:rPr>
                <w:rFonts w:ascii="Times New Roman" w:hAnsi="Times New Roman" w:cs="Times New Roman"/>
                <w:sz w:val="26"/>
                <w:szCs w:val="26"/>
              </w:rPr>
              <w:t>100</w:t>
            </w:r>
          </w:p>
        </w:tc>
        <w:tc>
          <w:tcPr>
            <w:tcW w:w="1011"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2A713219" w14:textId="77777777" w:rsidR="00A4345A" w:rsidRPr="00A4345A" w:rsidRDefault="00A4345A" w:rsidP="00A4345A">
            <w:pPr>
              <w:jc w:val="center"/>
              <w:rPr>
                <w:rFonts w:ascii="Times New Roman" w:hAnsi="Times New Roman" w:cs="Times New Roman"/>
                <w:kern w:val="24"/>
                <w:sz w:val="26"/>
                <w:szCs w:val="26"/>
              </w:rPr>
            </w:pPr>
          </w:p>
        </w:tc>
        <w:tc>
          <w:tcPr>
            <w:tcW w:w="1440"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539BA626" w14:textId="77777777" w:rsidR="00A4345A" w:rsidRPr="00A4345A" w:rsidRDefault="00A4345A" w:rsidP="00A4345A">
            <w:pPr>
              <w:jc w:val="center"/>
              <w:rPr>
                <w:rFonts w:ascii="Times New Roman" w:hAnsi="Times New Roman" w:cs="Times New Roman"/>
                <w:sz w:val="26"/>
                <w:szCs w:val="26"/>
              </w:rPr>
            </w:pPr>
          </w:p>
        </w:tc>
        <w:tc>
          <w:tcPr>
            <w:tcW w:w="1239"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1541DB12" w14:textId="1E839002" w:rsidR="00A4345A" w:rsidRPr="00A4345A" w:rsidRDefault="00A4345A" w:rsidP="00A4345A">
            <w:pPr>
              <w:pStyle w:val="ThngthngWeb"/>
              <w:spacing w:before="0" w:beforeAutospacing="0" w:after="0" w:afterAutospacing="0"/>
              <w:jc w:val="center"/>
              <w:rPr>
                <w:sz w:val="26"/>
                <w:szCs w:val="26"/>
              </w:rPr>
            </w:pPr>
            <w:r w:rsidRPr="00A4345A">
              <w:rPr>
                <w:sz w:val="26"/>
                <w:szCs w:val="26"/>
              </w:rPr>
              <w:t>Không</w:t>
            </w:r>
          </w:p>
        </w:tc>
        <w:tc>
          <w:tcPr>
            <w:tcW w:w="927" w:type="dxa"/>
            <w:tcBorders>
              <w:top w:val="single" w:sz="8" w:space="0" w:color="000000"/>
              <w:left w:val="single" w:sz="8" w:space="0" w:color="000000"/>
              <w:bottom w:val="single" w:sz="8" w:space="0" w:color="000000"/>
              <w:right w:val="single" w:sz="8" w:space="0" w:color="000000"/>
            </w:tcBorders>
            <w:shd w:val="clear" w:color="auto" w:fill="F6F6EF"/>
            <w:vAlign w:val="center"/>
          </w:tcPr>
          <w:p w14:paraId="1A7DFE29" w14:textId="77777777" w:rsidR="00A4345A" w:rsidRPr="00A4345A" w:rsidRDefault="00A4345A" w:rsidP="00A4345A">
            <w:pPr>
              <w:pStyle w:val="ThngthngWeb"/>
              <w:spacing w:before="0" w:beforeAutospacing="0" w:after="0" w:afterAutospacing="0"/>
              <w:jc w:val="center"/>
              <w:rPr>
                <w:sz w:val="26"/>
                <w:szCs w:val="26"/>
              </w:rPr>
            </w:pPr>
          </w:p>
        </w:tc>
      </w:tr>
    </w:tbl>
    <w:p w14:paraId="5296C18D" w14:textId="77777777" w:rsidR="00120AC4" w:rsidRDefault="00120AC4" w:rsidP="00120AC4">
      <w:pPr>
        <w:pStyle w:val="u3"/>
      </w:pPr>
      <w:bookmarkStart w:id="2012" w:name="_Toc172974204"/>
      <w:r>
        <w:t xml:space="preserve">Bảng </w:t>
      </w:r>
      <w:r>
        <w:rPr>
          <w:lang w:val="vi-VN"/>
        </w:rPr>
        <w:t>Quản Lí</w:t>
      </w:r>
      <w:bookmarkEnd w:id="2012"/>
    </w:p>
    <w:tbl>
      <w:tblPr>
        <w:tblW w:w="9710" w:type="dxa"/>
        <w:tblCellMar>
          <w:left w:w="0" w:type="dxa"/>
          <w:right w:w="0" w:type="dxa"/>
        </w:tblCellMar>
        <w:tblLook w:val="0420" w:firstRow="1" w:lastRow="0" w:firstColumn="0" w:lastColumn="0" w:noHBand="0" w:noVBand="1"/>
      </w:tblPr>
      <w:tblGrid>
        <w:gridCol w:w="635"/>
        <w:gridCol w:w="1617"/>
        <w:gridCol w:w="1368"/>
        <w:gridCol w:w="1025"/>
        <w:gridCol w:w="1704"/>
        <w:gridCol w:w="1330"/>
        <w:gridCol w:w="1183"/>
        <w:gridCol w:w="848"/>
      </w:tblGrid>
      <w:tr w:rsidR="00591738" w:rsidRPr="00A4345A" w14:paraId="6DEC3302" w14:textId="77777777" w:rsidTr="00A4345A">
        <w:trPr>
          <w:trHeight w:val="584"/>
        </w:trPr>
        <w:tc>
          <w:tcPr>
            <w:tcW w:w="609"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vAlign w:val="center"/>
            <w:hideMark/>
          </w:tcPr>
          <w:p w14:paraId="7C8C2013" w14:textId="77777777" w:rsidR="00120AC4" w:rsidRPr="00A4345A" w:rsidRDefault="00120AC4" w:rsidP="00A4345A">
            <w:pPr>
              <w:spacing w:line="240" w:lineRule="auto"/>
              <w:jc w:val="center"/>
              <w:rPr>
                <w:rFonts w:ascii="Times New Roman" w:eastAsia="Times New Roman" w:hAnsi="Times New Roman" w:cs="Times New Roman"/>
                <w:sz w:val="26"/>
                <w:szCs w:val="26"/>
              </w:rPr>
            </w:pPr>
            <w:r w:rsidRPr="00A4345A">
              <w:rPr>
                <w:rFonts w:ascii="Times New Roman" w:eastAsia="Times New Roman" w:hAnsi="Times New Roman" w:cs="Times New Roman"/>
                <w:b/>
                <w:bCs/>
                <w:color w:val="000000" w:themeColor="text1"/>
                <w:kern w:val="24"/>
                <w:sz w:val="26"/>
                <w:szCs w:val="26"/>
              </w:rPr>
              <w:t>TT</w:t>
            </w:r>
          </w:p>
        </w:tc>
        <w:tc>
          <w:tcPr>
            <w:tcW w:w="1538"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vAlign w:val="center"/>
            <w:hideMark/>
          </w:tcPr>
          <w:p w14:paraId="26B781A6" w14:textId="77777777" w:rsidR="00120AC4" w:rsidRPr="00A4345A" w:rsidRDefault="00120AC4" w:rsidP="00A4345A">
            <w:pPr>
              <w:spacing w:line="240" w:lineRule="auto"/>
              <w:jc w:val="center"/>
              <w:rPr>
                <w:rFonts w:ascii="Times New Roman" w:eastAsia="Times New Roman" w:hAnsi="Times New Roman" w:cs="Times New Roman"/>
                <w:sz w:val="26"/>
                <w:szCs w:val="26"/>
              </w:rPr>
            </w:pPr>
            <w:r w:rsidRPr="00A4345A">
              <w:rPr>
                <w:rFonts w:ascii="Times New Roman" w:eastAsia="Times New Roman" w:hAnsi="Times New Roman" w:cs="Times New Roman"/>
                <w:b/>
                <w:bCs/>
                <w:color w:val="000000" w:themeColor="text1"/>
                <w:kern w:val="24"/>
                <w:sz w:val="26"/>
                <w:szCs w:val="26"/>
              </w:rPr>
              <w:t>Tên thuộc tính (Field name)</w:t>
            </w:r>
          </w:p>
        </w:tc>
        <w:tc>
          <w:tcPr>
            <w:tcW w:w="1400"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vAlign w:val="center"/>
            <w:hideMark/>
          </w:tcPr>
          <w:p w14:paraId="68F583CF" w14:textId="77777777" w:rsidR="00120AC4" w:rsidRPr="00A4345A" w:rsidRDefault="00120AC4" w:rsidP="00A4345A">
            <w:pPr>
              <w:spacing w:line="240" w:lineRule="auto"/>
              <w:jc w:val="center"/>
              <w:rPr>
                <w:rFonts w:ascii="Times New Roman" w:eastAsia="Times New Roman" w:hAnsi="Times New Roman" w:cs="Times New Roman"/>
                <w:sz w:val="26"/>
                <w:szCs w:val="26"/>
              </w:rPr>
            </w:pPr>
            <w:r w:rsidRPr="00A4345A">
              <w:rPr>
                <w:rFonts w:ascii="Times New Roman" w:eastAsia="Times New Roman" w:hAnsi="Times New Roman" w:cs="Times New Roman"/>
                <w:b/>
                <w:bCs/>
                <w:color w:val="000000" w:themeColor="text1"/>
                <w:kern w:val="24"/>
                <w:sz w:val="26"/>
                <w:szCs w:val="26"/>
              </w:rPr>
              <w:t>Kiểu dữ liệu</w:t>
            </w:r>
          </w:p>
        </w:tc>
        <w:tc>
          <w:tcPr>
            <w:tcW w:w="968"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vAlign w:val="center"/>
            <w:hideMark/>
          </w:tcPr>
          <w:p w14:paraId="2DCE997B" w14:textId="77777777" w:rsidR="00120AC4" w:rsidRPr="00A4345A" w:rsidRDefault="00120AC4" w:rsidP="00A4345A">
            <w:pPr>
              <w:spacing w:line="240" w:lineRule="auto"/>
              <w:jc w:val="center"/>
              <w:rPr>
                <w:rFonts w:ascii="Times New Roman" w:eastAsia="Times New Roman" w:hAnsi="Times New Roman" w:cs="Times New Roman"/>
                <w:sz w:val="26"/>
                <w:szCs w:val="26"/>
              </w:rPr>
            </w:pPr>
            <w:r w:rsidRPr="00A4345A">
              <w:rPr>
                <w:rFonts w:ascii="Times New Roman" w:eastAsia="Times New Roman" w:hAnsi="Times New Roman" w:cs="Times New Roman"/>
                <w:b/>
                <w:bCs/>
                <w:color w:val="000000" w:themeColor="text1"/>
                <w:kern w:val="24"/>
                <w:sz w:val="26"/>
                <w:szCs w:val="26"/>
              </w:rPr>
              <w:t>Độ rộng</w:t>
            </w:r>
          </w:p>
        </w:tc>
        <w:tc>
          <w:tcPr>
            <w:tcW w:w="1595"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vAlign w:val="center"/>
            <w:hideMark/>
          </w:tcPr>
          <w:p w14:paraId="69E2D222" w14:textId="77777777" w:rsidR="00120AC4" w:rsidRPr="00A4345A" w:rsidRDefault="00120AC4" w:rsidP="00A4345A">
            <w:pPr>
              <w:spacing w:line="240" w:lineRule="auto"/>
              <w:jc w:val="center"/>
              <w:rPr>
                <w:rFonts w:ascii="Times New Roman" w:eastAsia="Times New Roman" w:hAnsi="Times New Roman" w:cs="Times New Roman"/>
                <w:sz w:val="26"/>
                <w:szCs w:val="26"/>
              </w:rPr>
            </w:pPr>
            <w:r w:rsidRPr="00A4345A">
              <w:rPr>
                <w:rFonts w:ascii="Times New Roman" w:eastAsia="Times New Roman" w:hAnsi="Times New Roman" w:cs="Times New Roman"/>
                <w:b/>
                <w:bCs/>
                <w:color w:val="000000" w:themeColor="text1"/>
                <w:kern w:val="24"/>
                <w:sz w:val="26"/>
                <w:szCs w:val="26"/>
              </w:rPr>
              <w:t>Not NULL</w:t>
            </w:r>
          </w:p>
        </w:tc>
        <w:tc>
          <w:tcPr>
            <w:tcW w:w="1444"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vAlign w:val="center"/>
            <w:hideMark/>
          </w:tcPr>
          <w:p w14:paraId="3DA44302" w14:textId="77777777" w:rsidR="00120AC4" w:rsidRPr="00A4345A" w:rsidRDefault="00120AC4" w:rsidP="00A4345A">
            <w:pPr>
              <w:spacing w:line="240" w:lineRule="auto"/>
              <w:jc w:val="center"/>
              <w:rPr>
                <w:rFonts w:ascii="Times New Roman" w:eastAsia="Times New Roman" w:hAnsi="Times New Roman" w:cs="Times New Roman"/>
                <w:sz w:val="26"/>
                <w:szCs w:val="26"/>
              </w:rPr>
            </w:pPr>
            <w:r w:rsidRPr="00A4345A">
              <w:rPr>
                <w:rFonts w:ascii="Times New Roman" w:eastAsia="Times New Roman" w:hAnsi="Times New Roman" w:cs="Times New Roman"/>
                <w:b/>
                <w:bCs/>
                <w:color w:val="000000" w:themeColor="text1"/>
                <w:kern w:val="24"/>
                <w:sz w:val="26"/>
                <w:szCs w:val="26"/>
              </w:rPr>
              <w:t>Ràng buộc / Miền giá trị</w:t>
            </w:r>
          </w:p>
        </w:tc>
        <w:tc>
          <w:tcPr>
            <w:tcW w:w="1230"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vAlign w:val="center"/>
            <w:hideMark/>
          </w:tcPr>
          <w:p w14:paraId="61AB89B4" w14:textId="77777777" w:rsidR="00120AC4" w:rsidRPr="00A4345A" w:rsidRDefault="00120AC4" w:rsidP="00A4345A">
            <w:pPr>
              <w:spacing w:line="240" w:lineRule="auto"/>
              <w:jc w:val="center"/>
              <w:rPr>
                <w:rFonts w:ascii="Times New Roman" w:eastAsia="Times New Roman" w:hAnsi="Times New Roman" w:cs="Times New Roman"/>
                <w:sz w:val="26"/>
                <w:szCs w:val="26"/>
              </w:rPr>
            </w:pPr>
            <w:r w:rsidRPr="00A4345A">
              <w:rPr>
                <w:rFonts w:ascii="Times New Roman" w:eastAsia="Times New Roman" w:hAnsi="Times New Roman" w:cs="Times New Roman"/>
                <w:b/>
                <w:bCs/>
                <w:color w:val="000000" w:themeColor="text1"/>
                <w:kern w:val="24"/>
                <w:sz w:val="26"/>
                <w:szCs w:val="26"/>
              </w:rPr>
              <w:t>Mã hóa</w:t>
            </w:r>
          </w:p>
        </w:tc>
        <w:tc>
          <w:tcPr>
            <w:tcW w:w="926" w:type="dxa"/>
            <w:tcBorders>
              <w:top w:val="single" w:sz="8" w:space="0" w:color="000000"/>
              <w:left w:val="single" w:sz="8" w:space="0" w:color="000000"/>
              <w:bottom w:val="single" w:sz="8" w:space="0" w:color="000000"/>
              <w:right w:val="single" w:sz="8" w:space="0" w:color="000000"/>
            </w:tcBorders>
            <w:shd w:val="clear" w:color="auto" w:fill="CCCC99"/>
            <w:vAlign w:val="center"/>
          </w:tcPr>
          <w:p w14:paraId="0CCEA066" w14:textId="77777777" w:rsidR="00120AC4" w:rsidRPr="00A4345A" w:rsidRDefault="00120AC4" w:rsidP="00A4345A">
            <w:pPr>
              <w:spacing w:line="240" w:lineRule="auto"/>
              <w:jc w:val="center"/>
              <w:rPr>
                <w:rFonts w:ascii="Times New Roman" w:eastAsia="Times New Roman" w:hAnsi="Times New Roman" w:cs="Times New Roman"/>
                <w:b/>
                <w:bCs/>
                <w:color w:val="000000" w:themeColor="text1"/>
                <w:kern w:val="24"/>
                <w:sz w:val="26"/>
                <w:szCs w:val="26"/>
              </w:rPr>
            </w:pPr>
            <w:r w:rsidRPr="00A4345A">
              <w:rPr>
                <w:rFonts w:ascii="Times New Roman" w:eastAsia="Times New Roman" w:hAnsi="Times New Roman" w:cs="Times New Roman"/>
                <w:b/>
                <w:bCs/>
                <w:color w:val="000000" w:themeColor="text1"/>
                <w:kern w:val="24"/>
                <w:sz w:val="26"/>
                <w:szCs w:val="26"/>
              </w:rPr>
              <w:t>Diễn giải</w:t>
            </w:r>
          </w:p>
        </w:tc>
      </w:tr>
      <w:tr w:rsidR="00591738" w:rsidRPr="00A4345A" w14:paraId="0EE3FB8E" w14:textId="77777777" w:rsidTr="00A4345A">
        <w:trPr>
          <w:trHeight w:val="20"/>
        </w:trPr>
        <w:tc>
          <w:tcPr>
            <w:tcW w:w="609" w:type="dxa"/>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vAlign w:val="center"/>
          </w:tcPr>
          <w:p w14:paraId="196DB848" w14:textId="1C79AFED" w:rsidR="00120AC4" w:rsidRPr="00A4345A" w:rsidRDefault="00120AC4" w:rsidP="00A4345A">
            <w:pPr>
              <w:pStyle w:val="ThngthngWeb"/>
              <w:numPr>
                <w:ilvl w:val="0"/>
                <w:numId w:val="39"/>
              </w:numPr>
              <w:spacing w:before="0" w:beforeAutospacing="0" w:after="0" w:afterAutospacing="0"/>
              <w:jc w:val="center"/>
              <w:rPr>
                <w:sz w:val="26"/>
                <w:szCs w:val="26"/>
              </w:rPr>
            </w:pPr>
          </w:p>
        </w:tc>
        <w:tc>
          <w:tcPr>
            <w:tcW w:w="1538" w:type="dxa"/>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vAlign w:val="center"/>
            <w:hideMark/>
          </w:tcPr>
          <w:p w14:paraId="21437302" w14:textId="38345BE9" w:rsidR="00120AC4" w:rsidRPr="00A4345A" w:rsidRDefault="00A4345A" w:rsidP="00A4345A">
            <w:pPr>
              <w:pStyle w:val="ThngthngWeb"/>
              <w:spacing w:before="0" w:beforeAutospacing="0" w:after="0" w:afterAutospacing="0"/>
              <w:jc w:val="center"/>
              <w:rPr>
                <w:sz w:val="26"/>
                <w:szCs w:val="26"/>
                <w:rPrChange w:id="2013" w:author="Ân Duy" w:date="2024-06-19T17:15:00Z">
                  <w:rPr>
                    <w:sz w:val="26"/>
                    <w:szCs w:val="26"/>
                    <w:lang w:val="vi-VN"/>
                  </w:rPr>
                </w:rPrChange>
              </w:rPr>
            </w:pPr>
            <w:r w:rsidRPr="00A4345A">
              <w:rPr>
                <w:sz w:val="26"/>
                <w:szCs w:val="26"/>
              </w:rPr>
              <w:t>IDQL</w:t>
            </w:r>
          </w:p>
        </w:tc>
        <w:tc>
          <w:tcPr>
            <w:tcW w:w="1400" w:type="dxa"/>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vAlign w:val="center"/>
            <w:hideMark/>
          </w:tcPr>
          <w:p w14:paraId="339FC6D4" w14:textId="5A66915A" w:rsidR="00120AC4" w:rsidRPr="00A4345A" w:rsidRDefault="00120AC4" w:rsidP="00A4345A">
            <w:pPr>
              <w:pStyle w:val="ThngthngWeb"/>
              <w:spacing w:before="0" w:beforeAutospacing="0" w:after="0" w:afterAutospacing="0"/>
              <w:jc w:val="center"/>
              <w:rPr>
                <w:sz w:val="26"/>
                <w:szCs w:val="26"/>
              </w:rPr>
            </w:pPr>
            <w:del w:id="2014" w:author="Ân Duy" w:date="2024-06-19T17:14:00Z">
              <w:r w:rsidRPr="00A4345A" w:rsidDel="00591738">
                <w:rPr>
                  <w:kern w:val="24"/>
                  <w:sz w:val="26"/>
                  <w:szCs w:val="26"/>
                  <w:rPrChange w:id="2015" w:author="Ân Duy" w:date="2024-06-19T17:15:00Z">
                    <w:rPr>
                      <w:b/>
                      <w:bCs/>
                      <w:kern w:val="24"/>
                      <w:sz w:val="26"/>
                      <w:szCs w:val="26"/>
                    </w:rPr>
                  </w:rPrChange>
                </w:rPr>
                <w:delText>tinyint</w:delText>
              </w:r>
            </w:del>
            <w:ins w:id="2016" w:author="Ân Duy" w:date="2024-06-19T17:14:00Z">
              <w:r w:rsidR="00591738" w:rsidRPr="00A4345A">
                <w:rPr>
                  <w:kern w:val="24"/>
                  <w:sz w:val="26"/>
                  <w:szCs w:val="26"/>
                </w:rPr>
                <w:t>int</w:t>
              </w:r>
            </w:ins>
          </w:p>
        </w:tc>
        <w:tc>
          <w:tcPr>
            <w:tcW w:w="968" w:type="dxa"/>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vAlign w:val="center"/>
            <w:hideMark/>
          </w:tcPr>
          <w:p w14:paraId="139B8836" w14:textId="215ADAEB" w:rsidR="00120AC4" w:rsidRPr="00A4345A" w:rsidRDefault="00120AC4" w:rsidP="00A4345A">
            <w:pPr>
              <w:pStyle w:val="ThngthngWeb"/>
              <w:spacing w:before="0" w:beforeAutospacing="0" w:after="0" w:afterAutospacing="0"/>
              <w:jc w:val="center"/>
              <w:rPr>
                <w:sz w:val="26"/>
                <w:szCs w:val="26"/>
              </w:rPr>
            </w:pPr>
            <w:del w:id="2017" w:author="Ân Duy" w:date="2024-06-19T17:14:00Z">
              <w:r w:rsidRPr="00A4345A" w:rsidDel="00591738">
                <w:rPr>
                  <w:sz w:val="26"/>
                  <w:szCs w:val="26"/>
                </w:rPr>
                <w:delText>127</w:delText>
              </w:r>
            </w:del>
          </w:p>
        </w:tc>
        <w:tc>
          <w:tcPr>
            <w:tcW w:w="1595" w:type="dxa"/>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vAlign w:val="center"/>
            <w:hideMark/>
          </w:tcPr>
          <w:p w14:paraId="50C5473F" w14:textId="77777777" w:rsidR="00120AC4" w:rsidRPr="00A4345A" w:rsidRDefault="00120AC4" w:rsidP="00A4345A">
            <w:pPr>
              <w:pStyle w:val="ThngthngWeb"/>
              <w:spacing w:before="0" w:beforeAutospacing="0" w:after="0" w:afterAutospacing="0"/>
              <w:jc w:val="center"/>
              <w:rPr>
                <w:sz w:val="26"/>
                <w:szCs w:val="26"/>
              </w:rPr>
            </w:pPr>
            <w:r w:rsidRPr="00A4345A">
              <w:rPr>
                <w:kern w:val="24"/>
                <w:sz w:val="26"/>
                <w:szCs w:val="26"/>
                <w:rPrChange w:id="2018" w:author="Ân Duy" w:date="2024-06-19T17:15:00Z">
                  <w:rPr>
                    <w:b/>
                    <w:bCs/>
                    <w:kern w:val="24"/>
                    <w:sz w:val="26"/>
                    <w:szCs w:val="26"/>
                  </w:rPr>
                </w:rPrChange>
              </w:rPr>
              <w:t>Có</w:t>
            </w:r>
          </w:p>
        </w:tc>
        <w:tc>
          <w:tcPr>
            <w:tcW w:w="1444" w:type="dxa"/>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vAlign w:val="center"/>
            <w:hideMark/>
          </w:tcPr>
          <w:p w14:paraId="3B4B2E9A" w14:textId="77777777" w:rsidR="00120AC4" w:rsidRPr="00A4345A" w:rsidRDefault="00120AC4" w:rsidP="00A4345A">
            <w:pPr>
              <w:pStyle w:val="ThngthngWeb"/>
              <w:spacing w:before="0" w:beforeAutospacing="0" w:after="0" w:afterAutospacing="0"/>
              <w:jc w:val="center"/>
              <w:rPr>
                <w:sz w:val="26"/>
                <w:szCs w:val="26"/>
                <w:lang w:val="vi-VN"/>
              </w:rPr>
            </w:pPr>
            <w:r w:rsidRPr="00A4345A">
              <w:rPr>
                <w:sz w:val="26"/>
                <w:szCs w:val="26"/>
                <w:lang w:val="vi-VN"/>
              </w:rPr>
              <w:t>PK</w:t>
            </w:r>
          </w:p>
        </w:tc>
        <w:tc>
          <w:tcPr>
            <w:tcW w:w="1230" w:type="dxa"/>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vAlign w:val="center"/>
          </w:tcPr>
          <w:p w14:paraId="4E47A74E" w14:textId="77777777" w:rsidR="00120AC4" w:rsidRPr="00A4345A" w:rsidRDefault="00120AC4" w:rsidP="00A4345A">
            <w:pPr>
              <w:pStyle w:val="ThngthngWeb"/>
              <w:spacing w:before="0" w:beforeAutospacing="0" w:after="0" w:afterAutospacing="0"/>
              <w:jc w:val="center"/>
              <w:rPr>
                <w:sz w:val="26"/>
                <w:szCs w:val="26"/>
              </w:rPr>
            </w:pPr>
            <w:r w:rsidRPr="00A4345A">
              <w:rPr>
                <w:sz w:val="26"/>
                <w:szCs w:val="26"/>
              </w:rPr>
              <w:t>Không</w:t>
            </w:r>
          </w:p>
        </w:tc>
        <w:tc>
          <w:tcPr>
            <w:tcW w:w="926" w:type="dxa"/>
            <w:tcBorders>
              <w:top w:val="single" w:sz="8" w:space="0" w:color="000000"/>
              <w:left w:val="single" w:sz="8" w:space="0" w:color="000000"/>
              <w:bottom w:val="single" w:sz="8" w:space="0" w:color="000000"/>
              <w:right w:val="single" w:sz="8" w:space="0" w:color="000000"/>
            </w:tcBorders>
            <w:shd w:val="clear" w:color="auto" w:fill="ECECDE"/>
            <w:vAlign w:val="center"/>
          </w:tcPr>
          <w:p w14:paraId="2DEA419D" w14:textId="77777777" w:rsidR="00120AC4" w:rsidRPr="00A4345A" w:rsidRDefault="00120AC4" w:rsidP="00A4345A">
            <w:pPr>
              <w:pStyle w:val="ThngthngWeb"/>
              <w:spacing w:before="0" w:beforeAutospacing="0" w:after="0" w:afterAutospacing="0"/>
              <w:jc w:val="center"/>
              <w:rPr>
                <w:sz w:val="26"/>
                <w:szCs w:val="26"/>
              </w:rPr>
            </w:pPr>
          </w:p>
        </w:tc>
      </w:tr>
      <w:tr w:rsidR="00A4345A" w:rsidRPr="00A4345A" w14:paraId="2B308851" w14:textId="77777777" w:rsidTr="00A4345A">
        <w:trPr>
          <w:trHeight w:val="20"/>
        </w:trPr>
        <w:tc>
          <w:tcPr>
            <w:tcW w:w="609"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5B36300E" w14:textId="035EDA9D" w:rsidR="00A4345A" w:rsidRPr="00A4345A" w:rsidRDefault="00A4345A" w:rsidP="00A4345A">
            <w:pPr>
              <w:pStyle w:val="ThngthngWeb"/>
              <w:numPr>
                <w:ilvl w:val="0"/>
                <w:numId w:val="39"/>
              </w:numPr>
              <w:spacing w:before="0" w:beforeAutospacing="0" w:after="0" w:afterAutospacing="0"/>
              <w:jc w:val="center"/>
              <w:rPr>
                <w:sz w:val="26"/>
                <w:szCs w:val="26"/>
              </w:rPr>
            </w:pPr>
          </w:p>
        </w:tc>
        <w:tc>
          <w:tcPr>
            <w:tcW w:w="1538"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hideMark/>
          </w:tcPr>
          <w:p w14:paraId="48DE6F23" w14:textId="77777777" w:rsidR="00A4345A" w:rsidRPr="00A4345A" w:rsidRDefault="00A4345A" w:rsidP="00A4345A">
            <w:pPr>
              <w:pStyle w:val="ThngthngWeb"/>
              <w:spacing w:before="0" w:beforeAutospacing="0" w:after="0" w:afterAutospacing="0"/>
              <w:jc w:val="center"/>
              <w:rPr>
                <w:sz w:val="26"/>
                <w:szCs w:val="26"/>
              </w:rPr>
            </w:pPr>
            <w:r w:rsidRPr="00A4345A">
              <w:rPr>
                <w:color w:val="000000"/>
                <w:sz w:val="26"/>
                <w:szCs w:val="26"/>
                <w:lang w:val="vi-VN"/>
              </w:rPr>
              <w:t>TenQL</w:t>
            </w:r>
          </w:p>
        </w:tc>
        <w:tc>
          <w:tcPr>
            <w:tcW w:w="1400"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hideMark/>
          </w:tcPr>
          <w:p w14:paraId="185A7AB1" w14:textId="240C122A" w:rsidR="00A4345A" w:rsidRPr="00A4345A" w:rsidRDefault="00A4345A" w:rsidP="00A4345A">
            <w:pPr>
              <w:jc w:val="center"/>
              <w:rPr>
                <w:rFonts w:ascii="Times New Roman" w:hAnsi="Times New Roman" w:cs="Times New Roman"/>
                <w:sz w:val="26"/>
                <w:szCs w:val="26"/>
              </w:rPr>
            </w:pPr>
            <w:r w:rsidRPr="00A4345A">
              <w:rPr>
                <w:rFonts w:ascii="Times New Roman" w:hAnsi="Times New Roman" w:cs="Times New Roman"/>
                <w:sz w:val="26"/>
                <w:szCs w:val="26"/>
              </w:rPr>
              <w:t>nvarchar</w:t>
            </w:r>
          </w:p>
        </w:tc>
        <w:tc>
          <w:tcPr>
            <w:tcW w:w="968"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hideMark/>
          </w:tcPr>
          <w:p w14:paraId="62219E22" w14:textId="15011580" w:rsidR="00A4345A" w:rsidRPr="00A4345A" w:rsidRDefault="00A4345A" w:rsidP="00A4345A">
            <w:pPr>
              <w:jc w:val="center"/>
              <w:rPr>
                <w:rFonts w:ascii="Times New Roman" w:hAnsi="Times New Roman" w:cs="Times New Roman"/>
                <w:sz w:val="26"/>
                <w:szCs w:val="26"/>
              </w:rPr>
            </w:pPr>
            <w:del w:id="2019" w:author="Ân Duy" w:date="2024-06-19T17:13:00Z">
              <w:r w:rsidRPr="00A4345A" w:rsidDel="00591738">
                <w:rPr>
                  <w:rFonts w:ascii="Times New Roman" w:hAnsi="Times New Roman" w:cs="Times New Roman"/>
                  <w:sz w:val="26"/>
                  <w:szCs w:val="26"/>
                </w:rPr>
                <w:delText>Max</w:delText>
              </w:r>
            </w:del>
            <w:r w:rsidRPr="00A4345A">
              <w:rPr>
                <w:rFonts w:ascii="Times New Roman" w:hAnsi="Times New Roman" w:cs="Times New Roman"/>
                <w:sz w:val="26"/>
                <w:szCs w:val="26"/>
              </w:rPr>
              <w:t>5</w:t>
            </w:r>
            <w:ins w:id="2020" w:author="Ân Duy" w:date="2024-06-19T17:13:00Z">
              <w:r w:rsidRPr="00A4345A">
                <w:rPr>
                  <w:rFonts w:ascii="Times New Roman" w:hAnsi="Times New Roman" w:cs="Times New Roman"/>
                  <w:sz w:val="26"/>
                  <w:szCs w:val="26"/>
                </w:rPr>
                <w:t>0</w:t>
              </w:r>
            </w:ins>
          </w:p>
        </w:tc>
        <w:tc>
          <w:tcPr>
            <w:tcW w:w="159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hideMark/>
          </w:tcPr>
          <w:p w14:paraId="3EBC6348" w14:textId="542218AE" w:rsidR="00A4345A" w:rsidRPr="00A4345A" w:rsidRDefault="00A4345A" w:rsidP="00A4345A">
            <w:pPr>
              <w:jc w:val="center"/>
              <w:rPr>
                <w:rFonts w:ascii="Times New Roman" w:hAnsi="Times New Roman" w:cs="Times New Roman"/>
                <w:sz w:val="26"/>
                <w:szCs w:val="26"/>
              </w:rPr>
            </w:pPr>
            <w:del w:id="2021" w:author="Ân Duy" w:date="2024-06-19T17:14:00Z">
              <w:r w:rsidRPr="00A4345A" w:rsidDel="00591738">
                <w:rPr>
                  <w:rFonts w:ascii="Times New Roman" w:hAnsi="Times New Roman" w:cs="Times New Roman"/>
                  <w:kern w:val="24"/>
                  <w:sz w:val="26"/>
                  <w:szCs w:val="26"/>
                  <w:rPrChange w:id="2022" w:author="Ân Duy" w:date="2024-06-19T17:15:00Z">
                    <w:rPr>
                      <w:rFonts w:ascii="Times New Roman" w:hAnsi="Times New Roman" w:cs="Times New Roman"/>
                      <w:b/>
                      <w:bCs/>
                      <w:kern w:val="24"/>
                      <w:sz w:val="26"/>
                      <w:szCs w:val="26"/>
                    </w:rPr>
                  </w:rPrChange>
                </w:rPr>
                <w:delText>Có</w:delText>
              </w:r>
            </w:del>
            <w:ins w:id="2023" w:author="Ân Duy" w:date="2024-06-19T17:14:00Z">
              <w:r w:rsidRPr="00A4345A">
                <w:rPr>
                  <w:rFonts w:ascii="Times New Roman" w:hAnsi="Times New Roman" w:cs="Times New Roman"/>
                  <w:kern w:val="24"/>
                  <w:sz w:val="26"/>
                  <w:szCs w:val="26"/>
                </w:rPr>
                <w:t>Không</w:t>
              </w:r>
            </w:ins>
          </w:p>
        </w:tc>
        <w:tc>
          <w:tcPr>
            <w:tcW w:w="1444"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hideMark/>
          </w:tcPr>
          <w:p w14:paraId="5C398E55" w14:textId="77777777" w:rsidR="00A4345A" w:rsidRPr="00A4345A" w:rsidRDefault="00A4345A" w:rsidP="00A4345A">
            <w:pPr>
              <w:jc w:val="center"/>
              <w:rPr>
                <w:rFonts w:ascii="Times New Roman" w:hAnsi="Times New Roman" w:cs="Times New Roman"/>
                <w:sz w:val="26"/>
                <w:szCs w:val="26"/>
              </w:rPr>
            </w:pPr>
          </w:p>
        </w:tc>
        <w:tc>
          <w:tcPr>
            <w:tcW w:w="1230"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2716302B" w14:textId="77777777" w:rsidR="00A4345A" w:rsidRPr="00A4345A" w:rsidRDefault="00A4345A" w:rsidP="00A4345A">
            <w:pPr>
              <w:pStyle w:val="ThngthngWeb"/>
              <w:spacing w:before="0" w:beforeAutospacing="0" w:after="0" w:afterAutospacing="0"/>
              <w:jc w:val="center"/>
              <w:rPr>
                <w:sz w:val="26"/>
                <w:szCs w:val="26"/>
              </w:rPr>
            </w:pPr>
            <w:r w:rsidRPr="00A4345A">
              <w:rPr>
                <w:sz w:val="26"/>
                <w:szCs w:val="26"/>
              </w:rPr>
              <w:t>Không</w:t>
            </w:r>
          </w:p>
        </w:tc>
        <w:tc>
          <w:tcPr>
            <w:tcW w:w="926" w:type="dxa"/>
            <w:tcBorders>
              <w:top w:val="single" w:sz="8" w:space="0" w:color="000000"/>
              <w:left w:val="single" w:sz="8" w:space="0" w:color="000000"/>
              <w:bottom w:val="single" w:sz="8" w:space="0" w:color="000000"/>
              <w:right w:val="single" w:sz="8" w:space="0" w:color="000000"/>
            </w:tcBorders>
            <w:shd w:val="clear" w:color="auto" w:fill="F6F6EF"/>
            <w:vAlign w:val="center"/>
          </w:tcPr>
          <w:p w14:paraId="19429A92" w14:textId="77777777" w:rsidR="00A4345A" w:rsidRPr="00A4345A" w:rsidRDefault="00A4345A" w:rsidP="00A4345A">
            <w:pPr>
              <w:pStyle w:val="ThngthngWeb"/>
              <w:spacing w:before="0" w:beforeAutospacing="0" w:after="0" w:afterAutospacing="0"/>
              <w:jc w:val="center"/>
              <w:rPr>
                <w:sz w:val="26"/>
                <w:szCs w:val="26"/>
              </w:rPr>
            </w:pPr>
          </w:p>
        </w:tc>
      </w:tr>
      <w:tr w:rsidR="00A4345A" w:rsidRPr="00A4345A" w14:paraId="7E5C5EA2" w14:textId="77777777" w:rsidTr="00A4345A">
        <w:trPr>
          <w:trHeight w:val="20"/>
        </w:trPr>
        <w:tc>
          <w:tcPr>
            <w:tcW w:w="609"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7FEA4484" w14:textId="68F55F65" w:rsidR="00A4345A" w:rsidRPr="00A4345A" w:rsidRDefault="00A4345A" w:rsidP="00A4345A">
            <w:pPr>
              <w:pStyle w:val="ThngthngWeb"/>
              <w:numPr>
                <w:ilvl w:val="0"/>
                <w:numId w:val="39"/>
              </w:numPr>
              <w:spacing w:before="0" w:beforeAutospacing="0" w:after="0" w:afterAutospacing="0"/>
              <w:jc w:val="center"/>
              <w:rPr>
                <w:kern w:val="24"/>
                <w:sz w:val="26"/>
                <w:szCs w:val="26"/>
              </w:rPr>
            </w:pPr>
          </w:p>
        </w:tc>
        <w:tc>
          <w:tcPr>
            <w:tcW w:w="1538"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59538BE4" w14:textId="5A2B8602" w:rsidR="00A4345A" w:rsidRPr="00A4345A" w:rsidRDefault="00A4345A" w:rsidP="00A4345A">
            <w:pPr>
              <w:pStyle w:val="ThngthngWeb"/>
              <w:spacing w:before="0" w:beforeAutospacing="0" w:after="0" w:afterAutospacing="0"/>
              <w:jc w:val="center"/>
              <w:rPr>
                <w:kern w:val="24"/>
                <w:sz w:val="26"/>
                <w:szCs w:val="26"/>
              </w:rPr>
            </w:pPr>
            <w:r w:rsidRPr="00A4345A">
              <w:rPr>
                <w:color w:val="000000"/>
                <w:sz w:val="26"/>
                <w:szCs w:val="26"/>
              </w:rPr>
              <w:t>VaiTro</w:t>
            </w:r>
          </w:p>
        </w:tc>
        <w:tc>
          <w:tcPr>
            <w:tcW w:w="1400"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752A811E" w14:textId="69956E4D" w:rsidR="00A4345A" w:rsidRPr="00A4345A" w:rsidRDefault="00A4345A" w:rsidP="00A4345A">
            <w:pPr>
              <w:jc w:val="center"/>
              <w:rPr>
                <w:rFonts w:ascii="Times New Roman" w:hAnsi="Times New Roman" w:cs="Times New Roman"/>
                <w:sz w:val="26"/>
                <w:szCs w:val="26"/>
                <w:lang w:val="vi-VN"/>
              </w:rPr>
            </w:pPr>
            <w:r w:rsidRPr="00A4345A">
              <w:rPr>
                <w:rFonts w:ascii="Times New Roman" w:hAnsi="Times New Roman" w:cs="Times New Roman"/>
                <w:sz w:val="26"/>
                <w:szCs w:val="26"/>
              </w:rPr>
              <w:t>nvarchar</w:t>
            </w:r>
          </w:p>
        </w:tc>
        <w:tc>
          <w:tcPr>
            <w:tcW w:w="968"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7AA84D30" w14:textId="09CF0916" w:rsidR="00A4345A" w:rsidRPr="00A4345A" w:rsidRDefault="00A4345A" w:rsidP="00A4345A">
            <w:pPr>
              <w:jc w:val="center"/>
              <w:rPr>
                <w:rFonts w:ascii="Times New Roman" w:hAnsi="Times New Roman" w:cs="Times New Roman"/>
                <w:sz w:val="26"/>
                <w:szCs w:val="26"/>
              </w:rPr>
            </w:pPr>
            <w:r w:rsidRPr="00A4345A">
              <w:rPr>
                <w:rFonts w:ascii="Times New Roman" w:hAnsi="Times New Roman" w:cs="Times New Roman"/>
                <w:sz w:val="26"/>
                <w:szCs w:val="26"/>
              </w:rPr>
              <w:t>10</w:t>
            </w:r>
          </w:p>
        </w:tc>
        <w:tc>
          <w:tcPr>
            <w:tcW w:w="159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25A61CDB" w14:textId="2C907E9F" w:rsidR="00A4345A" w:rsidRPr="00A4345A" w:rsidRDefault="00A4345A" w:rsidP="00A4345A">
            <w:pPr>
              <w:jc w:val="center"/>
              <w:rPr>
                <w:rFonts w:ascii="Times New Roman" w:hAnsi="Times New Roman" w:cs="Times New Roman"/>
                <w:sz w:val="26"/>
                <w:szCs w:val="26"/>
              </w:rPr>
            </w:pPr>
            <w:ins w:id="2024" w:author="Ân Duy" w:date="2024-06-19T17:14:00Z">
              <w:r w:rsidRPr="00A4345A">
                <w:rPr>
                  <w:rFonts w:ascii="Times New Roman" w:hAnsi="Times New Roman" w:cs="Times New Roman"/>
                  <w:kern w:val="24"/>
                  <w:sz w:val="26"/>
                  <w:szCs w:val="26"/>
                </w:rPr>
                <w:t>Không</w:t>
              </w:r>
            </w:ins>
            <w:del w:id="2025" w:author="Ân Duy" w:date="2024-06-19T17:13:00Z">
              <w:r w:rsidRPr="00A4345A" w:rsidDel="00591738">
                <w:rPr>
                  <w:rFonts w:ascii="Times New Roman" w:hAnsi="Times New Roman" w:cs="Times New Roman"/>
                  <w:sz w:val="26"/>
                  <w:szCs w:val="26"/>
                </w:rPr>
                <w:delText>Không</w:delText>
              </w:r>
            </w:del>
          </w:p>
        </w:tc>
        <w:tc>
          <w:tcPr>
            <w:tcW w:w="1444"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70ADBF1E" w14:textId="79EB370B" w:rsidR="00A4345A" w:rsidRPr="00A4345A" w:rsidRDefault="00A4345A" w:rsidP="00A4345A">
            <w:pPr>
              <w:jc w:val="center"/>
              <w:rPr>
                <w:rFonts w:ascii="Times New Roman" w:hAnsi="Times New Roman" w:cs="Times New Roman"/>
                <w:sz w:val="26"/>
                <w:szCs w:val="26"/>
                <w:lang w:val="vi-VN"/>
              </w:rPr>
            </w:pPr>
          </w:p>
        </w:tc>
        <w:tc>
          <w:tcPr>
            <w:tcW w:w="1230"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5489DFA1" w14:textId="77777777" w:rsidR="00A4345A" w:rsidRPr="00A4345A" w:rsidRDefault="00A4345A" w:rsidP="00A4345A">
            <w:pPr>
              <w:pStyle w:val="ThngthngWeb"/>
              <w:spacing w:before="0" w:beforeAutospacing="0" w:after="0" w:afterAutospacing="0"/>
              <w:jc w:val="center"/>
              <w:rPr>
                <w:sz w:val="26"/>
                <w:szCs w:val="26"/>
              </w:rPr>
            </w:pPr>
            <w:r w:rsidRPr="00A4345A">
              <w:rPr>
                <w:sz w:val="26"/>
                <w:szCs w:val="26"/>
              </w:rPr>
              <w:t>Không</w:t>
            </w:r>
          </w:p>
        </w:tc>
        <w:tc>
          <w:tcPr>
            <w:tcW w:w="926" w:type="dxa"/>
            <w:tcBorders>
              <w:top w:val="single" w:sz="8" w:space="0" w:color="000000"/>
              <w:left w:val="single" w:sz="8" w:space="0" w:color="000000"/>
              <w:bottom w:val="single" w:sz="8" w:space="0" w:color="000000"/>
              <w:right w:val="single" w:sz="8" w:space="0" w:color="000000"/>
            </w:tcBorders>
            <w:shd w:val="clear" w:color="auto" w:fill="F6F6EF"/>
            <w:vAlign w:val="center"/>
          </w:tcPr>
          <w:p w14:paraId="4854F589" w14:textId="77777777" w:rsidR="00A4345A" w:rsidRPr="00A4345A" w:rsidRDefault="00A4345A" w:rsidP="00A4345A">
            <w:pPr>
              <w:pStyle w:val="ThngthngWeb"/>
              <w:spacing w:before="0" w:beforeAutospacing="0" w:after="0" w:afterAutospacing="0"/>
              <w:jc w:val="center"/>
              <w:rPr>
                <w:sz w:val="26"/>
                <w:szCs w:val="26"/>
              </w:rPr>
            </w:pPr>
          </w:p>
        </w:tc>
      </w:tr>
      <w:tr w:rsidR="00A4345A" w:rsidRPr="00A4345A" w14:paraId="3D7C580F" w14:textId="77777777" w:rsidTr="00A4345A">
        <w:trPr>
          <w:trHeight w:val="20"/>
        </w:trPr>
        <w:tc>
          <w:tcPr>
            <w:tcW w:w="609"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759A353B" w14:textId="77777777" w:rsidR="00A4345A" w:rsidRPr="00A4345A" w:rsidRDefault="00A4345A" w:rsidP="00A4345A">
            <w:pPr>
              <w:pStyle w:val="ThngthngWeb"/>
              <w:numPr>
                <w:ilvl w:val="0"/>
                <w:numId w:val="39"/>
              </w:numPr>
              <w:spacing w:before="0" w:beforeAutospacing="0" w:after="0" w:afterAutospacing="0"/>
              <w:jc w:val="center"/>
              <w:rPr>
                <w:kern w:val="24"/>
                <w:sz w:val="26"/>
                <w:szCs w:val="26"/>
              </w:rPr>
            </w:pPr>
          </w:p>
        </w:tc>
        <w:tc>
          <w:tcPr>
            <w:tcW w:w="1538"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37F91E42" w14:textId="3F8F713E" w:rsidR="00A4345A" w:rsidRPr="00A4345A" w:rsidRDefault="00A4345A" w:rsidP="00A4345A">
            <w:pPr>
              <w:pStyle w:val="ThngthngWeb"/>
              <w:spacing w:before="0" w:beforeAutospacing="0" w:after="0" w:afterAutospacing="0"/>
              <w:jc w:val="center"/>
              <w:rPr>
                <w:color w:val="000000"/>
                <w:sz w:val="26"/>
                <w:szCs w:val="26"/>
              </w:rPr>
            </w:pPr>
            <w:r w:rsidRPr="00A4345A">
              <w:rPr>
                <w:color w:val="000000"/>
                <w:sz w:val="26"/>
                <w:szCs w:val="26"/>
              </w:rPr>
              <w:t>EmailQL</w:t>
            </w:r>
          </w:p>
        </w:tc>
        <w:tc>
          <w:tcPr>
            <w:tcW w:w="1400"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6B0A8D56" w14:textId="15B75D7E" w:rsidR="00A4345A" w:rsidRPr="00A4345A" w:rsidRDefault="00A4345A" w:rsidP="00A4345A">
            <w:pPr>
              <w:jc w:val="center"/>
              <w:rPr>
                <w:rFonts w:ascii="Times New Roman" w:hAnsi="Times New Roman" w:cs="Times New Roman"/>
                <w:kern w:val="24"/>
                <w:sz w:val="26"/>
                <w:szCs w:val="26"/>
              </w:rPr>
            </w:pPr>
            <w:r w:rsidRPr="00A4345A">
              <w:rPr>
                <w:rFonts w:ascii="Times New Roman" w:hAnsi="Times New Roman" w:cs="Times New Roman"/>
                <w:sz w:val="26"/>
                <w:szCs w:val="26"/>
              </w:rPr>
              <w:t>varchar</w:t>
            </w:r>
          </w:p>
        </w:tc>
        <w:tc>
          <w:tcPr>
            <w:tcW w:w="968"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0EDD0166" w14:textId="3BF180AB" w:rsidR="00A4345A" w:rsidRPr="00A4345A" w:rsidDel="00591738" w:rsidRDefault="00A4345A" w:rsidP="00A4345A">
            <w:pPr>
              <w:jc w:val="center"/>
              <w:rPr>
                <w:rFonts w:ascii="Times New Roman" w:hAnsi="Times New Roman" w:cs="Times New Roman"/>
                <w:sz w:val="26"/>
                <w:szCs w:val="26"/>
              </w:rPr>
            </w:pPr>
            <w:r w:rsidRPr="00A4345A">
              <w:rPr>
                <w:rFonts w:ascii="Times New Roman" w:hAnsi="Times New Roman" w:cs="Times New Roman"/>
                <w:sz w:val="26"/>
                <w:szCs w:val="26"/>
              </w:rPr>
              <w:t>50</w:t>
            </w:r>
          </w:p>
        </w:tc>
        <w:tc>
          <w:tcPr>
            <w:tcW w:w="159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4F8B61EC" w14:textId="535CB288" w:rsidR="00A4345A" w:rsidRPr="00A4345A" w:rsidRDefault="00A4345A" w:rsidP="00A4345A">
            <w:pPr>
              <w:jc w:val="center"/>
              <w:rPr>
                <w:rFonts w:ascii="Times New Roman" w:hAnsi="Times New Roman" w:cs="Times New Roman"/>
                <w:kern w:val="24"/>
                <w:sz w:val="26"/>
                <w:szCs w:val="26"/>
              </w:rPr>
            </w:pPr>
            <w:r w:rsidRPr="00A4345A">
              <w:rPr>
                <w:rFonts w:ascii="Times New Roman" w:hAnsi="Times New Roman" w:cs="Times New Roman"/>
                <w:kern w:val="24"/>
                <w:sz w:val="26"/>
                <w:szCs w:val="26"/>
                <w:rPrChange w:id="2026" w:author="Ân Duy" w:date="2024-06-19T17:15:00Z">
                  <w:rPr>
                    <w:b/>
                    <w:bCs/>
                    <w:kern w:val="24"/>
                    <w:sz w:val="26"/>
                    <w:szCs w:val="26"/>
                  </w:rPr>
                </w:rPrChange>
              </w:rPr>
              <w:t>Có</w:t>
            </w:r>
          </w:p>
        </w:tc>
        <w:tc>
          <w:tcPr>
            <w:tcW w:w="1444"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31387998" w14:textId="77777777" w:rsidR="00A4345A" w:rsidRPr="00A4345A" w:rsidRDefault="00A4345A" w:rsidP="00A4345A">
            <w:pPr>
              <w:jc w:val="center"/>
              <w:rPr>
                <w:rFonts w:ascii="Times New Roman" w:hAnsi="Times New Roman" w:cs="Times New Roman"/>
                <w:sz w:val="26"/>
                <w:szCs w:val="26"/>
                <w:lang w:val="vi-VN"/>
              </w:rPr>
            </w:pPr>
          </w:p>
        </w:tc>
        <w:tc>
          <w:tcPr>
            <w:tcW w:w="1230"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5E9D9468" w14:textId="2553919A" w:rsidR="00A4345A" w:rsidRPr="00A4345A" w:rsidRDefault="00A4345A" w:rsidP="00A4345A">
            <w:pPr>
              <w:pStyle w:val="ThngthngWeb"/>
              <w:spacing w:before="0" w:beforeAutospacing="0" w:after="0" w:afterAutospacing="0"/>
              <w:jc w:val="center"/>
              <w:rPr>
                <w:sz w:val="26"/>
                <w:szCs w:val="26"/>
              </w:rPr>
            </w:pPr>
            <w:r w:rsidRPr="00A4345A">
              <w:rPr>
                <w:sz w:val="26"/>
                <w:szCs w:val="26"/>
              </w:rPr>
              <w:t>Không</w:t>
            </w:r>
          </w:p>
        </w:tc>
        <w:tc>
          <w:tcPr>
            <w:tcW w:w="926" w:type="dxa"/>
            <w:tcBorders>
              <w:top w:val="single" w:sz="8" w:space="0" w:color="000000"/>
              <w:left w:val="single" w:sz="8" w:space="0" w:color="000000"/>
              <w:bottom w:val="single" w:sz="8" w:space="0" w:color="000000"/>
              <w:right w:val="single" w:sz="8" w:space="0" w:color="000000"/>
            </w:tcBorders>
            <w:shd w:val="clear" w:color="auto" w:fill="F6F6EF"/>
            <w:vAlign w:val="center"/>
          </w:tcPr>
          <w:p w14:paraId="5E5351F7" w14:textId="77777777" w:rsidR="00A4345A" w:rsidRPr="00A4345A" w:rsidRDefault="00A4345A" w:rsidP="00A4345A">
            <w:pPr>
              <w:pStyle w:val="ThngthngWeb"/>
              <w:spacing w:before="0" w:beforeAutospacing="0" w:after="0" w:afterAutospacing="0"/>
              <w:jc w:val="center"/>
              <w:rPr>
                <w:sz w:val="26"/>
                <w:szCs w:val="26"/>
              </w:rPr>
            </w:pPr>
          </w:p>
        </w:tc>
      </w:tr>
      <w:tr w:rsidR="00A4345A" w:rsidRPr="00A4345A" w14:paraId="10C949F5" w14:textId="77777777" w:rsidTr="00A4345A">
        <w:trPr>
          <w:trHeight w:val="20"/>
        </w:trPr>
        <w:tc>
          <w:tcPr>
            <w:tcW w:w="609"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5A67338A" w14:textId="77777777" w:rsidR="00A4345A" w:rsidRPr="00A4345A" w:rsidRDefault="00A4345A" w:rsidP="00A4345A">
            <w:pPr>
              <w:pStyle w:val="ThngthngWeb"/>
              <w:numPr>
                <w:ilvl w:val="0"/>
                <w:numId w:val="39"/>
              </w:numPr>
              <w:spacing w:before="0" w:beforeAutospacing="0" w:after="0" w:afterAutospacing="0"/>
              <w:jc w:val="center"/>
              <w:rPr>
                <w:kern w:val="24"/>
                <w:sz w:val="26"/>
                <w:szCs w:val="26"/>
              </w:rPr>
            </w:pPr>
          </w:p>
        </w:tc>
        <w:tc>
          <w:tcPr>
            <w:tcW w:w="1538"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44310BD3" w14:textId="7D548EAD" w:rsidR="00A4345A" w:rsidRPr="00A4345A" w:rsidRDefault="00A4345A" w:rsidP="00A4345A">
            <w:pPr>
              <w:pStyle w:val="ThngthngWeb"/>
              <w:spacing w:before="0" w:beforeAutospacing="0" w:after="0" w:afterAutospacing="0"/>
              <w:jc w:val="center"/>
              <w:rPr>
                <w:color w:val="000000"/>
                <w:sz w:val="26"/>
                <w:szCs w:val="26"/>
              </w:rPr>
            </w:pPr>
            <w:r w:rsidRPr="00A4345A">
              <w:rPr>
                <w:color w:val="000000"/>
                <w:sz w:val="26"/>
                <w:szCs w:val="26"/>
              </w:rPr>
              <w:t>MatKhauQL</w:t>
            </w:r>
          </w:p>
        </w:tc>
        <w:tc>
          <w:tcPr>
            <w:tcW w:w="1400"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289F7D90" w14:textId="368A6D89" w:rsidR="00A4345A" w:rsidRPr="00A4345A" w:rsidRDefault="00A4345A" w:rsidP="00A4345A">
            <w:pPr>
              <w:jc w:val="center"/>
              <w:rPr>
                <w:rFonts w:ascii="Times New Roman" w:hAnsi="Times New Roman" w:cs="Times New Roman"/>
                <w:kern w:val="24"/>
                <w:sz w:val="26"/>
                <w:szCs w:val="26"/>
              </w:rPr>
            </w:pPr>
            <w:r w:rsidRPr="00A4345A">
              <w:rPr>
                <w:rFonts w:ascii="Times New Roman" w:hAnsi="Times New Roman" w:cs="Times New Roman"/>
                <w:sz w:val="26"/>
                <w:szCs w:val="26"/>
              </w:rPr>
              <w:t>varchar</w:t>
            </w:r>
          </w:p>
        </w:tc>
        <w:tc>
          <w:tcPr>
            <w:tcW w:w="968"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09A0C3F9" w14:textId="41EA2ED2" w:rsidR="00A4345A" w:rsidRPr="00A4345A" w:rsidDel="00591738" w:rsidRDefault="00A4345A" w:rsidP="00A4345A">
            <w:pPr>
              <w:jc w:val="center"/>
              <w:rPr>
                <w:rFonts w:ascii="Times New Roman" w:hAnsi="Times New Roman" w:cs="Times New Roman"/>
                <w:sz w:val="26"/>
                <w:szCs w:val="26"/>
              </w:rPr>
            </w:pPr>
            <w:r w:rsidRPr="00A4345A">
              <w:rPr>
                <w:rFonts w:ascii="Times New Roman" w:hAnsi="Times New Roman" w:cs="Times New Roman"/>
                <w:sz w:val="26"/>
                <w:szCs w:val="26"/>
              </w:rPr>
              <w:t>50</w:t>
            </w:r>
          </w:p>
        </w:tc>
        <w:tc>
          <w:tcPr>
            <w:tcW w:w="159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778AE5F2" w14:textId="1710C892" w:rsidR="00A4345A" w:rsidRPr="00A4345A" w:rsidRDefault="00A4345A" w:rsidP="00A4345A">
            <w:pPr>
              <w:jc w:val="center"/>
              <w:rPr>
                <w:rFonts w:ascii="Times New Roman" w:hAnsi="Times New Roman" w:cs="Times New Roman"/>
                <w:kern w:val="24"/>
                <w:sz w:val="26"/>
                <w:szCs w:val="26"/>
              </w:rPr>
            </w:pPr>
            <w:r w:rsidRPr="00A4345A">
              <w:rPr>
                <w:rFonts w:ascii="Times New Roman" w:hAnsi="Times New Roman" w:cs="Times New Roman"/>
                <w:kern w:val="24"/>
                <w:sz w:val="26"/>
                <w:szCs w:val="26"/>
                <w:rPrChange w:id="2027" w:author="Ân Duy" w:date="2024-06-19T17:15:00Z">
                  <w:rPr>
                    <w:b/>
                    <w:bCs/>
                    <w:kern w:val="24"/>
                    <w:sz w:val="26"/>
                    <w:szCs w:val="26"/>
                  </w:rPr>
                </w:rPrChange>
              </w:rPr>
              <w:t>Có</w:t>
            </w:r>
          </w:p>
        </w:tc>
        <w:tc>
          <w:tcPr>
            <w:tcW w:w="1444"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26A4617D" w14:textId="77777777" w:rsidR="00A4345A" w:rsidRPr="00A4345A" w:rsidRDefault="00A4345A" w:rsidP="00A4345A">
            <w:pPr>
              <w:jc w:val="center"/>
              <w:rPr>
                <w:rFonts w:ascii="Times New Roman" w:hAnsi="Times New Roman" w:cs="Times New Roman"/>
                <w:sz w:val="26"/>
                <w:szCs w:val="26"/>
                <w:lang w:val="vi-VN"/>
              </w:rPr>
            </w:pPr>
          </w:p>
        </w:tc>
        <w:tc>
          <w:tcPr>
            <w:tcW w:w="1230"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0B3CB388" w14:textId="12058F06" w:rsidR="00A4345A" w:rsidRPr="00A4345A" w:rsidRDefault="00A4345A" w:rsidP="00A4345A">
            <w:pPr>
              <w:pStyle w:val="ThngthngWeb"/>
              <w:spacing w:before="0" w:beforeAutospacing="0" w:after="0" w:afterAutospacing="0"/>
              <w:jc w:val="center"/>
              <w:rPr>
                <w:sz w:val="26"/>
                <w:szCs w:val="26"/>
              </w:rPr>
            </w:pPr>
            <w:r w:rsidRPr="00A4345A">
              <w:rPr>
                <w:sz w:val="26"/>
                <w:szCs w:val="26"/>
              </w:rPr>
              <w:t>Không</w:t>
            </w:r>
          </w:p>
        </w:tc>
        <w:tc>
          <w:tcPr>
            <w:tcW w:w="926" w:type="dxa"/>
            <w:tcBorders>
              <w:top w:val="single" w:sz="8" w:space="0" w:color="000000"/>
              <w:left w:val="single" w:sz="8" w:space="0" w:color="000000"/>
              <w:bottom w:val="single" w:sz="8" w:space="0" w:color="000000"/>
              <w:right w:val="single" w:sz="8" w:space="0" w:color="000000"/>
            </w:tcBorders>
            <w:shd w:val="clear" w:color="auto" w:fill="F6F6EF"/>
            <w:vAlign w:val="center"/>
          </w:tcPr>
          <w:p w14:paraId="32C027F2" w14:textId="77777777" w:rsidR="00A4345A" w:rsidRPr="00A4345A" w:rsidRDefault="00A4345A" w:rsidP="00A4345A">
            <w:pPr>
              <w:pStyle w:val="ThngthngWeb"/>
              <w:spacing w:before="0" w:beforeAutospacing="0" w:after="0" w:afterAutospacing="0"/>
              <w:jc w:val="center"/>
              <w:rPr>
                <w:sz w:val="26"/>
                <w:szCs w:val="26"/>
              </w:rPr>
            </w:pPr>
          </w:p>
        </w:tc>
      </w:tr>
    </w:tbl>
    <w:p w14:paraId="455DEA17" w14:textId="77777777" w:rsidR="00A4345A" w:rsidRDefault="00A4345A">
      <w:pPr>
        <w:spacing w:before="0" w:after="200" w:line="276" w:lineRule="auto"/>
        <w:rPr>
          <w:rFonts w:ascii="Times New Roman" w:eastAsiaTheme="majorEastAsia" w:hAnsi="Times New Roman" w:cs="Times New Roman"/>
          <w:color w:val="243F60" w:themeColor="accent1" w:themeShade="7F"/>
          <w:sz w:val="28"/>
          <w:szCs w:val="28"/>
        </w:rPr>
      </w:pPr>
      <w:r>
        <w:br w:type="page"/>
      </w:r>
    </w:p>
    <w:p w14:paraId="38A77333" w14:textId="22DAF7B7" w:rsidR="00120AC4" w:rsidRDefault="00120AC4" w:rsidP="00120AC4">
      <w:pPr>
        <w:pStyle w:val="u3"/>
      </w:pPr>
      <w:bookmarkStart w:id="2028" w:name="_Toc172974205"/>
      <w:r>
        <w:lastRenderedPageBreak/>
        <w:t>Bảng Nhà Cung Cấp</w:t>
      </w:r>
      <w:bookmarkEnd w:id="2028"/>
    </w:p>
    <w:tbl>
      <w:tblPr>
        <w:tblW w:w="9710" w:type="dxa"/>
        <w:tblCellMar>
          <w:left w:w="0" w:type="dxa"/>
          <w:right w:w="0" w:type="dxa"/>
        </w:tblCellMar>
        <w:tblLook w:val="0420" w:firstRow="1" w:lastRow="0" w:firstColumn="0" w:lastColumn="0" w:noHBand="0" w:noVBand="1"/>
      </w:tblPr>
      <w:tblGrid>
        <w:gridCol w:w="635"/>
        <w:gridCol w:w="2108"/>
        <w:gridCol w:w="1977"/>
        <w:gridCol w:w="809"/>
        <w:gridCol w:w="1011"/>
        <w:gridCol w:w="1234"/>
        <w:gridCol w:w="1151"/>
        <w:gridCol w:w="785"/>
      </w:tblGrid>
      <w:tr w:rsidR="00120AC4" w:rsidRPr="008C7312" w14:paraId="6D7D4971" w14:textId="77777777" w:rsidTr="008C7312">
        <w:trPr>
          <w:trHeight w:val="584"/>
        </w:trPr>
        <w:tc>
          <w:tcPr>
            <w:tcW w:w="593"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vAlign w:val="center"/>
            <w:hideMark/>
          </w:tcPr>
          <w:p w14:paraId="0AFB393B" w14:textId="77777777" w:rsidR="00120AC4" w:rsidRPr="008C7312" w:rsidRDefault="00120AC4" w:rsidP="008C7312">
            <w:pPr>
              <w:spacing w:line="240" w:lineRule="auto"/>
              <w:jc w:val="center"/>
              <w:rPr>
                <w:rFonts w:ascii="Times New Roman" w:eastAsia="Times New Roman" w:hAnsi="Times New Roman" w:cs="Times New Roman"/>
                <w:sz w:val="26"/>
                <w:szCs w:val="26"/>
              </w:rPr>
            </w:pPr>
            <w:r w:rsidRPr="008C7312">
              <w:rPr>
                <w:rFonts w:ascii="Times New Roman" w:eastAsia="Times New Roman" w:hAnsi="Times New Roman" w:cs="Times New Roman"/>
                <w:b/>
                <w:bCs/>
                <w:color w:val="000000" w:themeColor="text1"/>
                <w:kern w:val="24"/>
                <w:sz w:val="26"/>
                <w:szCs w:val="26"/>
              </w:rPr>
              <w:t>TT</w:t>
            </w:r>
          </w:p>
        </w:tc>
        <w:tc>
          <w:tcPr>
            <w:tcW w:w="1552"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vAlign w:val="center"/>
            <w:hideMark/>
          </w:tcPr>
          <w:p w14:paraId="62CF4DC5" w14:textId="77777777" w:rsidR="00120AC4" w:rsidRPr="008C7312" w:rsidRDefault="00120AC4" w:rsidP="008C7312">
            <w:pPr>
              <w:spacing w:line="240" w:lineRule="auto"/>
              <w:jc w:val="center"/>
              <w:rPr>
                <w:rFonts w:ascii="Times New Roman" w:eastAsia="Times New Roman" w:hAnsi="Times New Roman" w:cs="Times New Roman"/>
                <w:sz w:val="26"/>
                <w:szCs w:val="26"/>
              </w:rPr>
            </w:pPr>
            <w:r w:rsidRPr="008C7312">
              <w:rPr>
                <w:rFonts w:ascii="Times New Roman" w:eastAsia="Times New Roman" w:hAnsi="Times New Roman" w:cs="Times New Roman"/>
                <w:b/>
                <w:bCs/>
                <w:color w:val="000000" w:themeColor="text1"/>
                <w:kern w:val="24"/>
                <w:sz w:val="26"/>
                <w:szCs w:val="26"/>
              </w:rPr>
              <w:t>Tên thuộc tính (Field name)</w:t>
            </w:r>
          </w:p>
        </w:tc>
        <w:tc>
          <w:tcPr>
            <w:tcW w:w="1412"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vAlign w:val="center"/>
            <w:hideMark/>
          </w:tcPr>
          <w:p w14:paraId="45E76764" w14:textId="77777777" w:rsidR="00120AC4" w:rsidRPr="008C7312" w:rsidRDefault="00120AC4" w:rsidP="008C7312">
            <w:pPr>
              <w:spacing w:line="240" w:lineRule="auto"/>
              <w:jc w:val="center"/>
              <w:rPr>
                <w:rFonts w:ascii="Times New Roman" w:eastAsia="Times New Roman" w:hAnsi="Times New Roman" w:cs="Times New Roman"/>
                <w:sz w:val="26"/>
                <w:szCs w:val="26"/>
              </w:rPr>
            </w:pPr>
            <w:r w:rsidRPr="008C7312">
              <w:rPr>
                <w:rFonts w:ascii="Times New Roman" w:eastAsia="Times New Roman" w:hAnsi="Times New Roman" w:cs="Times New Roman"/>
                <w:b/>
                <w:bCs/>
                <w:color w:val="000000" w:themeColor="text1"/>
                <w:kern w:val="24"/>
                <w:sz w:val="26"/>
                <w:szCs w:val="26"/>
              </w:rPr>
              <w:t>Kiểu dữ liệu</w:t>
            </w:r>
          </w:p>
        </w:tc>
        <w:tc>
          <w:tcPr>
            <w:tcW w:w="810"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vAlign w:val="center"/>
            <w:hideMark/>
          </w:tcPr>
          <w:p w14:paraId="59764596" w14:textId="77777777" w:rsidR="00120AC4" w:rsidRPr="008C7312" w:rsidRDefault="00120AC4" w:rsidP="008C7312">
            <w:pPr>
              <w:spacing w:line="240" w:lineRule="auto"/>
              <w:jc w:val="center"/>
              <w:rPr>
                <w:rFonts w:ascii="Times New Roman" w:eastAsia="Times New Roman" w:hAnsi="Times New Roman" w:cs="Times New Roman"/>
                <w:sz w:val="26"/>
                <w:szCs w:val="26"/>
              </w:rPr>
            </w:pPr>
            <w:r w:rsidRPr="008C7312">
              <w:rPr>
                <w:rFonts w:ascii="Times New Roman" w:eastAsia="Times New Roman" w:hAnsi="Times New Roman" w:cs="Times New Roman"/>
                <w:b/>
                <w:bCs/>
                <w:color w:val="000000" w:themeColor="text1"/>
                <w:kern w:val="24"/>
                <w:sz w:val="26"/>
                <w:szCs w:val="26"/>
              </w:rPr>
              <w:t>Độ rộng</w:t>
            </w:r>
          </w:p>
        </w:tc>
        <w:tc>
          <w:tcPr>
            <w:tcW w:w="925"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vAlign w:val="center"/>
            <w:hideMark/>
          </w:tcPr>
          <w:p w14:paraId="295878AA" w14:textId="77777777" w:rsidR="00120AC4" w:rsidRPr="008C7312" w:rsidRDefault="00120AC4" w:rsidP="008C7312">
            <w:pPr>
              <w:spacing w:line="240" w:lineRule="auto"/>
              <w:jc w:val="center"/>
              <w:rPr>
                <w:rFonts w:ascii="Times New Roman" w:eastAsia="Times New Roman" w:hAnsi="Times New Roman" w:cs="Times New Roman"/>
                <w:sz w:val="26"/>
                <w:szCs w:val="26"/>
              </w:rPr>
            </w:pPr>
            <w:r w:rsidRPr="008C7312">
              <w:rPr>
                <w:rFonts w:ascii="Times New Roman" w:eastAsia="Times New Roman" w:hAnsi="Times New Roman" w:cs="Times New Roman"/>
                <w:b/>
                <w:bCs/>
                <w:color w:val="000000" w:themeColor="text1"/>
                <w:kern w:val="24"/>
                <w:sz w:val="26"/>
                <w:szCs w:val="26"/>
              </w:rPr>
              <w:t>Not NULL</w:t>
            </w:r>
          </w:p>
        </w:tc>
        <w:tc>
          <w:tcPr>
            <w:tcW w:w="1820"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vAlign w:val="center"/>
            <w:hideMark/>
          </w:tcPr>
          <w:p w14:paraId="4219DE2F" w14:textId="77777777" w:rsidR="00120AC4" w:rsidRPr="008C7312" w:rsidRDefault="00120AC4" w:rsidP="008C7312">
            <w:pPr>
              <w:spacing w:line="240" w:lineRule="auto"/>
              <w:jc w:val="center"/>
              <w:rPr>
                <w:rFonts w:ascii="Times New Roman" w:eastAsia="Times New Roman" w:hAnsi="Times New Roman" w:cs="Times New Roman"/>
                <w:sz w:val="26"/>
                <w:szCs w:val="26"/>
              </w:rPr>
            </w:pPr>
            <w:r w:rsidRPr="008C7312">
              <w:rPr>
                <w:rFonts w:ascii="Times New Roman" w:eastAsia="Times New Roman" w:hAnsi="Times New Roman" w:cs="Times New Roman"/>
                <w:b/>
                <w:bCs/>
                <w:color w:val="000000" w:themeColor="text1"/>
                <w:kern w:val="24"/>
                <w:sz w:val="26"/>
                <w:szCs w:val="26"/>
              </w:rPr>
              <w:t>Ràng buộc / Miền giá trị</w:t>
            </w:r>
          </w:p>
        </w:tc>
        <w:tc>
          <w:tcPr>
            <w:tcW w:w="1408"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vAlign w:val="center"/>
            <w:hideMark/>
          </w:tcPr>
          <w:p w14:paraId="756D9566" w14:textId="77777777" w:rsidR="00120AC4" w:rsidRPr="008C7312" w:rsidRDefault="00120AC4" w:rsidP="008C7312">
            <w:pPr>
              <w:spacing w:line="240" w:lineRule="auto"/>
              <w:jc w:val="center"/>
              <w:rPr>
                <w:rFonts w:ascii="Times New Roman" w:eastAsia="Times New Roman" w:hAnsi="Times New Roman" w:cs="Times New Roman"/>
                <w:sz w:val="26"/>
                <w:szCs w:val="26"/>
              </w:rPr>
            </w:pPr>
            <w:r w:rsidRPr="008C7312">
              <w:rPr>
                <w:rFonts w:ascii="Times New Roman" w:eastAsia="Times New Roman" w:hAnsi="Times New Roman" w:cs="Times New Roman"/>
                <w:b/>
                <w:bCs/>
                <w:color w:val="000000" w:themeColor="text1"/>
                <w:kern w:val="24"/>
                <w:sz w:val="26"/>
                <w:szCs w:val="26"/>
              </w:rPr>
              <w:t>Mã hóa</w:t>
            </w:r>
          </w:p>
        </w:tc>
        <w:tc>
          <w:tcPr>
            <w:tcW w:w="1190" w:type="dxa"/>
            <w:tcBorders>
              <w:top w:val="single" w:sz="8" w:space="0" w:color="000000"/>
              <w:left w:val="single" w:sz="8" w:space="0" w:color="000000"/>
              <w:bottom w:val="single" w:sz="8" w:space="0" w:color="000000"/>
              <w:right w:val="single" w:sz="8" w:space="0" w:color="000000"/>
            </w:tcBorders>
            <w:shd w:val="clear" w:color="auto" w:fill="CCCC99"/>
            <w:vAlign w:val="center"/>
          </w:tcPr>
          <w:p w14:paraId="08097294" w14:textId="77777777" w:rsidR="00120AC4" w:rsidRPr="008C7312" w:rsidRDefault="00120AC4" w:rsidP="008C7312">
            <w:pPr>
              <w:spacing w:line="240" w:lineRule="auto"/>
              <w:jc w:val="center"/>
              <w:rPr>
                <w:rFonts w:ascii="Times New Roman" w:eastAsia="Times New Roman" w:hAnsi="Times New Roman" w:cs="Times New Roman"/>
                <w:b/>
                <w:bCs/>
                <w:color w:val="000000" w:themeColor="text1"/>
                <w:kern w:val="24"/>
                <w:sz w:val="26"/>
                <w:szCs w:val="26"/>
              </w:rPr>
            </w:pPr>
            <w:r w:rsidRPr="008C7312">
              <w:rPr>
                <w:rFonts w:ascii="Times New Roman" w:eastAsia="Times New Roman" w:hAnsi="Times New Roman" w:cs="Times New Roman"/>
                <w:b/>
                <w:bCs/>
                <w:color w:val="000000" w:themeColor="text1"/>
                <w:kern w:val="24"/>
                <w:sz w:val="26"/>
                <w:szCs w:val="26"/>
              </w:rPr>
              <w:t>Diễn giải</w:t>
            </w:r>
          </w:p>
        </w:tc>
      </w:tr>
      <w:tr w:rsidR="00120AC4" w:rsidRPr="008C7312" w14:paraId="2B12C8A0" w14:textId="77777777" w:rsidTr="008C7312">
        <w:trPr>
          <w:trHeight w:val="20"/>
        </w:trPr>
        <w:tc>
          <w:tcPr>
            <w:tcW w:w="593" w:type="dxa"/>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vAlign w:val="center"/>
            <w:hideMark/>
          </w:tcPr>
          <w:p w14:paraId="7A775E4C" w14:textId="77777777" w:rsidR="00120AC4" w:rsidRPr="008C7312" w:rsidRDefault="00120AC4" w:rsidP="008C7312">
            <w:pPr>
              <w:pStyle w:val="ThngthngWeb"/>
              <w:spacing w:before="0" w:beforeAutospacing="0" w:after="0" w:afterAutospacing="0"/>
              <w:jc w:val="center"/>
              <w:rPr>
                <w:sz w:val="26"/>
                <w:szCs w:val="26"/>
              </w:rPr>
            </w:pPr>
            <w:r w:rsidRPr="008C7312">
              <w:rPr>
                <w:kern w:val="24"/>
                <w:sz w:val="26"/>
                <w:szCs w:val="26"/>
                <w:rPrChange w:id="2029" w:author="Ân Duy" w:date="2024-06-19T17:15:00Z">
                  <w:rPr>
                    <w:b/>
                    <w:bCs/>
                    <w:kern w:val="24"/>
                    <w:sz w:val="26"/>
                    <w:szCs w:val="26"/>
                  </w:rPr>
                </w:rPrChange>
              </w:rPr>
              <w:t>1</w:t>
            </w:r>
          </w:p>
        </w:tc>
        <w:tc>
          <w:tcPr>
            <w:tcW w:w="1552" w:type="dxa"/>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vAlign w:val="center"/>
            <w:hideMark/>
          </w:tcPr>
          <w:p w14:paraId="50697954" w14:textId="27842779" w:rsidR="00120AC4" w:rsidRPr="008C7312" w:rsidRDefault="00591738" w:rsidP="008C7312">
            <w:pPr>
              <w:pStyle w:val="ThngthngWeb"/>
              <w:spacing w:before="0" w:beforeAutospacing="0" w:after="0" w:afterAutospacing="0"/>
              <w:jc w:val="center"/>
              <w:rPr>
                <w:sz w:val="26"/>
                <w:szCs w:val="26"/>
              </w:rPr>
            </w:pPr>
            <w:ins w:id="2030" w:author="Ân Duy" w:date="2024-06-19T17:15:00Z">
              <w:r w:rsidRPr="008C7312">
                <w:rPr>
                  <w:color w:val="000000"/>
                  <w:sz w:val="26"/>
                  <w:szCs w:val="26"/>
                </w:rPr>
                <w:t>MaNCC</w:t>
              </w:r>
            </w:ins>
            <w:del w:id="2031" w:author="Ân Duy" w:date="2024-06-19T17:15:00Z">
              <w:r w:rsidR="00120AC4" w:rsidRPr="008C7312" w:rsidDel="00591738">
                <w:rPr>
                  <w:color w:val="000000"/>
                  <w:sz w:val="26"/>
                  <w:szCs w:val="26"/>
                </w:rPr>
                <w:delText>TenNCC</w:delText>
              </w:r>
            </w:del>
          </w:p>
        </w:tc>
        <w:tc>
          <w:tcPr>
            <w:tcW w:w="1412" w:type="dxa"/>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vAlign w:val="center"/>
            <w:hideMark/>
          </w:tcPr>
          <w:p w14:paraId="79605EC2" w14:textId="125058D6" w:rsidR="00120AC4" w:rsidRPr="008C7312" w:rsidRDefault="00120AC4" w:rsidP="008C7312">
            <w:pPr>
              <w:pStyle w:val="ThngthngWeb"/>
              <w:spacing w:before="0" w:beforeAutospacing="0" w:after="0" w:afterAutospacing="0"/>
              <w:jc w:val="center"/>
              <w:rPr>
                <w:sz w:val="26"/>
                <w:szCs w:val="26"/>
              </w:rPr>
            </w:pPr>
            <w:del w:id="2032" w:author="Ân Duy" w:date="2024-06-19T17:15:00Z">
              <w:r w:rsidRPr="008C7312" w:rsidDel="00591738">
                <w:rPr>
                  <w:kern w:val="24"/>
                  <w:sz w:val="26"/>
                  <w:szCs w:val="26"/>
                  <w:rPrChange w:id="2033" w:author="Ân Duy" w:date="2024-06-19T17:15:00Z">
                    <w:rPr>
                      <w:b/>
                      <w:bCs/>
                      <w:kern w:val="24"/>
                      <w:sz w:val="26"/>
                      <w:szCs w:val="26"/>
                    </w:rPr>
                  </w:rPrChange>
                </w:rPr>
                <w:delText>nvarchar</w:delText>
              </w:r>
            </w:del>
            <w:ins w:id="2034" w:author="Ân Duy" w:date="2024-06-19T17:15:00Z">
              <w:r w:rsidR="00591738" w:rsidRPr="008C7312">
                <w:rPr>
                  <w:kern w:val="24"/>
                  <w:sz w:val="26"/>
                  <w:szCs w:val="26"/>
                </w:rPr>
                <w:t>int</w:t>
              </w:r>
            </w:ins>
          </w:p>
        </w:tc>
        <w:tc>
          <w:tcPr>
            <w:tcW w:w="810" w:type="dxa"/>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vAlign w:val="center"/>
            <w:hideMark/>
          </w:tcPr>
          <w:p w14:paraId="0120311E" w14:textId="36C4273F" w:rsidR="00120AC4" w:rsidRPr="008C7312" w:rsidRDefault="00120AC4" w:rsidP="008C7312">
            <w:pPr>
              <w:pStyle w:val="ThngthngWeb"/>
              <w:spacing w:before="0" w:beforeAutospacing="0" w:after="0" w:afterAutospacing="0"/>
              <w:jc w:val="center"/>
              <w:rPr>
                <w:sz w:val="26"/>
                <w:szCs w:val="26"/>
              </w:rPr>
            </w:pPr>
            <w:del w:id="2035" w:author="Ân Duy" w:date="2024-06-19T17:15:00Z">
              <w:r w:rsidRPr="008C7312" w:rsidDel="00591738">
                <w:rPr>
                  <w:sz w:val="26"/>
                  <w:szCs w:val="26"/>
                </w:rPr>
                <w:delText>30</w:delText>
              </w:r>
            </w:del>
          </w:p>
        </w:tc>
        <w:tc>
          <w:tcPr>
            <w:tcW w:w="925" w:type="dxa"/>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vAlign w:val="center"/>
            <w:hideMark/>
          </w:tcPr>
          <w:p w14:paraId="4B08EA18" w14:textId="77777777" w:rsidR="00120AC4" w:rsidRPr="008C7312" w:rsidRDefault="00120AC4" w:rsidP="008C7312">
            <w:pPr>
              <w:pStyle w:val="ThngthngWeb"/>
              <w:spacing w:before="0" w:beforeAutospacing="0" w:after="0" w:afterAutospacing="0"/>
              <w:jc w:val="center"/>
              <w:rPr>
                <w:sz w:val="26"/>
                <w:szCs w:val="26"/>
              </w:rPr>
            </w:pPr>
            <w:r w:rsidRPr="008C7312">
              <w:rPr>
                <w:kern w:val="24"/>
                <w:sz w:val="26"/>
                <w:szCs w:val="26"/>
                <w:rPrChange w:id="2036" w:author="Ân Duy" w:date="2024-06-19T17:15:00Z">
                  <w:rPr>
                    <w:b/>
                    <w:bCs/>
                    <w:kern w:val="24"/>
                    <w:sz w:val="26"/>
                    <w:szCs w:val="26"/>
                  </w:rPr>
                </w:rPrChange>
              </w:rPr>
              <w:t>Có</w:t>
            </w:r>
          </w:p>
        </w:tc>
        <w:tc>
          <w:tcPr>
            <w:tcW w:w="1820" w:type="dxa"/>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vAlign w:val="center"/>
            <w:hideMark/>
          </w:tcPr>
          <w:p w14:paraId="30097C47" w14:textId="77777777" w:rsidR="00120AC4" w:rsidRPr="008C7312" w:rsidRDefault="00120AC4" w:rsidP="008C7312">
            <w:pPr>
              <w:pStyle w:val="ThngthngWeb"/>
              <w:spacing w:before="0" w:beforeAutospacing="0" w:after="0" w:afterAutospacing="0"/>
              <w:jc w:val="center"/>
              <w:rPr>
                <w:sz w:val="26"/>
                <w:szCs w:val="26"/>
              </w:rPr>
            </w:pPr>
            <w:r w:rsidRPr="008C7312">
              <w:rPr>
                <w:kern w:val="24"/>
                <w:sz w:val="26"/>
                <w:szCs w:val="26"/>
                <w:rPrChange w:id="2037" w:author="Ân Duy" w:date="2024-06-19T17:15:00Z">
                  <w:rPr>
                    <w:b/>
                    <w:bCs/>
                    <w:kern w:val="24"/>
                    <w:sz w:val="26"/>
                    <w:szCs w:val="26"/>
                  </w:rPr>
                </w:rPrChange>
              </w:rPr>
              <w:t>PK</w:t>
            </w:r>
          </w:p>
        </w:tc>
        <w:tc>
          <w:tcPr>
            <w:tcW w:w="1408" w:type="dxa"/>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vAlign w:val="center"/>
          </w:tcPr>
          <w:p w14:paraId="76F181C3" w14:textId="77777777" w:rsidR="00120AC4" w:rsidRPr="008C7312" w:rsidRDefault="00120AC4" w:rsidP="008C7312">
            <w:pPr>
              <w:pStyle w:val="ThngthngWeb"/>
              <w:spacing w:before="0" w:beforeAutospacing="0" w:after="0" w:afterAutospacing="0"/>
              <w:jc w:val="center"/>
              <w:rPr>
                <w:sz w:val="26"/>
                <w:szCs w:val="26"/>
              </w:rPr>
            </w:pPr>
            <w:r w:rsidRPr="008C7312">
              <w:rPr>
                <w:sz w:val="26"/>
                <w:szCs w:val="26"/>
              </w:rPr>
              <w:t>Không</w:t>
            </w:r>
          </w:p>
        </w:tc>
        <w:tc>
          <w:tcPr>
            <w:tcW w:w="1190" w:type="dxa"/>
            <w:tcBorders>
              <w:top w:val="single" w:sz="8" w:space="0" w:color="000000"/>
              <w:left w:val="single" w:sz="8" w:space="0" w:color="000000"/>
              <w:bottom w:val="single" w:sz="8" w:space="0" w:color="000000"/>
              <w:right w:val="single" w:sz="8" w:space="0" w:color="000000"/>
            </w:tcBorders>
            <w:shd w:val="clear" w:color="auto" w:fill="ECECDE"/>
            <w:vAlign w:val="center"/>
          </w:tcPr>
          <w:p w14:paraId="2A0C0B1B" w14:textId="77777777" w:rsidR="00120AC4" w:rsidRPr="008C7312" w:rsidRDefault="00120AC4" w:rsidP="008C7312">
            <w:pPr>
              <w:pStyle w:val="ThngthngWeb"/>
              <w:spacing w:before="0" w:beforeAutospacing="0" w:after="0" w:afterAutospacing="0"/>
              <w:jc w:val="center"/>
              <w:rPr>
                <w:sz w:val="26"/>
                <w:szCs w:val="26"/>
              </w:rPr>
            </w:pPr>
          </w:p>
        </w:tc>
      </w:tr>
      <w:tr w:rsidR="00120AC4" w:rsidRPr="008C7312" w14:paraId="50A58FBE" w14:textId="77777777" w:rsidTr="008C7312">
        <w:trPr>
          <w:trHeight w:val="20"/>
        </w:trPr>
        <w:tc>
          <w:tcPr>
            <w:tcW w:w="593"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hideMark/>
          </w:tcPr>
          <w:p w14:paraId="0AA77659" w14:textId="77777777" w:rsidR="00120AC4" w:rsidRPr="008C7312" w:rsidRDefault="00120AC4" w:rsidP="008C7312">
            <w:pPr>
              <w:pStyle w:val="ThngthngWeb"/>
              <w:spacing w:before="0" w:beforeAutospacing="0" w:after="0" w:afterAutospacing="0"/>
              <w:jc w:val="center"/>
              <w:rPr>
                <w:sz w:val="26"/>
                <w:szCs w:val="26"/>
              </w:rPr>
            </w:pPr>
            <w:r w:rsidRPr="008C7312">
              <w:rPr>
                <w:kern w:val="24"/>
                <w:sz w:val="26"/>
                <w:szCs w:val="26"/>
              </w:rPr>
              <w:t>2</w:t>
            </w:r>
          </w:p>
        </w:tc>
        <w:tc>
          <w:tcPr>
            <w:tcW w:w="1552"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hideMark/>
          </w:tcPr>
          <w:p w14:paraId="5573EE1A" w14:textId="6C6648C8" w:rsidR="00120AC4" w:rsidRPr="008C7312" w:rsidRDefault="00120AC4" w:rsidP="008C7312">
            <w:pPr>
              <w:pStyle w:val="ThngthngWeb"/>
              <w:spacing w:before="0" w:beforeAutospacing="0" w:after="0" w:afterAutospacing="0"/>
              <w:jc w:val="center"/>
              <w:rPr>
                <w:sz w:val="26"/>
                <w:szCs w:val="26"/>
              </w:rPr>
            </w:pPr>
            <w:del w:id="2038" w:author="Ân Duy" w:date="2024-06-19T17:15:00Z">
              <w:r w:rsidRPr="008C7312" w:rsidDel="00591738">
                <w:rPr>
                  <w:color w:val="000000"/>
                  <w:sz w:val="26"/>
                  <w:szCs w:val="26"/>
                </w:rPr>
                <w:delText>MaNCC</w:delText>
              </w:r>
            </w:del>
            <w:ins w:id="2039" w:author="Ân Duy" w:date="2024-06-19T17:15:00Z">
              <w:r w:rsidR="00591738" w:rsidRPr="008C7312">
                <w:rPr>
                  <w:color w:val="000000"/>
                  <w:sz w:val="26"/>
                  <w:szCs w:val="26"/>
                </w:rPr>
                <w:t>TenNCC</w:t>
              </w:r>
            </w:ins>
          </w:p>
        </w:tc>
        <w:tc>
          <w:tcPr>
            <w:tcW w:w="1412"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hideMark/>
          </w:tcPr>
          <w:p w14:paraId="5B823702" w14:textId="021989A5" w:rsidR="00120AC4" w:rsidRPr="008C7312" w:rsidRDefault="00120AC4" w:rsidP="008C7312">
            <w:pPr>
              <w:jc w:val="center"/>
              <w:rPr>
                <w:rFonts w:ascii="Times New Roman" w:hAnsi="Times New Roman" w:cs="Times New Roman"/>
                <w:sz w:val="26"/>
                <w:szCs w:val="26"/>
              </w:rPr>
            </w:pPr>
            <w:del w:id="2040" w:author="Ân Duy" w:date="2024-06-19T17:15:00Z">
              <w:r w:rsidRPr="008C7312" w:rsidDel="00591738">
                <w:rPr>
                  <w:rFonts w:ascii="Times New Roman" w:hAnsi="Times New Roman" w:cs="Times New Roman"/>
                  <w:sz w:val="26"/>
                  <w:szCs w:val="26"/>
                </w:rPr>
                <w:delText>varchar</w:delText>
              </w:r>
            </w:del>
            <w:ins w:id="2041" w:author="Ân Duy" w:date="2024-06-19T17:15:00Z">
              <w:r w:rsidR="00591738" w:rsidRPr="008C7312">
                <w:rPr>
                  <w:rFonts w:ascii="Times New Roman" w:hAnsi="Times New Roman" w:cs="Times New Roman"/>
                  <w:sz w:val="26"/>
                  <w:szCs w:val="26"/>
                </w:rPr>
                <w:t>nvarchar</w:t>
              </w:r>
            </w:ins>
          </w:p>
        </w:tc>
        <w:tc>
          <w:tcPr>
            <w:tcW w:w="810"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hideMark/>
          </w:tcPr>
          <w:p w14:paraId="2D852038" w14:textId="3FC65553" w:rsidR="00120AC4" w:rsidRPr="008C7312" w:rsidRDefault="00120AC4" w:rsidP="008C7312">
            <w:pPr>
              <w:jc w:val="center"/>
              <w:rPr>
                <w:rFonts w:ascii="Times New Roman" w:hAnsi="Times New Roman" w:cs="Times New Roman"/>
                <w:sz w:val="26"/>
                <w:szCs w:val="26"/>
              </w:rPr>
            </w:pPr>
            <w:del w:id="2042" w:author="Ân Duy" w:date="2024-06-19T17:15:00Z">
              <w:r w:rsidRPr="008C7312" w:rsidDel="00591738">
                <w:rPr>
                  <w:rFonts w:ascii="Times New Roman" w:hAnsi="Times New Roman" w:cs="Times New Roman"/>
                  <w:sz w:val="26"/>
                  <w:szCs w:val="26"/>
                </w:rPr>
                <w:delText>10</w:delText>
              </w:r>
            </w:del>
            <w:ins w:id="2043" w:author="Ân Duy" w:date="2024-06-19T17:15:00Z">
              <w:r w:rsidR="00591738" w:rsidRPr="008C7312">
                <w:rPr>
                  <w:rFonts w:ascii="Times New Roman" w:hAnsi="Times New Roman" w:cs="Times New Roman"/>
                  <w:sz w:val="26"/>
                  <w:szCs w:val="26"/>
                </w:rPr>
                <w:t>30</w:t>
              </w:r>
            </w:ins>
          </w:p>
        </w:tc>
        <w:tc>
          <w:tcPr>
            <w:tcW w:w="92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hideMark/>
          </w:tcPr>
          <w:p w14:paraId="6731CBAC" w14:textId="77777777" w:rsidR="00120AC4" w:rsidRPr="008C7312" w:rsidRDefault="00120AC4" w:rsidP="008C7312">
            <w:pPr>
              <w:jc w:val="center"/>
              <w:rPr>
                <w:rFonts w:ascii="Times New Roman" w:hAnsi="Times New Roman" w:cs="Times New Roman"/>
                <w:sz w:val="26"/>
                <w:szCs w:val="26"/>
              </w:rPr>
            </w:pPr>
            <w:r w:rsidRPr="008C7312">
              <w:rPr>
                <w:rFonts w:ascii="Times New Roman" w:hAnsi="Times New Roman" w:cs="Times New Roman"/>
                <w:kern w:val="24"/>
                <w:sz w:val="26"/>
                <w:szCs w:val="26"/>
                <w:rPrChange w:id="2044" w:author="Ân Duy" w:date="2024-06-19T17:15:00Z">
                  <w:rPr>
                    <w:rFonts w:ascii="Times New Roman" w:hAnsi="Times New Roman" w:cs="Times New Roman"/>
                    <w:b/>
                    <w:bCs/>
                    <w:kern w:val="24"/>
                    <w:sz w:val="26"/>
                    <w:szCs w:val="26"/>
                  </w:rPr>
                </w:rPrChange>
              </w:rPr>
              <w:t>Có</w:t>
            </w:r>
          </w:p>
        </w:tc>
        <w:tc>
          <w:tcPr>
            <w:tcW w:w="1820"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hideMark/>
          </w:tcPr>
          <w:p w14:paraId="7C5F82B0" w14:textId="77777777" w:rsidR="00120AC4" w:rsidRPr="008C7312" w:rsidRDefault="00120AC4" w:rsidP="008C7312">
            <w:pPr>
              <w:jc w:val="center"/>
              <w:rPr>
                <w:rFonts w:ascii="Times New Roman" w:hAnsi="Times New Roman" w:cs="Times New Roman"/>
                <w:sz w:val="26"/>
                <w:szCs w:val="26"/>
              </w:rPr>
            </w:pPr>
          </w:p>
        </w:tc>
        <w:tc>
          <w:tcPr>
            <w:tcW w:w="1408"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772587C8" w14:textId="77777777" w:rsidR="00120AC4" w:rsidRPr="008C7312" w:rsidRDefault="00120AC4" w:rsidP="008C7312">
            <w:pPr>
              <w:pStyle w:val="ThngthngWeb"/>
              <w:spacing w:before="0" w:beforeAutospacing="0" w:after="0" w:afterAutospacing="0"/>
              <w:jc w:val="center"/>
              <w:rPr>
                <w:sz w:val="26"/>
                <w:szCs w:val="26"/>
              </w:rPr>
            </w:pPr>
            <w:r w:rsidRPr="008C7312">
              <w:rPr>
                <w:sz w:val="26"/>
                <w:szCs w:val="26"/>
              </w:rPr>
              <w:t>Không</w:t>
            </w:r>
          </w:p>
        </w:tc>
        <w:tc>
          <w:tcPr>
            <w:tcW w:w="1190" w:type="dxa"/>
            <w:tcBorders>
              <w:top w:val="single" w:sz="8" w:space="0" w:color="000000"/>
              <w:left w:val="single" w:sz="8" w:space="0" w:color="000000"/>
              <w:bottom w:val="single" w:sz="8" w:space="0" w:color="000000"/>
              <w:right w:val="single" w:sz="8" w:space="0" w:color="000000"/>
            </w:tcBorders>
            <w:shd w:val="clear" w:color="auto" w:fill="F6F6EF"/>
            <w:vAlign w:val="center"/>
          </w:tcPr>
          <w:p w14:paraId="75D6E895" w14:textId="77777777" w:rsidR="00120AC4" w:rsidRPr="008C7312" w:rsidRDefault="00120AC4" w:rsidP="008C7312">
            <w:pPr>
              <w:pStyle w:val="ThngthngWeb"/>
              <w:spacing w:before="0" w:beforeAutospacing="0" w:after="0" w:afterAutospacing="0"/>
              <w:jc w:val="center"/>
              <w:rPr>
                <w:sz w:val="26"/>
                <w:szCs w:val="26"/>
              </w:rPr>
            </w:pPr>
          </w:p>
        </w:tc>
      </w:tr>
    </w:tbl>
    <w:p w14:paraId="7A885059" w14:textId="77777777" w:rsidR="00120AC4" w:rsidRDefault="00120AC4" w:rsidP="00120AC4">
      <w:pPr>
        <w:pStyle w:val="u3"/>
      </w:pPr>
      <w:bookmarkStart w:id="2045" w:name="_Toc172974206"/>
      <w:r>
        <w:t>Bảng Loại Sách</w:t>
      </w:r>
      <w:bookmarkEnd w:id="2045"/>
    </w:p>
    <w:tbl>
      <w:tblPr>
        <w:tblW w:w="9710" w:type="dxa"/>
        <w:tblCellMar>
          <w:left w:w="0" w:type="dxa"/>
          <w:right w:w="0" w:type="dxa"/>
        </w:tblCellMar>
        <w:tblLook w:val="0420" w:firstRow="1" w:lastRow="0" w:firstColumn="0" w:lastColumn="0" w:noHBand="0" w:noVBand="1"/>
      </w:tblPr>
      <w:tblGrid>
        <w:gridCol w:w="635"/>
        <w:gridCol w:w="1916"/>
        <w:gridCol w:w="1977"/>
        <w:gridCol w:w="808"/>
        <w:gridCol w:w="1011"/>
        <w:gridCol w:w="1330"/>
        <w:gridCol w:w="1185"/>
        <w:gridCol w:w="848"/>
      </w:tblGrid>
      <w:tr w:rsidR="00591738" w:rsidRPr="008C7312" w14:paraId="4056AD5C" w14:textId="77777777" w:rsidTr="008C7312">
        <w:trPr>
          <w:trHeight w:val="584"/>
        </w:trPr>
        <w:tc>
          <w:tcPr>
            <w:tcW w:w="609"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vAlign w:val="center"/>
            <w:hideMark/>
          </w:tcPr>
          <w:p w14:paraId="5A7F6EDA" w14:textId="77777777" w:rsidR="00120AC4" w:rsidRPr="008C7312" w:rsidRDefault="00120AC4">
            <w:pPr>
              <w:jc w:val="center"/>
              <w:rPr>
                <w:rFonts w:ascii="Times New Roman" w:hAnsi="Times New Roman" w:cs="Times New Roman"/>
                <w:b/>
                <w:bCs/>
                <w:sz w:val="26"/>
                <w:szCs w:val="26"/>
                <w:rPrChange w:id="2046" w:author="Ân Duy" w:date="2024-06-19T17:16:00Z">
                  <w:rPr/>
                </w:rPrChange>
              </w:rPr>
              <w:pPrChange w:id="2047" w:author="Ân Duy" w:date="2024-06-19T17:11:00Z">
                <w:pPr>
                  <w:spacing w:line="240" w:lineRule="auto"/>
                  <w:jc w:val="center"/>
                </w:pPr>
              </w:pPrChange>
            </w:pPr>
            <w:r w:rsidRPr="008C7312">
              <w:rPr>
                <w:rFonts w:ascii="Times New Roman" w:hAnsi="Times New Roman" w:cs="Times New Roman"/>
                <w:b/>
                <w:bCs/>
                <w:sz w:val="26"/>
                <w:szCs w:val="26"/>
                <w:rPrChange w:id="2048" w:author="Ân Duy" w:date="2024-06-19T17:16:00Z">
                  <w:rPr/>
                </w:rPrChange>
              </w:rPr>
              <w:t>TT</w:t>
            </w:r>
          </w:p>
        </w:tc>
        <w:tc>
          <w:tcPr>
            <w:tcW w:w="2075"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vAlign w:val="center"/>
            <w:hideMark/>
          </w:tcPr>
          <w:p w14:paraId="65CC793C" w14:textId="77777777" w:rsidR="00120AC4" w:rsidRPr="008C7312" w:rsidRDefault="00120AC4">
            <w:pPr>
              <w:jc w:val="center"/>
              <w:rPr>
                <w:rFonts w:ascii="Times New Roman" w:hAnsi="Times New Roman" w:cs="Times New Roman"/>
                <w:b/>
                <w:bCs/>
                <w:sz w:val="26"/>
                <w:szCs w:val="26"/>
                <w:rPrChange w:id="2049" w:author="Ân Duy" w:date="2024-06-19T17:16:00Z">
                  <w:rPr/>
                </w:rPrChange>
              </w:rPr>
              <w:pPrChange w:id="2050" w:author="Ân Duy" w:date="2024-06-19T17:11:00Z">
                <w:pPr>
                  <w:spacing w:line="240" w:lineRule="auto"/>
                  <w:jc w:val="center"/>
                </w:pPr>
              </w:pPrChange>
            </w:pPr>
            <w:r w:rsidRPr="008C7312">
              <w:rPr>
                <w:rFonts w:ascii="Times New Roman" w:hAnsi="Times New Roman" w:cs="Times New Roman"/>
                <w:b/>
                <w:bCs/>
                <w:sz w:val="26"/>
                <w:szCs w:val="26"/>
                <w:rPrChange w:id="2051" w:author="Ân Duy" w:date="2024-06-19T17:16:00Z">
                  <w:rPr/>
                </w:rPrChange>
              </w:rPr>
              <w:t>Tên thuộc tính (Field name)</w:t>
            </w:r>
          </w:p>
        </w:tc>
        <w:tc>
          <w:tcPr>
            <w:tcW w:w="1348"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vAlign w:val="center"/>
            <w:hideMark/>
          </w:tcPr>
          <w:p w14:paraId="7053DD0B" w14:textId="77777777" w:rsidR="00120AC4" w:rsidRPr="008C7312" w:rsidRDefault="00120AC4">
            <w:pPr>
              <w:jc w:val="center"/>
              <w:rPr>
                <w:rFonts w:ascii="Times New Roman" w:hAnsi="Times New Roman" w:cs="Times New Roman"/>
                <w:b/>
                <w:bCs/>
                <w:sz w:val="26"/>
                <w:szCs w:val="26"/>
                <w:rPrChange w:id="2052" w:author="Ân Duy" w:date="2024-06-19T17:16:00Z">
                  <w:rPr/>
                </w:rPrChange>
              </w:rPr>
              <w:pPrChange w:id="2053" w:author="Ân Duy" w:date="2024-06-19T17:11:00Z">
                <w:pPr>
                  <w:spacing w:line="240" w:lineRule="auto"/>
                  <w:jc w:val="center"/>
                </w:pPr>
              </w:pPrChange>
            </w:pPr>
            <w:r w:rsidRPr="008C7312">
              <w:rPr>
                <w:rFonts w:ascii="Times New Roman" w:hAnsi="Times New Roman" w:cs="Times New Roman"/>
                <w:b/>
                <w:bCs/>
                <w:sz w:val="26"/>
                <w:szCs w:val="26"/>
                <w:rPrChange w:id="2054" w:author="Ân Duy" w:date="2024-06-19T17:16:00Z">
                  <w:rPr/>
                </w:rPrChange>
              </w:rPr>
              <w:t>Kiểu dữ liệu</w:t>
            </w:r>
          </w:p>
        </w:tc>
        <w:tc>
          <w:tcPr>
            <w:tcW w:w="801"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vAlign w:val="center"/>
            <w:hideMark/>
          </w:tcPr>
          <w:p w14:paraId="5C53DE90" w14:textId="77777777" w:rsidR="00120AC4" w:rsidRPr="008C7312" w:rsidRDefault="00120AC4">
            <w:pPr>
              <w:jc w:val="center"/>
              <w:rPr>
                <w:rFonts w:ascii="Times New Roman" w:hAnsi="Times New Roman" w:cs="Times New Roman"/>
                <w:b/>
                <w:bCs/>
                <w:sz w:val="26"/>
                <w:szCs w:val="26"/>
                <w:rPrChange w:id="2055" w:author="Ân Duy" w:date="2024-06-19T17:16:00Z">
                  <w:rPr/>
                </w:rPrChange>
              </w:rPr>
              <w:pPrChange w:id="2056" w:author="Ân Duy" w:date="2024-06-19T17:11:00Z">
                <w:pPr>
                  <w:spacing w:line="240" w:lineRule="auto"/>
                  <w:jc w:val="center"/>
                </w:pPr>
              </w:pPrChange>
            </w:pPr>
            <w:r w:rsidRPr="008C7312">
              <w:rPr>
                <w:rFonts w:ascii="Times New Roman" w:hAnsi="Times New Roman" w:cs="Times New Roman"/>
                <w:b/>
                <w:bCs/>
                <w:sz w:val="26"/>
                <w:szCs w:val="26"/>
                <w:rPrChange w:id="2057" w:author="Ân Duy" w:date="2024-06-19T17:16:00Z">
                  <w:rPr/>
                </w:rPrChange>
              </w:rPr>
              <w:t>Độ rộng</w:t>
            </w:r>
          </w:p>
        </w:tc>
        <w:tc>
          <w:tcPr>
            <w:tcW w:w="955"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vAlign w:val="center"/>
            <w:hideMark/>
          </w:tcPr>
          <w:p w14:paraId="188E25FD" w14:textId="77777777" w:rsidR="00120AC4" w:rsidRPr="008C7312" w:rsidRDefault="00120AC4">
            <w:pPr>
              <w:jc w:val="center"/>
              <w:rPr>
                <w:rFonts w:ascii="Times New Roman" w:hAnsi="Times New Roman" w:cs="Times New Roman"/>
                <w:b/>
                <w:bCs/>
                <w:sz w:val="26"/>
                <w:szCs w:val="26"/>
                <w:rPrChange w:id="2058" w:author="Ân Duy" w:date="2024-06-19T17:16:00Z">
                  <w:rPr/>
                </w:rPrChange>
              </w:rPr>
              <w:pPrChange w:id="2059" w:author="Ân Duy" w:date="2024-06-19T17:11:00Z">
                <w:pPr>
                  <w:spacing w:line="240" w:lineRule="auto"/>
                  <w:jc w:val="center"/>
                </w:pPr>
              </w:pPrChange>
            </w:pPr>
            <w:r w:rsidRPr="008C7312">
              <w:rPr>
                <w:rFonts w:ascii="Times New Roman" w:hAnsi="Times New Roman" w:cs="Times New Roman"/>
                <w:b/>
                <w:bCs/>
                <w:sz w:val="26"/>
                <w:szCs w:val="26"/>
                <w:rPrChange w:id="2060" w:author="Ân Duy" w:date="2024-06-19T17:16:00Z">
                  <w:rPr/>
                </w:rPrChange>
              </w:rPr>
              <w:t>Not NULL</w:t>
            </w:r>
          </w:p>
        </w:tc>
        <w:tc>
          <w:tcPr>
            <w:tcW w:w="1595"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vAlign w:val="center"/>
            <w:hideMark/>
          </w:tcPr>
          <w:p w14:paraId="20540F10" w14:textId="77777777" w:rsidR="00120AC4" w:rsidRPr="008C7312" w:rsidRDefault="00120AC4">
            <w:pPr>
              <w:jc w:val="center"/>
              <w:rPr>
                <w:rFonts w:ascii="Times New Roman" w:hAnsi="Times New Roman" w:cs="Times New Roman"/>
                <w:b/>
                <w:bCs/>
                <w:sz w:val="26"/>
                <w:szCs w:val="26"/>
                <w:rPrChange w:id="2061" w:author="Ân Duy" w:date="2024-06-19T17:16:00Z">
                  <w:rPr/>
                </w:rPrChange>
              </w:rPr>
              <w:pPrChange w:id="2062" w:author="Ân Duy" w:date="2024-06-19T17:11:00Z">
                <w:pPr>
                  <w:spacing w:line="240" w:lineRule="auto"/>
                  <w:jc w:val="center"/>
                </w:pPr>
              </w:pPrChange>
            </w:pPr>
            <w:r w:rsidRPr="008C7312">
              <w:rPr>
                <w:rFonts w:ascii="Times New Roman" w:hAnsi="Times New Roman" w:cs="Times New Roman"/>
                <w:b/>
                <w:bCs/>
                <w:sz w:val="26"/>
                <w:szCs w:val="26"/>
                <w:rPrChange w:id="2063" w:author="Ân Duy" w:date="2024-06-19T17:16:00Z">
                  <w:rPr/>
                </w:rPrChange>
              </w:rPr>
              <w:t>Ràng buộc / Miền giá trị</w:t>
            </w:r>
          </w:p>
        </w:tc>
        <w:tc>
          <w:tcPr>
            <w:tcW w:w="1297"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vAlign w:val="center"/>
            <w:hideMark/>
          </w:tcPr>
          <w:p w14:paraId="53D29C79" w14:textId="77777777" w:rsidR="00120AC4" w:rsidRPr="008C7312" w:rsidRDefault="00120AC4">
            <w:pPr>
              <w:jc w:val="center"/>
              <w:rPr>
                <w:rFonts w:ascii="Times New Roman" w:hAnsi="Times New Roman" w:cs="Times New Roman"/>
                <w:b/>
                <w:bCs/>
                <w:sz w:val="26"/>
                <w:szCs w:val="26"/>
                <w:rPrChange w:id="2064" w:author="Ân Duy" w:date="2024-06-19T17:16:00Z">
                  <w:rPr/>
                </w:rPrChange>
              </w:rPr>
              <w:pPrChange w:id="2065" w:author="Ân Duy" w:date="2024-06-19T17:11:00Z">
                <w:pPr>
                  <w:spacing w:line="240" w:lineRule="auto"/>
                  <w:jc w:val="center"/>
                </w:pPr>
              </w:pPrChange>
            </w:pPr>
            <w:r w:rsidRPr="008C7312">
              <w:rPr>
                <w:rFonts w:ascii="Times New Roman" w:hAnsi="Times New Roman" w:cs="Times New Roman"/>
                <w:b/>
                <w:bCs/>
                <w:sz w:val="26"/>
                <w:szCs w:val="26"/>
                <w:rPrChange w:id="2066" w:author="Ân Duy" w:date="2024-06-19T17:16:00Z">
                  <w:rPr/>
                </w:rPrChange>
              </w:rPr>
              <w:t>Mã hóa</w:t>
            </w:r>
          </w:p>
        </w:tc>
        <w:tc>
          <w:tcPr>
            <w:tcW w:w="1030" w:type="dxa"/>
            <w:tcBorders>
              <w:top w:val="single" w:sz="8" w:space="0" w:color="000000"/>
              <w:left w:val="single" w:sz="8" w:space="0" w:color="000000"/>
              <w:bottom w:val="single" w:sz="8" w:space="0" w:color="000000"/>
              <w:right w:val="single" w:sz="8" w:space="0" w:color="000000"/>
            </w:tcBorders>
            <w:shd w:val="clear" w:color="auto" w:fill="CCCC99"/>
            <w:vAlign w:val="center"/>
          </w:tcPr>
          <w:p w14:paraId="51C9A89F" w14:textId="77777777" w:rsidR="00120AC4" w:rsidRPr="008C7312" w:rsidRDefault="00120AC4">
            <w:pPr>
              <w:jc w:val="center"/>
              <w:rPr>
                <w:rFonts w:ascii="Times New Roman" w:hAnsi="Times New Roman" w:cs="Times New Roman"/>
                <w:b/>
                <w:bCs/>
                <w:sz w:val="26"/>
                <w:szCs w:val="26"/>
                <w:rPrChange w:id="2067" w:author="Ân Duy" w:date="2024-06-19T17:16:00Z">
                  <w:rPr/>
                </w:rPrChange>
              </w:rPr>
              <w:pPrChange w:id="2068" w:author="Ân Duy" w:date="2024-06-19T17:11:00Z">
                <w:pPr>
                  <w:spacing w:line="240" w:lineRule="auto"/>
                  <w:jc w:val="center"/>
                </w:pPr>
              </w:pPrChange>
            </w:pPr>
            <w:r w:rsidRPr="008C7312">
              <w:rPr>
                <w:rFonts w:ascii="Times New Roman" w:hAnsi="Times New Roman" w:cs="Times New Roman"/>
                <w:b/>
                <w:bCs/>
                <w:sz w:val="26"/>
                <w:szCs w:val="26"/>
                <w:rPrChange w:id="2069" w:author="Ân Duy" w:date="2024-06-19T17:16:00Z">
                  <w:rPr/>
                </w:rPrChange>
              </w:rPr>
              <w:t>Diễn giải</w:t>
            </w:r>
          </w:p>
        </w:tc>
      </w:tr>
      <w:tr w:rsidR="00591738" w:rsidRPr="008C7312" w14:paraId="07C11A65" w14:textId="77777777" w:rsidTr="008C7312">
        <w:trPr>
          <w:trHeight w:val="20"/>
        </w:trPr>
        <w:tc>
          <w:tcPr>
            <w:tcW w:w="609" w:type="dxa"/>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vAlign w:val="center"/>
            <w:hideMark/>
          </w:tcPr>
          <w:p w14:paraId="584574D8" w14:textId="77777777" w:rsidR="00120AC4" w:rsidRPr="008C7312" w:rsidRDefault="00120AC4">
            <w:pPr>
              <w:jc w:val="center"/>
              <w:rPr>
                <w:sz w:val="26"/>
                <w:szCs w:val="26"/>
              </w:rPr>
              <w:pPrChange w:id="2070" w:author="Ân Duy" w:date="2024-06-19T17:11:00Z">
                <w:pPr>
                  <w:pStyle w:val="ThngthngWeb"/>
                  <w:spacing w:before="0" w:beforeAutospacing="0" w:after="0" w:afterAutospacing="0"/>
                  <w:jc w:val="center"/>
                </w:pPr>
              </w:pPrChange>
            </w:pPr>
            <w:r w:rsidRPr="008C7312">
              <w:rPr>
                <w:rFonts w:ascii="Times New Roman" w:hAnsi="Times New Roman" w:cs="Times New Roman"/>
                <w:sz w:val="26"/>
                <w:szCs w:val="26"/>
                <w:rPrChange w:id="2071" w:author="Ân Duy" w:date="2024-06-19T17:11:00Z">
                  <w:rPr/>
                </w:rPrChange>
              </w:rPr>
              <w:t>1</w:t>
            </w:r>
          </w:p>
        </w:tc>
        <w:tc>
          <w:tcPr>
            <w:tcW w:w="2075" w:type="dxa"/>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vAlign w:val="center"/>
            <w:hideMark/>
          </w:tcPr>
          <w:p w14:paraId="7BA054D0" w14:textId="727A4E79" w:rsidR="00120AC4" w:rsidRPr="008C7312" w:rsidRDefault="00120AC4">
            <w:pPr>
              <w:jc w:val="center"/>
              <w:rPr>
                <w:sz w:val="26"/>
                <w:szCs w:val="26"/>
              </w:rPr>
              <w:pPrChange w:id="2072" w:author="Ân Duy" w:date="2024-06-19T17:11:00Z">
                <w:pPr>
                  <w:pStyle w:val="ThngthngWeb"/>
                  <w:spacing w:before="0" w:beforeAutospacing="0" w:after="0" w:afterAutospacing="0"/>
                  <w:jc w:val="center"/>
                </w:pPr>
              </w:pPrChange>
            </w:pPr>
            <w:del w:id="2073" w:author="Ân Duy" w:date="2024-06-19T17:16:00Z">
              <w:r w:rsidRPr="008C7312" w:rsidDel="00591738">
                <w:rPr>
                  <w:rFonts w:ascii="Times New Roman" w:hAnsi="Times New Roman" w:cs="Times New Roman"/>
                  <w:color w:val="000000"/>
                  <w:sz w:val="26"/>
                  <w:szCs w:val="26"/>
                  <w:lang w:val="vi-VN"/>
                  <w:rPrChange w:id="2074" w:author="Ân Duy" w:date="2024-06-19T17:11:00Z">
                    <w:rPr>
                      <w:color w:val="000000"/>
                      <w:lang w:val="vi-VN"/>
                    </w:rPr>
                  </w:rPrChange>
                </w:rPr>
                <w:delText>TenLS</w:delText>
              </w:r>
            </w:del>
            <w:ins w:id="2075" w:author="Ân Duy" w:date="2024-06-19T17:16:00Z">
              <w:r w:rsidR="00591738" w:rsidRPr="008C7312">
                <w:rPr>
                  <w:rFonts w:ascii="Times New Roman" w:hAnsi="Times New Roman" w:cs="Times New Roman"/>
                  <w:color w:val="000000"/>
                  <w:sz w:val="26"/>
                  <w:szCs w:val="26"/>
                </w:rPr>
                <w:t>MaLS</w:t>
              </w:r>
            </w:ins>
          </w:p>
        </w:tc>
        <w:tc>
          <w:tcPr>
            <w:tcW w:w="1348" w:type="dxa"/>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vAlign w:val="center"/>
            <w:hideMark/>
          </w:tcPr>
          <w:p w14:paraId="50E2A14E" w14:textId="27BB28A9" w:rsidR="00120AC4" w:rsidRPr="008C7312" w:rsidRDefault="00120AC4">
            <w:pPr>
              <w:jc w:val="center"/>
              <w:rPr>
                <w:sz w:val="26"/>
                <w:szCs w:val="26"/>
              </w:rPr>
              <w:pPrChange w:id="2076" w:author="Ân Duy" w:date="2024-06-19T17:11:00Z">
                <w:pPr>
                  <w:pStyle w:val="ThngthngWeb"/>
                  <w:spacing w:before="0" w:beforeAutospacing="0" w:after="0" w:afterAutospacing="0"/>
                  <w:jc w:val="center"/>
                </w:pPr>
              </w:pPrChange>
            </w:pPr>
            <w:del w:id="2077" w:author="Ân Duy" w:date="2024-06-19T17:16:00Z">
              <w:r w:rsidRPr="008C7312" w:rsidDel="00591738">
                <w:rPr>
                  <w:rFonts w:ascii="Times New Roman" w:hAnsi="Times New Roman" w:cs="Times New Roman"/>
                  <w:sz w:val="26"/>
                  <w:szCs w:val="26"/>
                  <w:rPrChange w:id="2078" w:author="Ân Duy" w:date="2024-06-19T17:11:00Z">
                    <w:rPr/>
                  </w:rPrChange>
                </w:rPr>
                <w:delText>nvarchar</w:delText>
              </w:r>
            </w:del>
            <w:ins w:id="2079" w:author="Ân Duy" w:date="2024-06-19T17:16:00Z">
              <w:r w:rsidR="00591738" w:rsidRPr="008C7312">
                <w:rPr>
                  <w:rFonts w:ascii="Times New Roman" w:hAnsi="Times New Roman" w:cs="Times New Roman"/>
                  <w:sz w:val="26"/>
                  <w:szCs w:val="26"/>
                </w:rPr>
                <w:t>int</w:t>
              </w:r>
            </w:ins>
          </w:p>
        </w:tc>
        <w:tc>
          <w:tcPr>
            <w:tcW w:w="801" w:type="dxa"/>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vAlign w:val="center"/>
            <w:hideMark/>
          </w:tcPr>
          <w:p w14:paraId="2152FCFD" w14:textId="409A8F24" w:rsidR="00120AC4" w:rsidRPr="008C7312" w:rsidRDefault="00120AC4">
            <w:pPr>
              <w:jc w:val="center"/>
              <w:rPr>
                <w:sz w:val="26"/>
                <w:szCs w:val="26"/>
              </w:rPr>
              <w:pPrChange w:id="2080" w:author="Ân Duy" w:date="2024-06-19T17:11:00Z">
                <w:pPr>
                  <w:pStyle w:val="ThngthngWeb"/>
                  <w:spacing w:before="0" w:beforeAutospacing="0" w:after="0" w:afterAutospacing="0"/>
                  <w:jc w:val="center"/>
                </w:pPr>
              </w:pPrChange>
            </w:pPr>
          </w:p>
        </w:tc>
        <w:tc>
          <w:tcPr>
            <w:tcW w:w="955" w:type="dxa"/>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vAlign w:val="center"/>
            <w:hideMark/>
          </w:tcPr>
          <w:p w14:paraId="07C02C9D" w14:textId="77777777" w:rsidR="00120AC4" w:rsidRPr="008C7312" w:rsidRDefault="00120AC4">
            <w:pPr>
              <w:jc w:val="center"/>
              <w:rPr>
                <w:sz w:val="26"/>
                <w:szCs w:val="26"/>
              </w:rPr>
              <w:pPrChange w:id="2081" w:author="Ân Duy" w:date="2024-06-19T17:11:00Z">
                <w:pPr>
                  <w:pStyle w:val="ThngthngWeb"/>
                  <w:spacing w:before="0" w:beforeAutospacing="0" w:after="0" w:afterAutospacing="0"/>
                  <w:jc w:val="center"/>
                </w:pPr>
              </w:pPrChange>
            </w:pPr>
            <w:r w:rsidRPr="008C7312">
              <w:rPr>
                <w:rFonts w:ascii="Times New Roman" w:hAnsi="Times New Roman" w:cs="Times New Roman"/>
                <w:sz w:val="26"/>
                <w:szCs w:val="26"/>
                <w:rPrChange w:id="2082" w:author="Ân Duy" w:date="2024-06-19T17:11:00Z">
                  <w:rPr/>
                </w:rPrChange>
              </w:rPr>
              <w:t>Có</w:t>
            </w:r>
          </w:p>
        </w:tc>
        <w:tc>
          <w:tcPr>
            <w:tcW w:w="1595" w:type="dxa"/>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vAlign w:val="center"/>
            <w:hideMark/>
          </w:tcPr>
          <w:p w14:paraId="727C2713" w14:textId="77777777" w:rsidR="00120AC4" w:rsidRPr="008C7312" w:rsidRDefault="00120AC4">
            <w:pPr>
              <w:jc w:val="center"/>
              <w:rPr>
                <w:sz w:val="26"/>
                <w:szCs w:val="26"/>
              </w:rPr>
              <w:pPrChange w:id="2083" w:author="Ân Duy" w:date="2024-06-19T17:11:00Z">
                <w:pPr>
                  <w:pStyle w:val="ThngthngWeb"/>
                  <w:spacing w:before="0" w:beforeAutospacing="0" w:after="0" w:afterAutospacing="0"/>
                  <w:jc w:val="center"/>
                </w:pPr>
              </w:pPrChange>
            </w:pPr>
            <w:r w:rsidRPr="008C7312">
              <w:rPr>
                <w:rFonts w:ascii="Times New Roman" w:hAnsi="Times New Roman" w:cs="Times New Roman"/>
                <w:sz w:val="26"/>
                <w:szCs w:val="26"/>
                <w:rPrChange w:id="2084" w:author="Ân Duy" w:date="2024-06-19T17:11:00Z">
                  <w:rPr/>
                </w:rPrChange>
              </w:rPr>
              <w:t>PK</w:t>
            </w:r>
          </w:p>
        </w:tc>
        <w:tc>
          <w:tcPr>
            <w:tcW w:w="1297" w:type="dxa"/>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vAlign w:val="center"/>
          </w:tcPr>
          <w:p w14:paraId="1FF3EBE8" w14:textId="77777777" w:rsidR="00120AC4" w:rsidRPr="008C7312" w:rsidRDefault="00120AC4">
            <w:pPr>
              <w:jc w:val="center"/>
              <w:rPr>
                <w:sz w:val="26"/>
                <w:szCs w:val="26"/>
              </w:rPr>
              <w:pPrChange w:id="2085" w:author="Ân Duy" w:date="2024-06-19T17:11:00Z">
                <w:pPr>
                  <w:pStyle w:val="ThngthngWeb"/>
                  <w:spacing w:before="0" w:beforeAutospacing="0" w:after="0" w:afterAutospacing="0"/>
                  <w:jc w:val="center"/>
                </w:pPr>
              </w:pPrChange>
            </w:pPr>
            <w:r w:rsidRPr="008C7312">
              <w:rPr>
                <w:rFonts w:ascii="Times New Roman" w:hAnsi="Times New Roman" w:cs="Times New Roman"/>
                <w:sz w:val="26"/>
                <w:szCs w:val="26"/>
                <w:rPrChange w:id="2086" w:author="Ân Duy" w:date="2024-06-19T17:11:00Z">
                  <w:rPr/>
                </w:rPrChange>
              </w:rPr>
              <w:t>Không</w:t>
            </w:r>
          </w:p>
        </w:tc>
        <w:tc>
          <w:tcPr>
            <w:tcW w:w="1030" w:type="dxa"/>
            <w:tcBorders>
              <w:top w:val="single" w:sz="8" w:space="0" w:color="000000"/>
              <w:left w:val="single" w:sz="8" w:space="0" w:color="000000"/>
              <w:bottom w:val="single" w:sz="8" w:space="0" w:color="000000"/>
              <w:right w:val="single" w:sz="8" w:space="0" w:color="000000"/>
            </w:tcBorders>
            <w:shd w:val="clear" w:color="auto" w:fill="ECECDE"/>
            <w:vAlign w:val="center"/>
          </w:tcPr>
          <w:p w14:paraId="6BADDB40" w14:textId="77777777" w:rsidR="00120AC4" w:rsidRPr="008C7312" w:rsidRDefault="00120AC4">
            <w:pPr>
              <w:jc w:val="center"/>
              <w:rPr>
                <w:sz w:val="26"/>
                <w:szCs w:val="26"/>
              </w:rPr>
              <w:pPrChange w:id="2087" w:author="Ân Duy" w:date="2024-06-19T17:11:00Z">
                <w:pPr>
                  <w:pStyle w:val="ThngthngWeb"/>
                  <w:spacing w:before="0" w:beforeAutospacing="0" w:after="0" w:afterAutospacing="0"/>
                  <w:jc w:val="center"/>
                </w:pPr>
              </w:pPrChange>
            </w:pPr>
          </w:p>
        </w:tc>
      </w:tr>
      <w:tr w:rsidR="00591738" w:rsidRPr="008C7312" w14:paraId="0D52C857" w14:textId="77777777" w:rsidTr="008C7312">
        <w:trPr>
          <w:trHeight w:val="20"/>
        </w:trPr>
        <w:tc>
          <w:tcPr>
            <w:tcW w:w="609"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hideMark/>
          </w:tcPr>
          <w:p w14:paraId="161E36C9" w14:textId="77777777" w:rsidR="00120AC4" w:rsidRPr="008C7312" w:rsidRDefault="00120AC4">
            <w:pPr>
              <w:jc w:val="center"/>
              <w:rPr>
                <w:sz w:val="26"/>
                <w:szCs w:val="26"/>
              </w:rPr>
              <w:pPrChange w:id="2088" w:author="Ân Duy" w:date="2024-06-19T17:11:00Z">
                <w:pPr>
                  <w:pStyle w:val="ThngthngWeb"/>
                  <w:spacing w:before="0" w:beforeAutospacing="0" w:after="0" w:afterAutospacing="0"/>
                  <w:jc w:val="center"/>
                </w:pPr>
              </w:pPrChange>
            </w:pPr>
            <w:r w:rsidRPr="008C7312">
              <w:rPr>
                <w:rFonts w:ascii="Times New Roman" w:hAnsi="Times New Roman" w:cs="Times New Roman"/>
                <w:sz w:val="26"/>
                <w:szCs w:val="26"/>
                <w:rPrChange w:id="2089" w:author="Ân Duy" w:date="2024-06-19T17:11:00Z">
                  <w:rPr/>
                </w:rPrChange>
              </w:rPr>
              <w:t>2</w:t>
            </w:r>
          </w:p>
        </w:tc>
        <w:tc>
          <w:tcPr>
            <w:tcW w:w="207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hideMark/>
          </w:tcPr>
          <w:p w14:paraId="2028894C" w14:textId="6FBE7DEF" w:rsidR="00120AC4" w:rsidRPr="008C7312" w:rsidRDefault="00120AC4">
            <w:pPr>
              <w:jc w:val="center"/>
              <w:rPr>
                <w:sz w:val="26"/>
                <w:szCs w:val="26"/>
              </w:rPr>
              <w:pPrChange w:id="2090" w:author="Ân Duy" w:date="2024-06-19T17:11:00Z">
                <w:pPr>
                  <w:pStyle w:val="ThngthngWeb"/>
                  <w:spacing w:before="0" w:beforeAutospacing="0" w:after="0" w:afterAutospacing="0"/>
                  <w:jc w:val="center"/>
                </w:pPr>
              </w:pPrChange>
            </w:pPr>
            <w:del w:id="2091" w:author="Ân Duy" w:date="2024-06-19T17:16:00Z">
              <w:r w:rsidRPr="008C7312" w:rsidDel="00591738">
                <w:rPr>
                  <w:rFonts w:ascii="Times New Roman" w:hAnsi="Times New Roman" w:cs="Times New Roman"/>
                  <w:color w:val="000000"/>
                  <w:sz w:val="26"/>
                  <w:szCs w:val="26"/>
                  <w:lang w:val="vi-VN"/>
                  <w:rPrChange w:id="2092" w:author="Ân Duy" w:date="2024-06-19T17:11:00Z">
                    <w:rPr>
                      <w:color w:val="000000"/>
                      <w:lang w:val="vi-VN"/>
                    </w:rPr>
                  </w:rPrChange>
                </w:rPr>
                <w:delText>MaLS</w:delText>
              </w:r>
            </w:del>
            <w:ins w:id="2093" w:author="Ân Duy" w:date="2024-06-19T17:16:00Z">
              <w:r w:rsidR="00591738" w:rsidRPr="008C7312">
                <w:rPr>
                  <w:rFonts w:ascii="Times New Roman" w:hAnsi="Times New Roman" w:cs="Times New Roman"/>
                  <w:color w:val="000000"/>
                  <w:sz w:val="26"/>
                  <w:szCs w:val="26"/>
                </w:rPr>
                <w:t>TenLS</w:t>
              </w:r>
            </w:ins>
          </w:p>
        </w:tc>
        <w:tc>
          <w:tcPr>
            <w:tcW w:w="1348"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hideMark/>
          </w:tcPr>
          <w:p w14:paraId="4E27FF00" w14:textId="6D25758A" w:rsidR="00120AC4" w:rsidRPr="008C7312" w:rsidRDefault="00120AC4" w:rsidP="008C7312">
            <w:pPr>
              <w:jc w:val="center"/>
              <w:rPr>
                <w:rFonts w:ascii="Times New Roman" w:hAnsi="Times New Roman" w:cs="Times New Roman"/>
                <w:sz w:val="26"/>
                <w:szCs w:val="26"/>
                <w:rPrChange w:id="2094" w:author="Ân Duy" w:date="2024-06-19T17:11:00Z">
                  <w:rPr/>
                </w:rPrChange>
              </w:rPr>
            </w:pPr>
            <w:del w:id="2095" w:author="Ân Duy" w:date="2024-06-19T17:16:00Z">
              <w:r w:rsidRPr="008C7312" w:rsidDel="00591738">
                <w:rPr>
                  <w:rFonts w:ascii="Times New Roman" w:hAnsi="Times New Roman" w:cs="Times New Roman"/>
                  <w:sz w:val="26"/>
                  <w:szCs w:val="26"/>
                  <w:rPrChange w:id="2096" w:author="Ân Duy" w:date="2024-06-19T17:11:00Z">
                    <w:rPr/>
                  </w:rPrChange>
                </w:rPr>
                <w:delText>varchar</w:delText>
              </w:r>
            </w:del>
            <w:ins w:id="2097" w:author="Ân Duy" w:date="2024-06-19T17:16:00Z">
              <w:r w:rsidR="00591738" w:rsidRPr="008C7312">
                <w:rPr>
                  <w:rFonts w:ascii="Times New Roman" w:hAnsi="Times New Roman" w:cs="Times New Roman"/>
                  <w:sz w:val="26"/>
                  <w:szCs w:val="26"/>
                </w:rPr>
                <w:t>nvarchar</w:t>
              </w:r>
            </w:ins>
          </w:p>
        </w:tc>
        <w:tc>
          <w:tcPr>
            <w:tcW w:w="801"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hideMark/>
          </w:tcPr>
          <w:p w14:paraId="6F6E8D65" w14:textId="4AB79CD9" w:rsidR="00120AC4" w:rsidRPr="008C7312" w:rsidRDefault="008C7312" w:rsidP="008C7312">
            <w:pPr>
              <w:jc w:val="center"/>
              <w:rPr>
                <w:rFonts w:ascii="Times New Roman" w:hAnsi="Times New Roman" w:cs="Times New Roman"/>
                <w:sz w:val="26"/>
                <w:szCs w:val="26"/>
                <w:rPrChange w:id="2098" w:author="Ân Duy" w:date="2024-06-19T17:11:00Z">
                  <w:rPr/>
                </w:rPrChange>
              </w:rPr>
            </w:pPr>
            <w:r>
              <w:rPr>
                <w:rFonts w:ascii="Times New Roman" w:hAnsi="Times New Roman" w:cs="Times New Roman"/>
                <w:sz w:val="26"/>
                <w:szCs w:val="26"/>
              </w:rPr>
              <w:t>30</w:t>
            </w:r>
          </w:p>
        </w:tc>
        <w:tc>
          <w:tcPr>
            <w:tcW w:w="95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hideMark/>
          </w:tcPr>
          <w:p w14:paraId="7F335931" w14:textId="77777777" w:rsidR="00120AC4" w:rsidRPr="008C7312" w:rsidRDefault="00120AC4" w:rsidP="008C7312">
            <w:pPr>
              <w:jc w:val="center"/>
              <w:rPr>
                <w:rFonts w:ascii="Times New Roman" w:hAnsi="Times New Roman" w:cs="Times New Roman"/>
                <w:sz w:val="26"/>
                <w:szCs w:val="26"/>
                <w:rPrChange w:id="2099" w:author="Ân Duy" w:date="2024-06-19T17:11:00Z">
                  <w:rPr/>
                </w:rPrChange>
              </w:rPr>
            </w:pPr>
            <w:r w:rsidRPr="008C7312">
              <w:rPr>
                <w:rFonts w:ascii="Times New Roman" w:hAnsi="Times New Roman" w:cs="Times New Roman"/>
                <w:sz w:val="26"/>
                <w:szCs w:val="26"/>
                <w:rPrChange w:id="2100" w:author="Ân Duy" w:date="2024-06-19T17:11:00Z">
                  <w:rPr/>
                </w:rPrChange>
              </w:rPr>
              <w:t>Có</w:t>
            </w:r>
          </w:p>
        </w:tc>
        <w:tc>
          <w:tcPr>
            <w:tcW w:w="159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hideMark/>
          </w:tcPr>
          <w:p w14:paraId="6FF1B697" w14:textId="77777777" w:rsidR="00120AC4" w:rsidRPr="008C7312" w:rsidRDefault="00120AC4" w:rsidP="008C7312">
            <w:pPr>
              <w:jc w:val="center"/>
              <w:rPr>
                <w:rFonts w:ascii="Times New Roman" w:hAnsi="Times New Roman" w:cs="Times New Roman"/>
                <w:sz w:val="26"/>
                <w:szCs w:val="26"/>
                <w:rPrChange w:id="2101" w:author="Ân Duy" w:date="2024-06-19T17:11:00Z">
                  <w:rPr/>
                </w:rPrChange>
              </w:rPr>
            </w:pPr>
          </w:p>
        </w:tc>
        <w:tc>
          <w:tcPr>
            <w:tcW w:w="1297"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26F6C08F" w14:textId="77777777" w:rsidR="00120AC4" w:rsidRPr="008C7312" w:rsidRDefault="00120AC4">
            <w:pPr>
              <w:jc w:val="center"/>
              <w:rPr>
                <w:sz w:val="26"/>
                <w:szCs w:val="26"/>
              </w:rPr>
              <w:pPrChange w:id="2102" w:author="Ân Duy" w:date="2024-06-19T17:11:00Z">
                <w:pPr>
                  <w:pStyle w:val="ThngthngWeb"/>
                  <w:spacing w:before="0" w:beforeAutospacing="0" w:after="0" w:afterAutospacing="0"/>
                  <w:jc w:val="center"/>
                </w:pPr>
              </w:pPrChange>
            </w:pPr>
            <w:r w:rsidRPr="008C7312">
              <w:rPr>
                <w:rFonts w:ascii="Times New Roman" w:hAnsi="Times New Roman" w:cs="Times New Roman"/>
                <w:sz w:val="26"/>
                <w:szCs w:val="26"/>
                <w:rPrChange w:id="2103" w:author="Ân Duy" w:date="2024-06-19T17:11:00Z">
                  <w:rPr/>
                </w:rPrChange>
              </w:rPr>
              <w:t>Không</w:t>
            </w:r>
          </w:p>
        </w:tc>
        <w:tc>
          <w:tcPr>
            <w:tcW w:w="1030" w:type="dxa"/>
            <w:tcBorders>
              <w:top w:val="single" w:sz="8" w:space="0" w:color="000000"/>
              <w:left w:val="single" w:sz="8" w:space="0" w:color="000000"/>
              <w:bottom w:val="single" w:sz="8" w:space="0" w:color="000000"/>
              <w:right w:val="single" w:sz="8" w:space="0" w:color="000000"/>
            </w:tcBorders>
            <w:shd w:val="clear" w:color="auto" w:fill="F6F6EF"/>
            <w:vAlign w:val="center"/>
          </w:tcPr>
          <w:p w14:paraId="6345F19C" w14:textId="77777777" w:rsidR="00120AC4" w:rsidRPr="008C7312" w:rsidRDefault="00120AC4">
            <w:pPr>
              <w:jc w:val="center"/>
              <w:rPr>
                <w:sz w:val="26"/>
                <w:szCs w:val="26"/>
              </w:rPr>
              <w:pPrChange w:id="2104" w:author="Ân Duy" w:date="2024-06-19T17:11:00Z">
                <w:pPr>
                  <w:pStyle w:val="ThngthngWeb"/>
                  <w:spacing w:before="0" w:beforeAutospacing="0" w:after="0" w:afterAutospacing="0"/>
                  <w:jc w:val="center"/>
                </w:pPr>
              </w:pPrChange>
            </w:pPr>
          </w:p>
        </w:tc>
      </w:tr>
    </w:tbl>
    <w:p w14:paraId="1B0FF428" w14:textId="77777777" w:rsidR="008C7312" w:rsidRDefault="008C7312">
      <w:pPr>
        <w:spacing w:before="0" w:after="200" w:line="276" w:lineRule="auto"/>
        <w:rPr>
          <w:rFonts w:ascii="Times New Roman" w:eastAsiaTheme="majorEastAsia" w:hAnsi="Times New Roman" w:cs="Times New Roman"/>
          <w:color w:val="243F60" w:themeColor="accent1" w:themeShade="7F"/>
          <w:sz w:val="28"/>
          <w:szCs w:val="28"/>
        </w:rPr>
      </w:pPr>
      <w:r>
        <w:br w:type="page"/>
      </w:r>
    </w:p>
    <w:p w14:paraId="3BDC5CD7" w14:textId="09F1C49A" w:rsidR="00120AC4" w:rsidRDefault="00120AC4" w:rsidP="00120AC4">
      <w:pPr>
        <w:pStyle w:val="u3"/>
      </w:pPr>
      <w:bookmarkStart w:id="2105" w:name="_Toc172974207"/>
      <w:r>
        <w:lastRenderedPageBreak/>
        <w:t>Bảng Sách</w:t>
      </w:r>
      <w:bookmarkEnd w:id="2105"/>
    </w:p>
    <w:tbl>
      <w:tblPr>
        <w:tblW w:w="9710" w:type="dxa"/>
        <w:tblCellMar>
          <w:left w:w="0" w:type="dxa"/>
          <w:right w:w="0" w:type="dxa"/>
        </w:tblCellMar>
        <w:tblLook w:val="0420" w:firstRow="1" w:lastRow="0" w:firstColumn="0" w:lastColumn="0" w:noHBand="0" w:noVBand="1"/>
      </w:tblPr>
      <w:tblGrid>
        <w:gridCol w:w="635"/>
        <w:gridCol w:w="1950"/>
        <w:gridCol w:w="2165"/>
        <w:gridCol w:w="808"/>
        <w:gridCol w:w="1157"/>
        <w:gridCol w:w="1161"/>
        <w:gridCol w:w="1104"/>
        <w:gridCol w:w="730"/>
      </w:tblGrid>
      <w:tr w:rsidR="008C7312" w:rsidRPr="008C7312" w14:paraId="485A71ED" w14:textId="77777777" w:rsidTr="008C7312">
        <w:trPr>
          <w:trHeight w:val="584"/>
        </w:trPr>
        <w:tc>
          <w:tcPr>
            <w:tcW w:w="609"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vAlign w:val="center"/>
            <w:hideMark/>
          </w:tcPr>
          <w:p w14:paraId="0FE27688" w14:textId="77777777" w:rsidR="00120AC4" w:rsidRPr="008C7312" w:rsidRDefault="00120AC4">
            <w:pPr>
              <w:jc w:val="center"/>
              <w:rPr>
                <w:rFonts w:ascii="Times New Roman" w:hAnsi="Times New Roman" w:cs="Times New Roman"/>
                <w:b/>
                <w:bCs/>
                <w:sz w:val="26"/>
                <w:szCs w:val="26"/>
                <w:rPrChange w:id="2106" w:author="Ân Duy" w:date="2024-06-19T17:16:00Z">
                  <w:rPr/>
                </w:rPrChange>
              </w:rPr>
              <w:pPrChange w:id="2107" w:author="Ân Duy" w:date="2024-06-19T17:11:00Z">
                <w:pPr>
                  <w:spacing w:line="240" w:lineRule="auto"/>
                  <w:jc w:val="center"/>
                </w:pPr>
              </w:pPrChange>
            </w:pPr>
            <w:r w:rsidRPr="008C7312">
              <w:rPr>
                <w:rFonts w:ascii="Times New Roman" w:hAnsi="Times New Roman" w:cs="Times New Roman"/>
                <w:b/>
                <w:bCs/>
                <w:sz w:val="26"/>
                <w:szCs w:val="26"/>
                <w:rPrChange w:id="2108" w:author="Ân Duy" w:date="2024-06-19T17:16:00Z">
                  <w:rPr/>
                </w:rPrChange>
              </w:rPr>
              <w:t>TT</w:t>
            </w:r>
          </w:p>
        </w:tc>
        <w:tc>
          <w:tcPr>
            <w:tcW w:w="1822"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vAlign w:val="center"/>
            <w:hideMark/>
          </w:tcPr>
          <w:p w14:paraId="7DE9EB63" w14:textId="77777777" w:rsidR="00120AC4" w:rsidRPr="008C7312" w:rsidRDefault="00120AC4">
            <w:pPr>
              <w:jc w:val="center"/>
              <w:rPr>
                <w:rFonts w:ascii="Times New Roman" w:hAnsi="Times New Roman" w:cs="Times New Roman"/>
                <w:b/>
                <w:bCs/>
                <w:sz w:val="26"/>
                <w:szCs w:val="26"/>
                <w:rPrChange w:id="2109" w:author="Ân Duy" w:date="2024-06-19T17:16:00Z">
                  <w:rPr/>
                </w:rPrChange>
              </w:rPr>
              <w:pPrChange w:id="2110" w:author="Ân Duy" w:date="2024-06-19T17:11:00Z">
                <w:pPr>
                  <w:spacing w:line="240" w:lineRule="auto"/>
                  <w:jc w:val="center"/>
                </w:pPr>
              </w:pPrChange>
            </w:pPr>
            <w:r w:rsidRPr="008C7312">
              <w:rPr>
                <w:rFonts w:ascii="Times New Roman" w:hAnsi="Times New Roman" w:cs="Times New Roman"/>
                <w:b/>
                <w:bCs/>
                <w:sz w:val="26"/>
                <w:szCs w:val="26"/>
                <w:rPrChange w:id="2111" w:author="Ân Duy" w:date="2024-06-19T17:16:00Z">
                  <w:rPr/>
                </w:rPrChange>
              </w:rPr>
              <w:t>Tên thuộc tính (Field name)</w:t>
            </w:r>
          </w:p>
        </w:tc>
        <w:tc>
          <w:tcPr>
            <w:tcW w:w="2021"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vAlign w:val="center"/>
            <w:hideMark/>
          </w:tcPr>
          <w:p w14:paraId="11F826B6" w14:textId="77777777" w:rsidR="00120AC4" w:rsidRPr="008C7312" w:rsidRDefault="00120AC4">
            <w:pPr>
              <w:jc w:val="center"/>
              <w:rPr>
                <w:rFonts w:ascii="Times New Roman" w:hAnsi="Times New Roman" w:cs="Times New Roman"/>
                <w:b/>
                <w:bCs/>
                <w:sz w:val="26"/>
                <w:szCs w:val="26"/>
                <w:rPrChange w:id="2112" w:author="Ân Duy" w:date="2024-06-19T17:16:00Z">
                  <w:rPr/>
                </w:rPrChange>
              </w:rPr>
              <w:pPrChange w:id="2113" w:author="Ân Duy" w:date="2024-06-19T17:11:00Z">
                <w:pPr>
                  <w:spacing w:line="240" w:lineRule="auto"/>
                  <w:jc w:val="center"/>
                </w:pPr>
              </w:pPrChange>
            </w:pPr>
            <w:r w:rsidRPr="008C7312">
              <w:rPr>
                <w:rFonts w:ascii="Times New Roman" w:hAnsi="Times New Roman" w:cs="Times New Roman"/>
                <w:b/>
                <w:bCs/>
                <w:sz w:val="26"/>
                <w:szCs w:val="26"/>
                <w:rPrChange w:id="2114" w:author="Ân Duy" w:date="2024-06-19T17:16:00Z">
                  <w:rPr/>
                </w:rPrChange>
              </w:rPr>
              <w:t>Kiểu dữ liệu</w:t>
            </w:r>
          </w:p>
        </w:tc>
        <w:tc>
          <w:tcPr>
            <w:tcW w:w="787"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vAlign w:val="center"/>
            <w:hideMark/>
          </w:tcPr>
          <w:p w14:paraId="77F1BD66" w14:textId="77777777" w:rsidR="00120AC4" w:rsidRPr="008C7312" w:rsidRDefault="00120AC4">
            <w:pPr>
              <w:jc w:val="center"/>
              <w:rPr>
                <w:rFonts w:ascii="Times New Roman" w:hAnsi="Times New Roman" w:cs="Times New Roman"/>
                <w:b/>
                <w:bCs/>
                <w:sz w:val="26"/>
                <w:szCs w:val="26"/>
                <w:rPrChange w:id="2115" w:author="Ân Duy" w:date="2024-06-19T17:16:00Z">
                  <w:rPr/>
                </w:rPrChange>
              </w:rPr>
              <w:pPrChange w:id="2116" w:author="Ân Duy" w:date="2024-06-19T17:11:00Z">
                <w:pPr>
                  <w:spacing w:line="240" w:lineRule="auto"/>
                  <w:jc w:val="center"/>
                </w:pPr>
              </w:pPrChange>
            </w:pPr>
            <w:r w:rsidRPr="008C7312">
              <w:rPr>
                <w:rFonts w:ascii="Times New Roman" w:hAnsi="Times New Roman" w:cs="Times New Roman"/>
                <w:b/>
                <w:bCs/>
                <w:sz w:val="26"/>
                <w:szCs w:val="26"/>
                <w:rPrChange w:id="2117" w:author="Ân Duy" w:date="2024-06-19T17:16:00Z">
                  <w:rPr/>
                </w:rPrChange>
              </w:rPr>
              <w:t>Độ rộng</w:t>
            </w:r>
          </w:p>
        </w:tc>
        <w:tc>
          <w:tcPr>
            <w:tcW w:w="1222"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vAlign w:val="center"/>
            <w:hideMark/>
          </w:tcPr>
          <w:p w14:paraId="0FFBF57B" w14:textId="77777777" w:rsidR="00120AC4" w:rsidRPr="008C7312" w:rsidRDefault="00120AC4">
            <w:pPr>
              <w:jc w:val="center"/>
              <w:rPr>
                <w:rFonts w:ascii="Times New Roman" w:hAnsi="Times New Roman" w:cs="Times New Roman"/>
                <w:b/>
                <w:bCs/>
                <w:sz w:val="26"/>
                <w:szCs w:val="26"/>
                <w:rPrChange w:id="2118" w:author="Ân Duy" w:date="2024-06-19T17:16:00Z">
                  <w:rPr/>
                </w:rPrChange>
              </w:rPr>
              <w:pPrChange w:id="2119" w:author="Ân Duy" w:date="2024-06-19T17:11:00Z">
                <w:pPr>
                  <w:spacing w:line="240" w:lineRule="auto"/>
                  <w:jc w:val="center"/>
                </w:pPr>
              </w:pPrChange>
            </w:pPr>
            <w:r w:rsidRPr="008C7312">
              <w:rPr>
                <w:rFonts w:ascii="Times New Roman" w:hAnsi="Times New Roman" w:cs="Times New Roman"/>
                <w:b/>
                <w:bCs/>
                <w:sz w:val="26"/>
                <w:szCs w:val="26"/>
                <w:rPrChange w:id="2120" w:author="Ân Duy" w:date="2024-06-19T17:16:00Z">
                  <w:rPr/>
                </w:rPrChange>
              </w:rPr>
              <w:t>Not NULL</w:t>
            </w:r>
          </w:p>
        </w:tc>
        <w:tc>
          <w:tcPr>
            <w:tcW w:w="1284"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vAlign w:val="center"/>
            <w:hideMark/>
          </w:tcPr>
          <w:p w14:paraId="50053A3D" w14:textId="77777777" w:rsidR="00120AC4" w:rsidRPr="008C7312" w:rsidRDefault="00120AC4">
            <w:pPr>
              <w:jc w:val="center"/>
              <w:rPr>
                <w:rFonts w:ascii="Times New Roman" w:hAnsi="Times New Roman" w:cs="Times New Roman"/>
                <w:b/>
                <w:bCs/>
                <w:sz w:val="26"/>
                <w:szCs w:val="26"/>
                <w:rPrChange w:id="2121" w:author="Ân Duy" w:date="2024-06-19T17:16:00Z">
                  <w:rPr/>
                </w:rPrChange>
              </w:rPr>
              <w:pPrChange w:id="2122" w:author="Ân Duy" w:date="2024-06-19T17:11:00Z">
                <w:pPr>
                  <w:spacing w:line="240" w:lineRule="auto"/>
                  <w:jc w:val="center"/>
                </w:pPr>
              </w:pPrChange>
            </w:pPr>
            <w:r w:rsidRPr="008C7312">
              <w:rPr>
                <w:rFonts w:ascii="Times New Roman" w:hAnsi="Times New Roman" w:cs="Times New Roman"/>
                <w:b/>
                <w:bCs/>
                <w:sz w:val="26"/>
                <w:szCs w:val="26"/>
                <w:rPrChange w:id="2123" w:author="Ân Duy" w:date="2024-06-19T17:16:00Z">
                  <w:rPr/>
                </w:rPrChange>
              </w:rPr>
              <w:t>Ràng buộc / Miền giá trị</w:t>
            </w:r>
          </w:p>
        </w:tc>
        <w:tc>
          <w:tcPr>
            <w:tcW w:w="1152"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vAlign w:val="center"/>
            <w:hideMark/>
          </w:tcPr>
          <w:p w14:paraId="739805BB" w14:textId="77777777" w:rsidR="00120AC4" w:rsidRPr="008C7312" w:rsidRDefault="00120AC4">
            <w:pPr>
              <w:jc w:val="center"/>
              <w:rPr>
                <w:rFonts w:ascii="Times New Roman" w:hAnsi="Times New Roman" w:cs="Times New Roman"/>
                <w:b/>
                <w:bCs/>
                <w:sz w:val="26"/>
                <w:szCs w:val="26"/>
                <w:rPrChange w:id="2124" w:author="Ân Duy" w:date="2024-06-19T17:16:00Z">
                  <w:rPr/>
                </w:rPrChange>
              </w:rPr>
              <w:pPrChange w:id="2125" w:author="Ân Duy" w:date="2024-06-19T17:11:00Z">
                <w:pPr>
                  <w:spacing w:line="240" w:lineRule="auto"/>
                  <w:jc w:val="center"/>
                </w:pPr>
              </w:pPrChange>
            </w:pPr>
            <w:r w:rsidRPr="008C7312">
              <w:rPr>
                <w:rFonts w:ascii="Times New Roman" w:hAnsi="Times New Roman" w:cs="Times New Roman"/>
                <w:b/>
                <w:bCs/>
                <w:sz w:val="26"/>
                <w:szCs w:val="26"/>
                <w:rPrChange w:id="2126" w:author="Ân Duy" w:date="2024-06-19T17:16:00Z">
                  <w:rPr/>
                </w:rPrChange>
              </w:rPr>
              <w:t>Mã hóa</w:t>
            </w:r>
          </w:p>
        </w:tc>
        <w:tc>
          <w:tcPr>
            <w:tcW w:w="813" w:type="dxa"/>
            <w:tcBorders>
              <w:top w:val="single" w:sz="8" w:space="0" w:color="000000"/>
              <w:left w:val="single" w:sz="8" w:space="0" w:color="000000"/>
              <w:bottom w:val="single" w:sz="8" w:space="0" w:color="000000"/>
              <w:right w:val="single" w:sz="8" w:space="0" w:color="000000"/>
            </w:tcBorders>
            <w:shd w:val="clear" w:color="auto" w:fill="CCCC99"/>
            <w:vAlign w:val="center"/>
          </w:tcPr>
          <w:p w14:paraId="2A20D364" w14:textId="77777777" w:rsidR="00120AC4" w:rsidRPr="008C7312" w:rsidRDefault="00120AC4">
            <w:pPr>
              <w:jc w:val="center"/>
              <w:rPr>
                <w:rFonts w:ascii="Times New Roman" w:hAnsi="Times New Roman" w:cs="Times New Roman"/>
                <w:b/>
                <w:bCs/>
                <w:sz w:val="26"/>
                <w:szCs w:val="26"/>
                <w:rPrChange w:id="2127" w:author="Ân Duy" w:date="2024-06-19T17:16:00Z">
                  <w:rPr/>
                </w:rPrChange>
              </w:rPr>
              <w:pPrChange w:id="2128" w:author="Ân Duy" w:date="2024-06-19T17:11:00Z">
                <w:pPr>
                  <w:spacing w:line="240" w:lineRule="auto"/>
                  <w:jc w:val="center"/>
                </w:pPr>
              </w:pPrChange>
            </w:pPr>
            <w:r w:rsidRPr="008C7312">
              <w:rPr>
                <w:rFonts w:ascii="Times New Roman" w:hAnsi="Times New Roman" w:cs="Times New Roman"/>
                <w:b/>
                <w:bCs/>
                <w:sz w:val="26"/>
                <w:szCs w:val="26"/>
                <w:rPrChange w:id="2129" w:author="Ân Duy" w:date="2024-06-19T17:16:00Z">
                  <w:rPr/>
                </w:rPrChange>
              </w:rPr>
              <w:t>Diễn giải</w:t>
            </w:r>
          </w:p>
        </w:tc>
      </w:tr>
      <w:tr w:rsidR="008C7312" w:rsidRPr="008C7312" w14:paraId="0DF3EB1B" w14:textId="77777777" w:rsidTr="008C7312">
        <w:trPr>
          <w:trHeight w:val="20"/>
        </w:trPr>
        <w:tc>
          <w:tcPr>
            <w:tcW w:w="609" w:type="dxa"/>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vAlign w:val="center"/>
            <w:hideMark/>
          </w:tcPr>
          <w:p w14:paraId="50D17FB1" w14:textId="77777777" w:rsidR="00120AC4" w:rsidRPr="008C7312" w:rsidRDefault="00120AC4">
            <w:pPr>
              <w:spacing w:line="360" w:lineRule="auto"/>
              <w:jc w:val="center"/>
              <w:rPr>
                <w:sz w:val="26"/>
                <w:szCs w:val="26"/>
              </w:rPr>
              <w:pPrChange w:id="2130" w:author="Ân Duy" w:date="2024-06-19T17:18:00Z">
                <w:pPr>
                  <w:pStyle w:val="ThngthngWeb"/>
                  <w:spacing w:before="0" w:beforeAutospacing="0" w:after="0" w:afterAutospacing="0"/>
                  <w:jc w:val="center"/>
                </w:pPr>
              </w:pPrChange>
            </w:pPr>
            <w:r w:rsidRPr="008C7312">
              <w:rPr>
                <w:rFonts w:ascii="Times New Roman" w:hAnsi="Times New Roman" w:cs="Times New Roman"/>
                <w:sz w:val="26"/>
                <w:szCs w:val="26"/>
                <w:rPrChange w:id="2131" w:author="Ân Duy" w:date="2024-06-19T17:18:00Z">
                  <w:rPr/>
                </w:rPrChange>
              </w:rPr>
              <w:t>1</w:t>
            </w:r>
          </w:p>
        </w:tc>
        <w:tc>
          <w:tcPr>
            <w:tcW w:w="1822" w:type="dxa"/>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vAlign w:val="center"/>
            <w:hideMark/>
          </w:tcPr>
          <w:p w14:paraId="101C870A" w14:textId="77777777" w:rsidR="00120AC4" w:rsidRPr="008C7312" w:rsidRDefault="00120AC4">
            <w:pPr>
              <w:spacing w:line="360" w:lineRule="auto"/>
              <w:jc w:val="center"/>
              <w:rPr>
                <w:sz w:val="26"/>
                <w:szCs w:val="26"/>
              </w:rPr>
              <w:pPrChange w:id="2132" w:author="Ân Duy" w:date="2024-06-19T17:18:00Z">
                <w:pPr>
                  <w:pStyle w:val="ThngthngWeb"/>
                  <w:spacing w:before="0" w:beforeAutospacing="0" w:after="0" w:afterAutospacing="0"/>
                  <w:jc w:val="center"/>
                </w:pPr>
              </w:pPrChange>
            </w:pPr>
            <w:r w:rsidRPr="008C7312">
              <w:rPr>
                <w:rFonts w:ascii="Times New Roman" w:hAnsi="Times New Roman" w:cs="Times New Roman"/>
                <w:sz w:val="26"/>
                <w:szCs w:val="26"/>
                <w:rPrChange w:id="2133" w:author="Ân Duy" w:date="2024-06-19T17:18:00Z">
                  <w:rPr>
                    <w:color w:val="000000"/>
                  </w:rPr>
                </w:rPrChange>
              </w:rPr>
              <w:t>MaSach</w:t>
            </w:r>
          </w:p>
        </w:tc>
        <w:tc>
          <w:tcPr>
            <w:tcW w:w="2021" w:type="dxa"/>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vAlign w:val="center"/>
            <w:hideMark/>
          </w:tcPr>
          <w:p w14:paraId="31754707" w14:textId="4AB5DAA9" w:rsidR="00120AC4" w:rsidRPr="008C7312" w:rsidRDefault="00120AC4">
            <w:pPr>
              <w:spacing w:line="360" w:lineRule="auto"/>
              <w:jc w:val="center"/>
              <w:rPr>
                <w:sz w:val="26"/>
                <w:szCs w:val="26"/>
              </w:rPr>
              <w:pPrChange w:id="2134" w:author="Ân Duy" w:date="2024-06-19T17:18:00Z">
                <w:pPr>
                  <w:pStyle w:val="ThngthngWeb"/>
                  <w:spacing w:before="0" w:beforeAutospacing="0" w:after="0" w:afterAutospacing="0"/>
                  <w:jc w:val="center"/>
                </w:pPr>
              </w:pPrChange>
            </w:pPr>
            <w:del w:id="2135" w:author="Ân Duy" w:date="2024-06-19T16:51:00Z">
              <w:r w:rsidRPr="008C7312" w:rsidDel="00591738">
                <w:rPr>
                  <w:rFonts w:ascii="Times New Roman" w:hAnsi="Times New Roman" w:cs="Times New Roman"/>
                  <w:sz w:val="26"/>
                  <w:szCs w:val="26"/>
                  <w:rPrChange w:id="2136" w:author="Ân Duy" w:date="2024-06-19T17:18:00Z">
                    <w:rPr/>
                  </w:rPrChange>
                </w:rPr>
                <w:delText>nvarchar</w:delText>
              </w:r>
            </w:del>
            <w:ins w:id="2137" w:author="Ân Duy" w:date="2024-06-19T16:51:00Z">
              <w:r w:rsidR="00591738" w:rsidRPr="008C7312">
                <w:rPr>
                  <w:rFonts w:ascii="Times New Roman" w:hAnsi="Times New Roman" w:cs="Times New Roman"/>
                  <w:sz w:val="26"/>
                  <w:szCs w:val="26"/>
                  <w:rPrChange w:id="2138" w:author="Ân Duy" w:date="2024-06-19T17:18:00Z">
                    <w:rPr/>
                  </w:rPrChange>
                </w:rPr>
                <w:t>int</w:t>
              </w:r>
            </w:ins>
          </w:p>
        </w:tc>
        <w:tc>
          <w:tcPr>
            <w:tcW w:w="787" w:type="dxa"/>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vAlign w:val="center"/>
            <w:hideMark/>
          </w:tcPr>
          <w:p w14:paraId="7B329A73" w14:textId="77777777" w:rsidR="00120AC4" w:rsidRPr="008C7312" w:rsidRDefault="00120AC4">
            <w:pPr>
              <w:spacing w:line="360" w:lineRule="auto"/>
              <w:jc w:val="center"/>
              <w:rPr>
                <w:sz w:val="26"/>
                <w:szCs w:val="26"/>
              </w:rPr>
              <w:pPrChange w:id="2139" w:author="Ân Duy" w:date="2024-06-19T17:18:00Z">
                <w:pPr>
                  <w:pStyle w:val="ThngthngWeb"/>
                  <w:spacing w:before="0" w:beforeAutospacing="0" w:after="0" w:afterAutospacing="0"/>
                  <w:jc w:val="center"/>
                </w:pPr>
              </w:pPrChange>
            </w:pPr>
            <w:r w:rsidRPr="008C7312">
              <w:rPr>
                <w:rFonts w:ascii="Times New Roman" w:hAnsi="Times New Roman" w:cs="Times New Roman"/>
                <w:sz w:val="26"/>
                <w:szCs w:val="26"/>
                <w:rPrChange w:id="2140" w:author="Ân Duy" w:date="2024-06-19T17:18:00Z">
                  <w:rPr>
                    <w:color w:val="000000"/>
                    <w:lang w:val="vi-VN"/>
                  </w:rPr>
                </w:rPrChange>
              </w:rPr>
              <w:t>10</w:t>
            </w:r>
          </w:p>
        </w:tc>
        <w:tc>
          <w:tcPr>
            <w:tcW w:w="1222" w:type="dxa"/>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vAlign w:val="center"/>
            <w:hideMark/>
          </w:tcPr>
          <w:p w14:paraId="5F5C35D8" w14:textId="77777777" w:rsidR="00120AC4" w:rsidRPr="008C7312" w:rsidRDefault="00120AC4">
            <w:pPr>
              <w:spacing w:line="360" w:lineRule="auto"/>
              <w:jc w:val="center"/>
              <w:rPr>
                <w:sz w:val="26"/>
                <w:szCs w:val="26"/>
              </w:rPr>
              <w:pPrChange w:id="2141" w:author="Ân Duy" w:date="2024-06-19T17:18:00Z">
                <w:pPr>
                  <w:pStyle w:val="ThngthngWeb"/>
                  <w:spacing w:before="0" w:beforeAutospacing="0" w:after="0" w:afterAutospacing="0"/>
                  <w:jc w:val="center"/>
                </w:pPr>
              </w:pPrChange>
            </w:pPr>
            <w:r w:rsidRPr="008C7312">
              <w:rPr>
                <w:rFonts w:ascii="Times New Roman" w:hAnsi="Times New Roman" w:cs="Times New Roman"/>
                <w:sz w:val="26"/>
                <w:szCs w:val="26"/>
                <w:rPrChange w:id="2142" w:author="Ân Duy" w:date="2024-06-19T17:18:00Z">
                  <w:rPr/>
                </w:rPrChange>
              </w:rPr>
              <w:t>Có</w:t>
            </w:r>
          </w:p>
        </w:tc>
        <w:tc>
          <w:tcPr>
            <w:tcW w:w="1284" w:type="dxa"/>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vAlign w:val="center"/>
            <w:hideMark/>
          </w:tcPr>
          <w:p w14:paraId="6F8A9A46" w14:textId="77777777" w:rsidR="00120AC4" w:rsidRPr="008C7312" w:rsidRDefault="00120AC4">
            <w:pPr>
              <w:spacing w:line="360" w:lineRule="auto"/>
              <w:jc w:val="center"/>
              <w:rPr>
                <w:sz w:val="26"/>
                <w:szCs w:val="26"/>
              </w:rPr>
              <w:pPrChange w:id="2143" w:author="Ân Duy" w:date="2024-06-19T17:18:00Z">
                <w:pPr>
                  <w:pStyle w:val="ThngthngWeb"/>
                  <w:spacing w:before="0" w:beforeAutospacing="0" w:after="0" w:afterAutospacing="0"/>
                  <w:jc w:val="center"/>
                </w:pPr>
              </w:pPrChange>
            </w:pPr>
            <w:r w:rsidRPr="008C7312">
              <w:rPr>
                <w:rFonts w:ascii="Times New Roman" w:hAnsi="Times New Roman" w:cs="Times New Roman"/>
                <w:sz w:val="26"/>
                <w:szCs w:val="26"/>
                <w:rPrChange w:id="2144" w:author="Ân Duy" w:date="2024-06-19T17:18:00Z">
                  <w:rPr/>
                </w:rPrChange>
              </w:rPr>
              <w:t>PK</w:t>
            </w:r>
          </w:p>
        </w:tc>
        <w:tc>
          <w:tcPr>
            <w:tcW w:w="1152" w:type="dxa"/>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vAlign w:val="center"/>
          </w:tcPr>
          <w:p w14:paraId="334D6478" w14:textId="77777777" w:rsidR="00120AC4" w:rsidRPr="008C7312" w:rsidRDefault="00120AC4">
            <w:pPr>
              <w:spacing w:line="360" w:lineRule="auto"/>
              <w:jc w:val="center"/>
              <w:rPr>
                <w:sz w:val="26"/>
                <w:szCs w:val="26"/>
              </w:rPr>
              <w:pPrChange w:id="2145" w:author="Ân Duy" w:date="2024-06-19T17:18:00Z">
                <w:pPr>
                  <w:pStyle w:val="ThngthngWeb"/>
                  <w:spacing w:before="0" w:beforeAutospacing="0" w:after="0" w:afterAutospacing="0"/>
                  <w:jc w:val="center"/>
                </w:pPr>
              </w:pPrChange>
            </w:pPr>
            <w:r w:rsidRPr="008C7312">
              <w:rPr>
                <w:rFonts w:ascii="Times New Roman" w:hAnsi="Times New Roman" w:cs="Times New Roman"/>
                <w:sz w:val="26"/>
                <w:szCs w:val="26"/>
                <w:rPrChange w:id="2146" w:author="Ân Duy" w:date="2024-06-19T17:18:00Z">
                  <w:rPr/>
                </w:rPrChange>
              </w:rPr>
              <w:t>Không</w:t>
            </w:r>
          </w:p>
        </w:tc>
        <w:tc>
          <w:tcPr>
            <w:tcW w:w="813" w:type="dxa"/>
            <w:tcBorders>
              <w:top w:val="single" w:sz="8" w:space="0" w:color="000000"/>
              <w:left w:val="single" w:sz="8" w:space="0" w:color="000000"/>
              <w:bottom w:val="single" w:sz="8" w:space="0" w:color="000000"/>
              <w:right w:val="single" w:sz="8" w:space="0" w:color="000000"/>
            </w:tcBorders>
            <w:shd w:val="clear" w:color="auto" w:fill="ECECDE"/>
            <w:vAlign w:val="center"/>
          </w:tcPr>
          <w:p w14:paraId="3B141EF2" w14:textId="77777777" w:rsidR="00120AC4" w:rsidRPr="008C7312" w:rsidRDefault="00120AC4">
            <w:pPr>
              <w:spacing w:line="360" w:lineRule="auto"/>
              <w:jc w:val="center"/>
              <w:rPr>
                <w:sz w:val="26"/>
                <w:szCs w:val="26"/>
              </w:rPr>
              <w:pPrChange w:id="2147" w:author="Ân Duy" w:date="2024-06-19T17:18:00Z">
                <w:pPr>
                  <w:pStyle w:val="ThngthngWeb"/>
                  <w:spacing w:before="0" w:beforeAutospacing="0" w:after="0" w:afterAutospacing="0"/>
                  <w:jc w:val="center"/>
                </w:pPr>
              </w:pPrChange>
            </w:pPr>
          </w:p>
        </w:tc>
      </w:tr>
      <w:tr w:rsidR="008C7312" w:rsidRPr="008C7312" w14:paraId="3E0FF981" w14:textId="77777777" w:rsidTr="008C7312">
        <w:trPr>
          <w:trHeight w:val="20"/>
        </w:trPr>
        <w:tc>
          <w:tcPr>
            <w:tcW w:w="609"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hideMark/>
          </w:tcPr>
          <w:p w14:paraId="618F1F55" w14:textId="77777777" w:rsidR="008C7312" w:rsidRPr="008C7312" w:rsidRDefault="008C7312">
            <w:pPr>
              <w:spacing w:line="360" w:lineRule="auto"/>
              <w:jc w:val="center"/>
              <w:rPr>
                <w:sz w:val="26"/>
                <w:szCs w:val="26"/>
              </w:rPr>
              <w:pPrChange w:id="2148" w:author="Ân Duy" w:date="2024-06-19T17:18:00Z">
                <w:pPr>
                  <w:pStyle w:val="ThngthngWeb"/>
                  <w:spacing w:before="0" w:beforeAutospacing="0" w:after="0" w:afterAutospacing="0"/>
                  <w:jc w:val="center"/>
                </w:pPr>
              </w:pPrChange>
            </w:pPr>
            <w:r w:rsidRPr="008C7312">
              <w:rPr>
                <w:rFonts w:ascii="Times New Roman" w:hAnsi="Times New Roman" w:cs="Times New Roman"/>
                <w:sz w:val="26"/>
                <w:szCs w:val="26"/>
                <w:rPrChange w:id="2149" w:author="Ân Duy" w:date="2024-06-19T17:18:00Z">
                  <w:rPr/>
                </w:rPrChange>
              </w:rPr>
              <w:t>2</w:t>
            </w:r>
          </w:p>
        </w:tc>
        <w:tc>
          <w:tcPr>
            <w:tcW w:w="1822"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hideMark/>
          </w:tcPr>
          <w:p w14:paraId="4AB1E661" w14:textId="77777777" w:rsidR="008C7312" w:rsidRPr="008C7312" w:rsidRDefault="008C7312">
            <w:pPr>
              <w:spacing w:line="360" w:lineRule="auto"/>
              <w:jc w:val="center"/>
              <w:rPr>
                <w:sz w:val="26"/>
                <w:szCs w:val="26"/>
              </w:rPr>
              <w:pPrChange w:id="2150" w:author="Ân Duy" w:date="2024-06-19T17:18:00Z">
                <w:pPr>
                  <w:pStyle w:val="ThngthngWeb"/>
                  <w:spacing w:before="0" w:beforeAutospacing="0" w:after="0" w:afterAutospacing="0"/>
                  <w:jc w:val="center"/>
                </w:pPr>
              </w:pPrChange>
            </w:pPr>
            <w:r w:rsidRPr="008C7312">
              <w:rPr>
                <w:rFonts w:ascii="Times New Roman" w:hAnsi="Times New Roman" w:cs="Times New Roman"/>
                <w:sz w:val="26"/>
                <w:szCs w:val="26"/>
                <w:rPrChange w:id="2151" w:author="Ân Duy" w:date="2024-06-19T17:18:00Z">
                  <w:rPr/>
                </w:rPrChange>
              </w:rPr>
              <w:t>TenSach</w:t>
            </w:r>
          </w:p>
        </w:tc>
        <w:tc>
          <w:tcPr>
            <w:tcW w:w="2021"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hideMark/>
          </w:tcPr>
          <w:p w14:paraId="25E003A9" w14:textId="77777777" w:rsidR="008C7312" w:rsidRPr="008C7312" w:rsidRDefault="008C7312" w:rsidP="002868C2">
            <w:pPr>
              <w:spacing w:line="360" w:lineRule="auto"/>
              <w:jc w:val="center"/>
              <w:rPr>
                <w:rFonts w:ascii="Times New Roman" w:hAnsi="Times New Roman" w:cs="Times New Roman"/>
                <w:sz w:val="26"/>
                <w:szCs w:val="26"/>
                <w:rPrChange w:id="2152" w:author="Ân Duy" w:date="2024-06-19T17:18:00Z">
                  <w:rPr/>
                </w:rPrChange>
              </w:rPr>
            </w:pPr>
            <w:r w:rsidRPr="008C7312">
              <w:rPr>
                <w:rFonts w:ascii="Times New Roman" w:hAnsi="Times New Roman" w:cs="Times New Roman"/>
                <w:sz w:val="26"/>
                <w:szCs w:val="26"/>
                <w:rPrChange w:id="2153" w:author="Ân Duy" w:date="2024-06-19T17:18:00Z">
                  <w:rPr/>
                </w:rPrChange>
              </w:rPr>
              <w:t>Nvarchar</w:t>
            </w:r>
          </w:p>
        </w:tc>
        <w:tc>
          <w:tcPr>
            <w:tcW w:w="787"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hideMark/>
          </w:tcPr>
          <w:p w14:paraId="1DF93DDE" w14:textId="640275C8" w:rsidR="008C7312" w:rsidRPr="008C7312" w:rsidRDefault="008C7312" w:rsidP="002868C2">
            <w:pPr>
              <w:spacing w:line="360" w:lineRule="auto"/>
              <w:jc w:val="center"/>
              <w:rPr>
                <w:rFonts w:ascii="Times New Roman" w:hAnsi="Times New Roman" w:cs="Times New Roman"/>
                <w:sz w:val="26"/>
                <w:szCs w:val="26"/>
                <w:rPrChange w:id="2154" w:author="Ân Duy" w:date="2024-06-19T17:18:00Z">
                  <w:rPr/>
                </w:rPrChange>
              </w:rPr>
            </w:pPr>
            <w:del w:id="2155" w:author="Ân Duy" w:date="2024-06-19T17:52:00Z">
              <w:r w:rsidRPr="008C7312" w:rsidDel="00591738">
                <w:rPr>
                  <w:rFonts w:ascii="Times New Roman" w:hAnsi="Times New Roman" w:cs="Times New Roman"/>
                  <w:sz w:val="26"/>
                  <w:szCs w:val="26"/>
                  <w:rPrChange w:id="2156" w:author="Ân Duy" w:date="2024-06-19T17:18:00Z">
                    <w:rPr>
                      <w:color w:val="000000"/>
                      <w:lang w:val="vi-VN"/>
                    </w:rPr>
                  </w:rPrChange>
                </w:rPr>
                <w:delText>30</w:delText>
              </w:r>
            </w:del>
            <w:ins w:id="2157" w:author="Ân Duy" w:date="2024-06-19T17:52:00Z">
              <w:r w:rsidRPr="008C7312">
                <w:rPr>
                  <w:rFonts w:ascii="Times New Roman" w:hAnsi="Times New Roman" w:cs="Times New Roman"/>
                  <w:sz w:val="26"/>
                  <w:szCs w:val="26"/>
                </w:rPr>
                <w:t>50</w:t>
              </w:r>
            </w:ins>
          </w:p>
        </w:tc>
        <w:tc>
          <w:tcPr>
            <w:tcW w:w="1222"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hideMark/>
          </w:tcPr>
          <w:p w14:paraId="7DC72E75" w14:textId="25D1A492" w:rsidR="008C7312" w:rsidRPr="008C7312" w:rsidRDefault="008C7312" w:rsidP="002868C2">
            <w:pPr>
              <w:spacing w:line="360" w:lineRule="auto"/>
              <w:jc w:val="center"/>
              <w:rPr>
                <w:rFonts w:ascii="Times New Roman" w:hAnsi="Times New Roman" w:cs="Times New Roman"/>
                <w:sz w:val="26"/>
                <w:szCs w:val="26"/>
                <w:rPrChange w:id="2158" w:author="Ân Duy" w:date="2024-06-19T17:18:00Z">
                  <w:rPr/>
                </w:rPrChange>
              </w:rPr>
            </w:pPr>
            <w:r w:rsidRPr="008C7312">
              <w:rPr>
                <w:rFonts w:ascii="Times New Roman" w:hAnsi="Times New Roman" w:cs="Times New Roman"/>
                <w:sz w:val="26"/>
                <w:szCs w:val="26"/>
                <w:rPrChange w:id="2159" w:author="Ân Duy" w:date="2024-06-19T17:18:00Z">
                  <w:rPr>
                    <w:rFonts w:ascii="Times New Roman" w:eastAsiaTheme="minorEastAsia" w:hAnsi="Times New Roman" w:cs="Times New Roman"/>
                    <w:sz w:val="24"/>
                    <w:szCs w:val="24"/>
                  </w:rPr>
                </w:rPrChange>
              </w:rPr>
              <w:t>Có</w:t>
            </w:r>
          </w:p>
        </w:tc>
        <w:tc>
          <w:tcPr>
            <w:tcW w:w="1284"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hideMark/>
          </w:tcPr>
          <w:p w14:paraId="5D4E4346" w14:textId="77777777" w:rsidR="008C7312" w:rsidRPr="008C7312" w:rsidRDefault="008C7312" w:rsidP="002868C2">
            <w:pPr>
              <w:spacing w:line="360" w:lineRule="auto"/>
              <w:jc w:val="center"/>
              <w:rPr>
                <w:rFonts w:ascii="Times New Roman" w:hAnsi="Times New Roman" w:cs="Times New Roman"/>
                <w:sz w:val="26"/>
                <w:szCs w:val="26"/>
                <w:rPrChange w:id="2160" w:author="Ân Duy" w:date="2024-06-19T17:18:00Z">
                  <w:rPr/>
                </w:rPrChange>
              </w:rPr>
            </w:pPr>
          </w:p>
        </w:tc>
        <w:tc>
          <w:tcPr>
            <w:tcW w:w="1152"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1E77CF8A" w14:textId="77777777" w:rsidR="008C7312" w:rsidRPr="008C7312" w:rsidRDefault="008C7312">
            <w:pPr>
              <w:spacing w:line="360" w:lineRule="auto"/>
              <w:jc w:val="center"/>
              <w:rPr>
                <w:sz w:val="26"/>
                <w:szCs w:val="26"/>
              </w:rPr>
              <w:pPrChange w:id="2161" w:author="Ân Duy" w:date="2024-06-19T17:18:00Z">
                <w:pPr>
                  <w:pStyle w:val="ThngthngWeb"/>
                  <w:spacing w:before="0" w:beforeAutospacing="0" w:after="0" w:afterAutospacing="0"/>
                  <w:jc w:val="center"/>
                </w:pPr>
              </w:pPrChange>
            </w:pPr>
            <w:r w:rsidRPr="008C7312">
              <w:rPr>
                <w:rFonts w:ascii="Times New Roman" w:hAnsi="Times New Roman" w:cs="Times New Roman"/>
                <w:sz w:val="26"/>
                <w:szCs w:val="26"/>
                <w:rPrChange w:id="2162" w:author="Ân Duy" w:date="2024-06-19T17:18:00Z">
                  <w:rPr/>
                </w:rPrChange>
              </w:rPr>
              <w:t>Không</w:t>
            </w:r>
          </w:p>
        </w:tc>
        <w:tc>
          <w:tcPr>
            <w:tcW w:w="813" w:type="dxa"/>
            <w:tcBorders>
              <w:top w:val="single" w:sz="8" w:space="0" w:color="000000"/>
              <w:left w:val="single" w:sz="8" w:space="0" w:color="000000"/>
              <w:bottom w:val="single" w:sz="8" w:space="0" w:color="000000"/>
              <w:right w:val="single" w:sz="8" w:space="0" w:color="000000"/>
            </w:tcBorders>
            <w:shd w:val="clear" w:color="auto" w:fill="F6F6EF"/>
            <w:vAlign w:val="center"/>
          </w:tcPr>
          <w:p w14:paraId="7561A551" w14:textId="77777777" w:rsidR="008C7312" w:rsidRPr="008C7312" w:rsidRDefault="008C7312">
            <w:pPr>
              <w:spacing w:line="360" w:lineRule="auto"/>
              <w:jc w:val="center"/>
              <w:rPr>
                <w:sz w:val="26"/>
                <w:szCs w:val="26"/>
              </w:rPr>
              <w:pPrChange w:id="2163" w:author="Ân Duy" w:date="2024-06-19T17:18:00Z">
                <w:pPr>
                  <w:pStyle w:val="ThngthngWeb"/>
                  <w:spacing w:before="0" w:beforeAutospacing="0" w:after="0" w:afterAutospacing="0"/>
                  <w:jc w:val="center"/>
                </w:pPr>
              </w:pPrChange>
            </w:pPr>
          </w:p>
        </w:tc>
      </w:tr>
      <w:tr w:rsidR="008C7312" w:rsidRPr="008C7312" w14:paraId="2DB26FBA" w14:textId="77777777" w:rsidTr="008C7312">
        <w:trPr>
          <w:trHeight w:val="20"/>
        </w:trPr>
        <w:tc>
          <w:tcPr>
            <w:tcW w:w="609"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05E3A50E" w14:textId="77777777" w:rsidR="008C7312" w:rsidRPr="008C7312" w:rsidRDefault="008C7312">
            <w:pPr>
              <w:spacing w:line="360" w:lineRule="auto"/>
              <w:jc w:val="center"/>
              <w:rPr>
                <w:sz w:val="26"/>
                <w:szCs w:val="26"/>
              </w:rPr>
              <w:pPrChange w:id="2164" w:author="Ân Duy" w:date="2024-06-19T17:18:00Z">
                <w:pPr>
                  <w:pStyle w:val="ThngthngWeb"/>
                  <w:spacing w:before="0" w:beforeAutospacing="0" w:after="0" w:afterAutospacing="0"/>
                  <w:jc w:val="center"/>
                </w:pPr>
              </w:pPrChange>
            </w:pPr>
            <w:r w:rsidRPr="008C7312">
              <w:rPr>
                <w:rFonts w:ascii="Times New Roman" w:hAnsi="Times New Roman" w:cs="Times New Roman"/>
                <w:sz w:val="26"/>
                <w:szCs w:val="26"/>
                <w:rPrChange w:id="2165" w:author="Ân Duy" w:date="2024-06-19T17:18:00Z">
                  <w:rPr/>
                </w:rPrChange>
              </w:rPr>
              <w:t>3</w:t>
            </w:r>
          </w:p>
        </w:tc>
        <w:tc>
          <w:tcPr>
            <w:tcW w:w="1822"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093FBFBD" w14:textId="77777777" w:rsidR="008C7312" w:rsidRPr="008C7312" w:rsidRDefault="008C7312">
            <w:pPr>
              <w:spacing w:line="360" w:lineRule="auto"/>
              <w:jc w:val="center"/>
              <w:rPr>
                <w:sz w:val="26"/>
                <w:szCs w:val="26"/>
              </w:rPr>
              <w:pPrChange w:id="2166" w:author="Ân Duy" w:date="2024-06-19T17:18:00Z">
                <w:pPr>
                  <w:pStyle w:val="ThngthngWeb"/>
                  <w:spacing w:before="0" w:beforeAutospacing="0" w:after="0" w:afterAutospacing="0"/>
                  <w:jc w:val="center"/>
                </w:pPr>
              </w:pPrChange>
            </w:pPr>
            <w:r w:rsidRPr="008C7312">
              <w:rPr>
                <w:rFonts w:ascii="Times New Roman" w:hAnsi="Times New Roman" w:cs="Times New Roman"/>
                <w:sz w:val="26"/>
                <w:szCs w:val="26"/>
                <w:rPrChange w:id="2167" w:author="Ân Duy" w:date="2024-06-19T17:18:00Z">
                  <w:rPr/>
                </w:rPrChange>
              </w:rPr>
              <w:t>GiaTien</w:t>
            </w:r>
          </w:p>
        </w:tc>
        <w:tc>
          <w:tcPr>
            <w:tcW w:w="2021"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6DAB6B3B" w14:textId="77777777" w:rsidR="008C7312" w:rsidRPr="008C7312" w:rsidRDefault="008C7312" w:rsidP="002868C2">
            <w:pPr>
              <w:spacing w:line="360" w:lineRule="auto"/>
              <w:jc w:val="center"/>
              <w:rPr>
                <w:rFonts w:ascii="Times New Roman" w:hAnsi="Times New Roman" w:cs="Times New Roman"/>
                <w:sz w:val="26"/>
                <w:szCs w:val="26"/>
                <w:rPrChange w:id="2168" w:author="Ân Duy" w:date="2024-06-19T17:18:00Z">
                  <w:rPr/>
                </w:rPrChange>
              </w:rPr>
            </w:pPr>
            <w:r w:rsidRPr="008C7312">
              <w:rPr>
                <w:rFonts w:ascii="Times New Roman" w:hAnsi="Times New Roman" w:cs="Times New Roman"/>
                <w:sz w:val="26"/>
                <w:szCs w:val="26"/>
                <w:rPrChange w:id="2169" w:author="Ân Duy" w:date="2024-06-19T17:18:00Z">
                  <w:rPr/>
                </w:rPrChange>
              </w:rPr>
              <w:t>Int</w:t>
            </w:r>
          </w:p>
        </w:tc>
        <w:tc>
          <w:tcPr>
            <w:tcW w:w="787"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643DB1C4" w14:textId="77777777" w:rsidR="008C7312" w:rsidRPr="008C7312" w:rsidRDefault="008C7312" w:rsidP="002868C2">
            <w:pPr>
              <w:spacing w:line="360" w:lineRule="auto"/>
              <w:jc w:val="center"/>
              <w:rPr>
                <w:rFonts w:ascii="Times New Roman" w:hAnsi="Times New Roman" w:cs="Times New Roman"/>
                <w:sz w:val="26"/>
                <w:szCs w:val="26"/>
                <w:rPrChange w:id="2170" w:author="Ân Duy" w:date="2024-06-19T17:18:00Z">
                  <w:rPr/>
                </w:rPrChange>
              </w:rPr>
            </w:pPr>
          </w:p>
        </w:tc>
        <w:tc>
          <w:tcPr>
            <w:tcW w:w="1222"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2DD98572" w14:textId="6D126927" w:rsidR="008C7312" w:rsidRPr="008C7312" w:rsidRDefault="008C7312" w:rsidP="002868C2">
            <w:pPr>
              <w:spacing w:line="360" w:lineRule="auto"/>
              <w:jc w:val="center"/>
              <w:rPr>
                <w:rFonts w:ascii="Times New Roman" w:hAnsi="Times New Roman" w:cs="Times New Roman"/>
                <w:sz w:val="26"/>
                <w:szCs w:val="26"/>
                <w:rPrChange w:id="2171" w:author="Ân Duy" w:date="2024-06-19T17:18:00Z">
                  <w:rPr/>
                </w:rPrChange>
              </w:rPr>
            </w:pPr>
            <w:r w:rsidRPr="008C7312">
              <w:rPr>
                <w:rFonts w:ascii="Times New Roman" w:hAnsi="Times New Roman" w:cs="Times New Roman"/>
                <w:sz w:val="26"/>
                <w:szCs w:val="26"/>
                <w:rPrChange w:id="2172" w:author="Ân Duy" w:date="2024-06-19T17:18:00Z">
                  <w:rPr>
                    <w:rFonts w:ascii="Times New Roman" w:eastAsiaTheme="minorEastAsia" w:hAnsi="Times New Roman" w:cs="Times New Roman"/>
                    <w:sz w:val="24"/>
                    <w:szCs w:val="24"/>
                  </w:rPr>
                </w:rPrChange>
              </w:rPr>
              <w:t>Có</w:t>
            </w:r>
          </w:p>
        </w:tc>
        <w:tc>
          <w:tcPr>
            <w:tcW w:w="1284"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0CE126B5" w14:textId="77777777" w:rsidR="008C7312" w:rsidRPr="008C7312" w:rsidRDefault="008C7312" w:rsidP="002868C2">
            <w:pPr>
              <w:spacing w:line="360" w:lineRule="auto"/>
              <w:jc w:val="center"/>
              <w:rPr>
                <w:rFonts w:ascii="Times New Roman" w:hAnsi="Times New Roman" w:cs="Times New Roman"/>
                <w:sz w:val="26"/>
                <w:szCs w:val="26"/>
                <w:rPrChange w:id="2173" w:author="Ân Duy" w:date="2024-06-19T17:18:00Z">
                  <w:rPr/>
                </w:rPrChange>
              </w:rPr>
            </w:pPr>
          </w:p>
        </w:tc>
        <w:tc>
          <w:tcPr>
            <w:tcW w:w="1152"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34969B63" w14:textId="77777777" w:rsidR="008C7312" w:rsidRPr="008C7312" w:rsidRDefault="008C7312">
            <w:pPr>
              <w:spacing w:line="360" w:lineRule="auto"/>
              <w:jc w:val="center"/>
              <w:rPr>
                <w:sz w:val="26"/>
                <w:szCs w:val="26"/>
              </w:rPr>
              <w:pPrChange w:id="2174" w:author="Ân Duy" w:date="2024-06-19T17:18:00Z">
                <w:pPr>
                  <w:pStyle w:val="ThngthngWeb"/>
                  <w:spacing w:before="0" w:beforeAutospacing="0" w:after="0" w:afterAutospacing="0"/>
                  <w:jc w:val="center"/>
                </w:pPr>
              </w:pPrChange>
            </w:pPr>
            <w:r w:rsidRPr="008C7312">
              <w:rPr>
                <w:rFonts w:ascii="Times New Roman" w:hAnsi="Times New Roman" w:cs="Times New Roman"/>
                <w:sz w:val="26"/>
                <w:szCs w:val="26"/>
                <w:rPrChange w:id="2175" w:author="Ân Duy" w:date="2024-06-19T17:18:00Z">
                  <w:rPr/>
                </w:rPrChange>
              </w:rPr>
              <w:t>Không</w:t>
            </w:r>
          </w:p>
        </w:tc>
        <w:tc>
          <w:tcPr>
            <w:tcW w:w="813" w:type="dxa"/>
            <w:tcBorders>
              <w:top w:val="single" w:sz="8" w:space="0" w:color="000000"/>
              <w:left w:val="single" w:sz="8" w:space="0" w:color="000000"/>
              <w:bottom w:val="single" w:sz="8" w:space="0" w:color="000000"/>
              <w:right w:val="single" w:sz="8" w:space="0" w:color="000000"/>
            </w:tcBorders>
            <w:shd w:val="clear" w:color="auto" w:fill="F6F6EF"/>
            <w:vAlign w:val="center"/>
          </w:tcPr>
          <w:p w14:paraId="10D3F032" w14:textId="77777777" w:rsidR="008C7312" w:rsidRPr="008C7312" w:rsidRDefault="008C7312">
            <w:pPr>
              <w:spacing w:line="360" w:lineRule="auto"/>
              <w:jc w:val="center"/>
              <w:rPr>
                <w:sz w:val="26"/>
                <w:szCs w:val="26"/>
              </w:rPr>
              <w:pPrChange w:id="2176" w:author="Ân Duy" w:date="2024-06-19T17:18:00Z">
                <w:pPr>
                  <w:pStyle w:val="ThngthngWeb"/>
                  <w:spacing w:before="0" w:beforeAutospacing="0" w:after="0" w:afterAutospacing="0"/>
                  <w:jc w:val="center"/>
                </w:pPr>
              </w:pPrChange>
            </w:pPr>
          </w:p>
        </w:tc>
      </w:tr>
      <w:tr w:rsidR="008C7312" w:rsidRPr="008C7312" w14:paraId="35402B8A" w14:textId="77777777" w:rsidTr="008C7312">
        <w:trPr>
          <w:trHeight w:val="20"/>
        </w:trPr>
        <w:tc>
          <w:tcPr>
            <w:tcW w:w="609"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317509F0" w14:textId="77777777" w:rsidR="008C7312" w:rsidRPr="008C7312" w:rsidRDefault="008C7312">
            <w:pPr>
              <w:spacing w:line="360" w:lineRule="auto"/>
              <w:jc w:val="center"/>
              <w:rPr>
                <w:sz w:val="26"/>
                <w:szCs w:val="26"/>
              </w:rPr>
              <w:pPrChange w:id="2177" w:author="Ân Duy" w:date="2024-06-19T17:18:00Z">
                <w:pPr>
                  <w:pStyle w:val="ThngthngWeb"/>
                  <w:spacing w:before="0" w:beforeAutospacing="0" w:after="0" w:afterAutospacing="0"/>
                  <w:jc w:val="center"/>
                </w:pPr>
              </w:pPrChange>
            </w:pPr>
            <w:r w:rsidRPr="008C7312">
              <w:rPr>
                <w:rFonts w:ascii="Times New Roman" w:hAnsi="Times New Roman" w:cs="Times New Roman"/>
                <w:sz w:val="26"/>
                <w:szCs w:val="26"/>
                <w:rPrChange w:id="2178" w:author="Ân Duy" w:date="2024-06-19T17:18:00Z">
                  <w:rPr/>
                </w:rPrChange>
              </w:rPr>
              <w:t>4</w:t>
            </w:r>
          </w:p>
        </w:tc>
        <w:tc>
          <w:tcPr>
            <w:tcW w:w="1822"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720B0E15" w14:textId="19A515D4" w:rsidR="008C7312" w:rsidRPr="008C7312" w:rsidRDefault="008C7312">
            <w:pPr>
              <w:spacing w:line="360" w:lineRule="auto"/>
              <w:jc w:val="center"/>
              <w:rPr>
                <w:sz w:val="26"/>
                <w:szCs w:val="26"/>
              </w:rPr>
              <w:pPrChange w:id="2179" w:author="Ân Duy" w:date="2024-06-19T17:18:00Z">
                <w:pPr>
                  <w:pStyle w:val="ThngthngWeb"/>
                  <w:spacing w:before="0" w:beforeAutospacing="0" w:after="0" w:afterAutospacing="0"/>
                  <w:jc w:val="center"/>
                </w:pPr>
              </w:pPrChange>
            </w:pPr>
            <w:r w:rsidRPr="008C7312">
              <w:rPr>
                <w:rFonts w:ascii="Times New Roman" w:hAnsi="Times New Roman" w:cs="Times New Roman"/>
                <w:sz w:val="26"/>
                <w:szCs w:val="26"/>
              </w:rPr>
              <w:t>TacGia</w:t>
            </w:r>
          </w:p>
        </w:tc>
        <w:tc>
          <w:tcPr>
            <w:tcW w:w="2021"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2D2829ED" w14:textId="77777777" w:rsidR="008C7312" w:rsidRPr="008C7312" w:rsidRDefault="008C7312" w:rsidP="002868C2">
            <w:pPr>
              <w:spacing w:line="360" w:lineRule="auto"/>
              <w:jc w:val="center"/>
              <w:rPr>
                <w:rFonts w:ascii="Times New Roman" w:hAnsi="Times New Roman" w:cs="Times New Roman"/>
                <w:sz w:val="26"/>
                <w:szCs w:val="26"/>
                <w:rPrChange w:id="2180" w:author="Ân Duy" w:date="2024-06-19T17:18:00Z">
                  <w:rPr/>
                </w:rPrChange>
              </w:rPr>
            </w:pPr>
            <w:r w:rsidRPr="008C7312">
              <w:rPr>
                <w:rFonts w:ascii="Times New Roman" w:hAnsi="Times New Roman" w:cs="Times New Roman"/>
                <w:sz w:val="26"/>
                <w:szCs w:val="26"/>
                <w:rPrChange w:id="2181" w:author="Ân Duy" w:date="2024-06-19T17:18:00Z">
                  <w:rPr/>
                </w:rPrChange>
              </w:rPr>
              <w:t>Nvarchar</w:t>
            </w:r>
          </w:p>
        </w:tc>
        <w:tc>
          <w:tcPr>
            <w:tcW w:w="787"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78DD2AF5" w14:textId="77777777" w:rsidR="008C7312" w:rsidRPr="008C7312" w:rsidRDefault="008C7312" w:rsidP="002868C2">
            <w:pPr>
              <w:spacing w:line="360" w:lineRule="auto"/>
              <w:jc w:val="center"/>
              <w:rPr>
                <w:rFonts w:ascii="Times New Roman" w:hAnsi="Times New Roman" w:cs="Times New Roman"/>
                <w:sz w:val="26"/>
                <w:szCs w:val="26"/>
                <w:rPrChange w:id="2182" w:author="Ân Duy" w:date="2024-06-19T17:18:00Z">
                  <w:rPr/>
                </w:rPrChange>
              </w:rPr>
            </w:pPr>
            <w:r w:rsidRPr="008C7312">
              <w:rPr>
                <w:rFonts w:ascii="Times New Roman" w:hAnsi="Times New Roman" w:cs="Times New Roman"/>
                <w:sz w:val="26"/>
                <w:szCs w:val="26"/>
                <w:rPrChange w:id="2183" w:author="Ân Duy" w:date="2024-06-19T17:18:00Z">
                  <w:rPr>
                    <w:color w:val="000000"/>
                    <w:lang w:val="vi-VN"/>
                  </w:rPr>
                </w:rPrChange>
              </w:rPr>
              <w:t>30</w:t>
            </w:r>
          </w:p>
        </w:tc>
        <w:tc>
          <w:tcPr>
            <w:tcW w:w="1222"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57C5EC3E" w14:textId="4BD81B78" w:rsidR="008C7312" w:rsidRPr="008C7312" w:rsidRDefault="008C7312" w:rsidP="002868C2">
            <w:pPr>
              <w:spacing w:line="360" w:lineRule="auto"/>
              <w:jc w:val="center"/>
              <w:rPr>
                <w:rFonts w:ascii="Times New Roman" w:hAnsi="Times New Roman" w:cs="Times New Roman"/>
                <w:sz w:val="26"/>
                <w:szCs w:val="26"/>
                <w:rPrChange w:id="2184" w:author="Ân Duy" w:date="2024-06-19T17:18:00Z">
                  <w:rPr/>
                </w:rPrChange>
              </w:rPr>
            </w:pPr>
            <w:r w:rsidRPr="008C7312">
              <w:rPr>
                <w:rFonts w:ascii="Times New Roman" w:hAnsi="Times New Roman" w:cs="Times New Roman"/>
                <w:sz w:val="26"/>
                <w:szCs w:val="26"/>
                <w:rPrChange w:id="2185" w:author="Ân Duy" w:date="2024-06-19T17:18:00Z">
                  <w:rPr>
                    <w:rFonts w:ascii="Times New Roman" w:eastAsiaTheme="minorEastAsia" w:hAnsi="Times New Roman" w:cs="Times New Roman"/>
                    <w:sz w:val="24"/>
                    <w:szCs w:val="24"/>
                  </w:rPr>
                </w:rPrChange>
              </w:rPr>
              <w:t>Có</w:t>
            </w:r>
          </w:p>
        </w:tc>
        <w:tc>
          <w:tcPr>
            <w:tcW w:w="1284"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5F04EE73" w14:textId="77777777" w:rsidR="008C7312" w:rsidRPr="008C7312" w:rsidRDefault="008C7312" w:rsidP="002868C2">
            <w:pPr>
              <w:spacing w:line="360" w:lineRule="auto"/>
              <w:jc w:val="center"/>
              <w:rPr>
                <w:rFonts w:ascii="Times New Roman" w:hAnsi="Times New Roman" w:cs="Times New Roman"/>
                <w:sz w:val="26"/>
                <w:szCs w:val="26"/>
                <w:rPrChange w:id="2186" w:author="Ân Duy" w:date="2024-06-19T17:18:00Z">
                  <w:rPr/>
                </w:rPrChange>
              </w:rPr>
            </w:pPr>
          </w:p>
        </w:tc>
        <w:tc>
          <w:tcPr>
            <w:tcW w:w="1152"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5B3C8924" w14:textId="77777777" w:rsidR="008C7312" w:rsidRPr="008C7312" w:rsidRDefault="008C7312">
            <w:pPr>
              <w:spacing w:line="360" w:lineRule="auto"/>
              <w:jc w:val="center"/>
              <w:rPr>
                <w:sz w:val="26"/>
                <w:szCs w:val="26"/>
              </w:rPr>
              <w:pPrChange w:id="2187" w:author="Ân Duy" w:date="2024-06-19T17:18:00Z">
                <w:pPr>
                  <w:pStyle w:val="ThngthngWeb"/>
                  <w:spacing w:before="0" w:beforeAutospacing="0" w:after="0" w:afterAutospacing="0"/>
                  <w:jc w:val="center"/>
                </w:pPr>
              </w:pPrChange>
            </w:pPr>
            <w:r w:rsidRPr="008C7312">
              <w:rPr>
                <w:rFonts w:ascii="Times New Roman" w:hAnsi="Times New Roman" w:cs="Times New Roman"/>
                <w:sz w:val="26"/>
                <w:szCs w:val="26"/>
                <w:rPrChange w:id="2188" w:author="Ân Duy" w:date="2024-06-19T17:18:00Z">
                  <w:rPr/>
                </w:rPrChange>
              </w:rPr>
              <w:t>Không</w:t>
            </w:r>
          </w:p>
        </w:tc>
        <w:tc>
          <w:tcPr>
            <w:tcW w:w="813" w:type="dxa"/>
            <w:tcBorders>
              <w:top w:val="single" w:sz="8" w:space="0" w:color="000000"/>
              <w:left w:val="single" w:sz="8" w:space="0" w:color="000000"/>
              <w:bottom w:val="single" w:sz="8" w:space="0" w:color="000000"/>
              <w:right w:val="single" w:sz="8" w:space="0" w:color="000000"/>
            </w:tcBorders>
            <w:shd w:val="clear" w:color="auto" w:fill="F6F6EF"/>
            <w:vAlign w:val="center"/>
          </w:tcPr>
          <w:p w14:paraId="3C662257" w14:textId="77777777" w:rsidR="008C7312" w:rsidRPr="008C7312" w:rsidRDefault="008C7312">
            <w:pPr>
              <w:spacing w:line="360" w:lineRule="auto"/>
              <w:jc w:val="center"/>
              <w:rPr>
                <w:sz w:val="26"/>
                <w:szCs w:val="26"/>
              </w:rPr>
              <w:pPrChange w:id="2189" w:author="Ân Duy" w:date="2024-06-19T17:18:00Z">
                <w:pPr>
                  <w:pStyle w:val="ThngthngWeb"/>
                  <w:spacing w:before="0" w:beforeAutospacing="0" w:after="0" w:afterAutospacing="0"/>
                  <w:jc w:val="center"/>
                </w:pPr>
              </w:pPrChange>
            </w:pPr>
          </w:p>
        </w:tc>
      </w:tr>
      <w:tr w:rsidR="008C7312" w:rsidRPr="008C7312" w14:paraId="77982EA2" w14:textId="77777777" w:rsidTr="008C7312">
        <w:trPr>
          <w:trHeight w:val="20"/>
        </w:trPr>
        <w:tc>
          <w:tcPr>
            <w:tcW w:w="609"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79D30EFE" w14:textId="77777777" w:rsidR="008C7312" w:rsidRPr="008C7312" w:rsidRDefault="008C7312">
            <w:pPr>
              <w:spacing w:line="360" w:lineRule="auto"/>
              <w:jc w:val="center"/>
              <w:rPr>
                <w:sz w:val="26"/>
                <w:szCs w:val="26"/>
              </w:rPr>
              <w:pPrChange w:id="2190" w:author="Ân Duy" w:date="2024-06-19T17:18:00Z">
                <w:pPr>
                  <w:pStyle w:val="ThngthngWeb"/>
                  <w:spacing w:before="0" w:beforeAutospacing="0" w:after="0" w:afterAutospacing="0"/>
                  <w:jc w:val="center"/>
                </w:pPr>
              </w:pPrChange>
            </w:pPr>
            <w:r w:rsidRPr="008C7312">
              <w:rPr>
                <w:rFonts w:ascii="Times New Roman" w:hAnsi="Times New Roman" w:cs="Times New Roman"/>
                <w:sz w:val="26"/>
                <w:szCs w:val="26"/>
                <w:rPrChange w:id="2191" w:author="Ân Duy" w:date="2024-06-19T17:18:00Z">
                  <w:rPr/>
                </w:rPrChange>
              </w:rPr>
              <w:t>5</w:t>
            </w:r>
          </w:p>
        </w:tc>
        <w:tc>
          <w:tcPr>
            <w:tcW w:w="1822"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30F31984" w14:textId="6A5C15CD" w:rsidR="008C7312" w:rsidRPr="008C7312" w:rsidRDefault="008C7312">
            <w:pPr>
              <w:spacing w:line="360" w:lineRule="auto"/>
              <w:jc w:val="center"/>
              <w:rPr>
                <w:sz w:val="26"/>
                <w:szCs w:val="26"/>
              </w:rPr>
              <w:pPrChange w:id="2192" w:author="Ân Duy" w:date="2024-06-19T17:18:00Z">
                <w:pPr>
                  <w:pStyle w:val="ThngthngWeb"/>
                  <w:spacing w:before="0" w:beforeAutospacing="0" w:after="0" w:afterAutospacing="0"/>
                  <w:jc w:val="center"/>
                </w:pPr>
              </w:pPrChange>
            </w:pPr>
            <w:r w:rsidRPr="008C7312">
              <w:rPr>
                <w:rFonts w:ascii="Times New Roman" w:hAnsi="Times New Roman" w:cs="Times New Roman"/>
                <w:sz w:val="26"/>
                <w:szCs w:val="26"/>
              </w:rPr>
              <w:t>NhaXuatBan</w:t>
            </w:r>
          </w:p>
        </w:tc>
        <w:tc>
          <w:tcPr>
            <w:tcW w:w="2021"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79269E83" w14:textId="43007970" w:rsidR="008C7312" w:rsidRPr="008C7312" w:rsidRDefault="008C7312" w:rsidP="002868C2">
            <w:pPr>
              <w:spacing w:line="360" w:lineRule="auto"/>
              <w:jc w:val="center"/>
              <w:rPr>
                <w:rFonts w:ascii="Times New Roman" w:hAnsi="Times New Roman" w:cs="Times New Roman"/>
                <w:sz w:val="26"/>
                <w:szCs w:val="26"/>
                <w:rPrChange w:id="2193" w:author="Ân Duy" w:date="2024-06-19T17:18:00Z">
                  <w:rPr/>
                </w:rPrChange>
              </w:rPr>
            </w:pPr>
            <w:r w:rsidRPr="008C7312">
              <w:rPr>
                <w:rFonts w:ascii="Times New Roman" w:hAnsi="Times New Roman" w:cs="Times New Roman"/>
                <w:sz w:val="26"/>
                <w:szCs w:val="26"/>
                <w:rPrChange w:id="2194" w:author="Ân Duy" w:date="2024-06-19T17:18:00Z">
                  <w:rPr/>
                </w:rPrChange>
              </w:rPr>
              <w:t>Nvarchar</w:t>
            </w:r>
            <w:r w:rsidRPr="008C7312" w:rsidDel="00591738">
              <w:rPr>
                <w:rFonts w:ascii="Times New Roman" w:hAnsi="Times New Roman" w:cs="Times New Roman"/>
                <w:sz w:val="26"/>
                <w:szCs w:val="26"/>
              </w:rPr>
              <w:t xml:space="preserve"> </w:t>
            </w:r>
            <w:del w:id="2195" w:author="Ân Duy" w:date="2024-06-19T16:51:00Z">
              <w:r w:rsidRPr="008C7312" w:rsidDel="00591738">
                <w:rPr>
                  <w:rFonts w:ascii="Times New Roman" w:hAnsi="Times New Roman" w:cs="Times New Roman"/>
                  <w:sz w:val="26"/>
                  <w:szCs w:val="26"/>
                  <w:rPrChange w:id="2196" w:author="Ân Duy" w:date="2024-06-19T17:18:00Z">
                    <w:rPr/>
                  </w:rPrChange>
                </w:rPr>
                <w:delText>Int</w:delText>
              </w:r>
            </w:del>
          </w:p>
        </w:tc>
        <w:tc>
          <w:tcPr>
            <w:tcW w:w="787"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599C0551" w14:textId="16CA4609" w:rsidR="008C7312" w:rsidRPr="008C7312" w:rsidRDefault="008C7312" w:rsidP="002868C2">
            <w:pPr>
              <w:spacing w:line="360" w:lineRule="auto"/>
              <w:jc w:val="center"/>
              <w:rPr>
                <w:rFonts w:ascii="Times New Roman" w:hAnsi="Times New Roman" w:cs="Times New Roman"/>
                <w:sz w:val="26"/>
                <w:szCs w:val="26"/>
                <w:rPrChange w:id="2197" w:author="Ân Duy" w:date="2024-06-19T17:18:00Z">
                  <w:rPr/>
                </w:rPrChange>
              </w:rPr>
            </w:pPr>
            <w:r w:rsidRPr="008C7312">
              <w:rPr>
                <w:rFonts w:ascii="Times New Roman" w:hAnsi="Times New Roman" w:cs="Times New Roman"/>
                <w:sz w:val="26"/>
                <w:szCs w:val="26"/>
              </w:rPr>
              <w:t>30</w:t>
            </w:r>
          </w:p>
        </w:tc>
        <w:tc>
          <w:tcPr>
            <w:tcW w:w="1222"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5184ECD6" w14:textId="47FAF771" w:rsidR="008C7312" w:rsidRPr="008C7312" w:rsidRDefault="008C7312" w:rsidP="002868C2">
            <w:pPr>
              <w:spacing w:line="360" w:lineRule="auto"/>
              <w:jc w:val="center"/>
              <w:rPr>
                <w:rFonts w:ascii="Times New Roman" w:hAnsi="Times New Roman" w:cs="Times New Roman"/>
                <w:sz w:val="26"/>
                <w:szCs w:val="26"/>
                <w:rPrChange w:id="2198" w:author="Ân Duy" w:date="2024-06-19T17:18:00Z">
                  <w:rPr/>
                </w:rPrChange>
              </w:rPr>
            </w:pPr>
            <w:r w:rsidRPr="008C7312">
              <w:rPr>
                <w:rFonts w:ascii="Times New Roman" w:hAnsi="Times New Roman" w:cs="Times New Roman"/>
                <w:sz w:val="26"/>
                <w:szCs w:val="26"/>
                <w:rPrChange w:id="2199" w:author="Ân Duy" w:date="2024-06-19T17:18:00Z">
                  <w:rPr>
                    <w:rFonts w:ascii="Times New Roman" w:eastAsiaTheme="minorEastAsia" w:hAnsi="Times New Roman" w:cs="Times New Roman"/>
                    <w:sz w:val="24"/>
                    <w:szCs w:val="24"/>
                  </w:rPr>
                </w:rPrChange>
              </w:rPr>
              <w:t>Có</w:t>
            </w:r>
          </w:p>
        </w:tc>
        <w:tc>
          <w:tcPr>
            <w:tcW w:w="1284"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737EA39B" w14:textId="77777777" w:rsidR="008C7312" w:rsidRPr="008C7312" w:rsidRDefault="008C7312" w:rsidP="002868C2">
            <w:pPr>
              <w:spacing w:line="360" w:lineRule="auto"/>
              <w:jc w:val="center"/>
              <w:rPr>
                <w:rFonts w:ascii="Times New Roman" w:hAnsi="Times New Roman" w:cs="Times New Roman"/>
                <w:sz w:val="26"/>
                <w:szCs w:val="26"/>
                <w:rPrChange w:id="2200" w:author="Ân Duy" w:date="2024-06-19T17:18:00Z">
                  <w:rPr/>
                </w:rPrChange>
              </w:rPr>
            </w:pPr>
          </w:p>
        </w:tc>
        <w:tc>
          <w:tcPr>
            <w:tcW w:w="1152"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5C5777A7" w14:textId="77777777" w:rsidR="008C7312" w:rsidRPr="008C7312" w:rsidRDefault="008C7312">
            <w:pPr>
              <w:spacing w:line="360" w:lineRule="auto"/>
              <w:jc w:val="center"/>
              <w:rPr>
                <w:sz w:val="26"/>
                <w:szCs w:val="26"/>
              </w:rPr>
              <w:pPrChange w:id="2201" w:author="Ân Duy" w:date="2024-06-19T17:18:00Z">
                <w:pPr>
                  <w:pStyle w:val="ThngthngWeb"/>
                  <w:spacing w:before="0" w:beforeAutospacing="0" w:after="0" w:afterAutospacing="0"/>
                  <w:jc w:val="center"/>
                </w:pPr>
              </w:pPrChange>
            </w:pPr>
            <w:r w:rsidRPr="008C7312">
              <w:rPr>
                <w:rFonts w:ascii="Times New Roman" w:hAnsi="Times New Roman" w:cs="Times New Roman"/>
                <w:sz w:val="26"/>
                <w:szCs w:val="26"/>
                <w:rPrChange w:id="2202" w:author="Ân Duy" w:date="2024-06-19T17:18:00Z">
                  <w:rPr/>
                </w:rPrChange>
              </w:rPr>
              <w:t>Không</w:t>
            </w:r>
          </w:p>
        </w:tc>
        <w:tc>
          <w:tcPr>
            <w:tcW w:w="813" w:type="dxa"/>
            <w:tcBorders>
              <w:top w:val="single" w:sz="8" w:space="0" w:color="000000"/>
              <w:left w:val="single" w:sz="8" w:space="0" w:color="000000"/>
              <w:bottom w:val="single" w:sz="8" w:space="0" w:color="000000"/>
              <w:right w:val="single" w:sz="8" w:space="0" w:color="000000"/>
            </w:tcBorders>
            <w:shd w:val="clear" w:color="auto" w:fill="F6F6EF"/>
            <w:vAlign w:val="center"/>
          </w:tcPr>
          <w:p w14:paraId="229635BC" w14:textId="77777777" w:rsidR="008C7312" w:rsidRPr="008C7312" w:rsidRDefault="008C7312">
            <w:pPr>
              <w:spacing w:line="360" w:lineRule="auto"/>
              <w:jc w:val="center"/>
              <w:rPr>
                <w:sz w:val="26"/>
                <w:szCs w:val="26"/>
              </w:rPr>
              <w:pPrChange w:id="2203" w:author="Ân Duy" w:date="2024-06-19T17:18:00Z">
                <w:pPr>
                  <w:pStyle w:val="ThngthngWeb"/>
                  <w:spacing w:before="0" w:beforeAutospacing="0" w:after="0" w:afterAutospacing="0"/>
                  <w:jc w:val="center"/>
                </w:pPr>
              </w:pPrChange>
            </w:pPr>
          </w:p>
        </w:tc>
      </w:tr>
      <w:tr w:rsidR="008C7312" w:rsidRPr="008C7312" w14:paraId="2EC4563B" w14:textId="77777777" w:rsidTr="008C7312">
        <w:trPr>
          <w:trHeight w:val="20"/>
        </w:trPr>
        <w:tc>
          <w:tcPr>
            <w:tcW w:w="609"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2441E5AE" w14:textId="77777777" w:rsidR="008C7312" w:rsidRPr="008C7312" w:rsidRDefault="008C7312">
            <w:pPr>
              <w:spacing w:line="360" w:lineRule="auto"/>
              <w:jc w:val="center"/>
              <w:rPr>
                <w:sz w:val="26"/>
                <w:szCs w:val="26"/>
              </w:rPr>
              <w:pPrChange w:id="2204" w:author="Ân Duy" w:date="2024-06-19T17:18:00Z">
                <w:pPr>
                  <w:pStyle w:val="ThngthngWeb"/>
                  <w:spacing w:before="0" w:beforeAutospacing="0" w:after="0" w:afterAutospacing="0"/>
                  <w:jc w:val="center"/>
                </w:pPr>
              </w:pPrChange>
            </w:pPr>
            <w:r w:rsidRPr="008C7312">
              <w:rPr>
                <w:rFonts w:ascii="Times New Roman" w:hAnsi="Times New Roman" w:cs="Times New Roman"/>
                <w:sz w:val="26"/>
                <w:szCs w:val="26"/>
                <w:rPrChange w:id="2205" w:author="Ân Duy" w:date="2024-06-19T17:18:00Z">
                  <w:rPr/>
                </w:rPrChange>
              </w:rPr>
              <w:t>6</w:t>
            </w:r>
          </w:p>
        </w:tc>
        <w:tc>
          <w:tcPr>
            <w:tcW w:w="1822"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0F14FC30" w14:textId="7DDF8C34" w:rsidR="008C7312" w:rsidRPr="008C7312" w:rsidRDefault="008C7312">
            <w:pPr>
              <w:spacing w:line="360" w:lineRule="auto"/>
              <w:jc w:val="center"/>
              <w:rPr>
                <w:sz w:val="26"/>
                <w:szCs w:val="26"/>
              </w:rPr>
              <w:pPrChange w:id="2206" w:author="Ân Duy" w:date="2024-06-19T17:18:00Z">
                <w:pPr>
                  <w:pStyle w:val="ThngthngWeb"/>
                  <w:spacing w:before="0" w:beforeAutospacing="0" w:after="0" w:afterAutospacing="0"/>
                  <w:jc w:val="center"/>
                </w:pPr>
              </w:pPrChange>
            </w:pPr>
            <w:r w:rsidRPr="008C7312">
              <w:rPr>
                <w:rFonts w:ascii="Times New Roman" w:hAnsi="Times New Roman" w:cs="Times New Roman"/>
                <w:sz w:val="26"/>
                <w:szCs w:val="26"/>
              </w:rPr>
              <w:t>SoLuongCon</w:t>
            </w:r>
          </w:p>
        </w:tc>
        <w:tc>
          <w:tcPr>
            <w:tcW w:w="2021"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331B64DA" w14:textId="15C32C2E" w:rsidR="008C7312" w:rsidRPr="008C7312" w:rsidRDefault="008C7312" w:rsidP="002868C2">
            <w:pPr>
              <w:spacing w:line="360" w:lineRule="auto"/>
              <w:jc w:val="center"/>
              <w:rPr>
                <w:rFonts w:ascii="Times New Roman" w:hAnsi="Times New Roman" w:cs="Times New Roman"/>
                <w:sz w:val="26"/>
                <w:szCs w:val="26"/>
                <w:rPrChange w:id="2207" w:author="Ân Duy" w:date="2024-06-19T17:18:00Z">
                  <w:rPr/>
                </w:rPrChange>
              </w:rPr>
            </w:pPr>
            <w:ins w:id="2208" w:author="Ân Duy" w:date="2024-06-19T16:51:00Z">
              <w:r w:rsidRPr="008C7312">
                <w:rPr>
                  <w:rFonts w:ascii="Times New Roman" w:hAnsi="Times New Roman" w:cs="Times New Roman"/>
                  <w:sz w:val="26"/>
                  <w:szCs w:val="26"/>
                  <w:rPrChange w:id="2209" w:author="Ân Duy" w:date="2024-06-19T17:18:00Z">
                    <w:rPr>
                      <w:rFonts w:ascii="Times New Roman" w:eastAsiaTheme="minorEastAsia" w:hAnsi="Times New Roman" w:cs="Times New Roman"/>
                      <w:sz w:val="24"/>
                      <w:szCs w:val="24"/>
                    </w:rPr>
                  </w:rPrChange>
                </w:rPr>
                <w:t>int</w:t>
              </w:r>
            </w:ins>
          </w:p>
        </w:tc>
        <w:tc>
          <w:tcPr>
            <w:tcW w:w="787"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3CF8C780" w14:textId="4E574670" w:rsidR="008C7312" w:rsidRPr="008C7312" w:rsidRDefault="008C7312" w:rsidP="002868C2">
            <w:pPr>
              <w:spacing w:line="360" w:lineRule="auto"/>
              <w:jc w:val="center"/>
              <w:rPr>
                <w:rFonts w:ascii="Times New Roman" w:hAnsi="Times New Roman" w:cs="Times New Roman"/>
                <w:sz w:val="26"/>
                <w:szCs w:val="26"/>
                <w:rPrChange w:id="2210" w:author="Ân Duy" w:date="2024-06-19T17:18:00Z">
                  <w:rPr/>
                </w:rPrChange>
              </w:rPr>
            </w:pPr>
          </w:p>
        </w:tc>
        <w:tc>
          <w:tcPr>
            <w:tcW w:w="1222"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2F0A5E34" w14:textId="777643B8" w:rsidR="008C7312" w:rsidRPr="008C7312" w:rsidRDefault="008C7312" w:rsidP="002868C2">
            <w:pPr>
              <w:spacing w:line="360" w:lineRule="auto"/>
              <w:jc w:val="center"/>
              <w:rPr>
                <w:rFonts w:ascii="Times New Roman" w:hAnsi="Times New Roman" w:cs="Times New Roman"/>
                <w:sz w:val="26"/>
                <w:szCs w:val="26"/>
                <w:rPrChange w:id="2211" w:author="Ân Duy" w:date="2024-06-19T17:18:00Z">
                  <w:rPr/>
                </w:rPrChange>
              </w:rPr>
            </w:pPr>
            <w:r w:rsidRPr="008C7312">
              <w:rPr>
                <w:rFonts w:ascii="Times New Roman" w:hAnsi="Times New Roman" w:cs="Times New Roman"/>
                <w:sz w:val="26"/>
                <w:szCs w:val="26"/>
                <w:rPrChange w:id="2212" w:author="Ân Duy" w:date="2024-06-19T17:18:00Z">
                  <w:rPr>
                    <w:rFonts w:ascii="Times New Roman" w:eastAsiaTheme="minorEastAsia" w:hAnsi="Times New Roman" w:cs="Times New Roman"/>
                    <w:sz w:val="24"/>
                    <w:szCs w:val="24"/>
                  </w:rPr>
                </w:rPrChange>
              </w:rPr>
              <w:t>Có</w:t>
            </w:r>
          </w:p>
        </w:tc>
        <w:tc>
          <w:tcPr>
            <w:tcW w:w="1284"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3BCCCF87" w14:textId="77777777" w:rsidR="008C7312" w:rsidRPr="008C7312" w:rsidRDefault="008C7312" w:rsidP="002868C2">
            <w:pPr>
              <w:spacing w:line="360" w:lineRule="auto"/>
              <w:jc w:val="center"/>
              <w:rPr>
                <w:rFonts w:ascii="Times New Roman" w:hAnsi="Times New Roman" w:cs="Times New Roman"/>
                <w:sz w:val="26"/>
                <w:szCs w:val="26"/>
                <w:rPrChange w:id="2213" w:author="Ân Duy" w:date="2024-06-19T17:18:00Z">
                  <w:rPr/>
                </w:rPrChange>
              </w:rPr>
            </w:pPr>
          </w:p>
        </w:tc>
        <w:tc>
          <w:tcPr>
            <w:tcW w:w="1152"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3B423154" w14:textId="77777777" w:rsidR="008C7312" w:rsidRPr="008C7312" w:rsidRDefault="008C7312">
            <w:pPr>
              <w:spacing w:line="360" w:lineRule="auto"/>
              <w:jc w:val="center"/>
              <w:rPr>
                <w:sz w:val="26"/>
                <w:szCs w:val="26"/>
              </w:rPr>
              <w:pPrChange w:id="2214" w:author="Ân Duy" w:date="2024-06-19T17:18:00Z">
                <w:pPr>
                  <w:pStyle w:val="ThngthngWeb"/>
                  <w:spacing w:before="0" w:beforeAutospacing="0" w:after="0" w:afterAutospacing="0"/>
                  <w:jc w:val="center"/>
                </w:pPr>
              </w:pPrChange>
            </w:pPr>
            <w:r w:rsidRPr="008C7312">
              <w:rPr>
                <w:rFonts w:ascii="Times New Roman" w:hAnsi="Times New Roman" w:cs="Times New Roman"/>
                <w:sz w:val="26"/>
                <w:szCs w:val="26"/>
                <w:rPrChange w:id="2215" w:author="Ân Duy" w:date="2024-06-19T17:18:00Z">
                  <w:rPr/>
                </w:rPrChange>
              </w:rPr>
              <w:t>Không</w:t>
            </w:r>
          </w:p>
        </w:tc>
        <w:tc>
          <w:tcPr>
            <w:tcW w:w="813" w:type="dxa"/>
            <w:tcBorders>
              <w:top w:val="single" w:sz="8" w:space="0" w:color="000000"/>
              <w:left w:val="single" w:sz="8" w:space="0" w:color="000000"/>
              <w:bottom w:val="single" w:sz="8" w:space="0" w:color="000000"/>
              <w:right w:val="single" w:sz="8" w:space="0" w:color="000000"/>
            </w:tcBorders>
            <w:shd w:val="clear" w:color="auto" w:fill="F6F6EF"/>
            <w:vAlign w:val="center"/>
          </w:tcPr>
          <w:p w14:paraId="756B41B3" w14:textId="77777777" w:rsidR="008C7312" w:rsidRPr="008C7312" w:rsidRDefault="008C7312">
            <w:pPr>
              <w:spacing w:line="360" w:lineRule="auto"/>
              <w:jc w:val="center"/>
              <w:rPr>
                <w:sz w:val="26"/>
                <w:szCs w:val="26"/>
              </w:rPr>
              <w:pPrChange w:id="2216" w:author="Ân Duy" w:date="2024-06-19T17:18:00Z">
                <w:pPr>
                  <w:pStyle w:val="ThngthngWeb"/>
                  <w:spacing w:before="0" w:beforeAutospacing="0" w:after="0" w:afterAutospacing="0"/>
                  <w:jc w:val="center"/>
                </w:pPr>
              </w:pPrChange>
            </w:pPr>
          </w:p>
        </w:tc>
      </w:tr>
      <w:tr w:rsidR="008C7312" w:rsidRPr="008C7312" w14:paraId="75ED436C" w14:textId="77777777" w:rsidTr="008C7312">
        <w:trPr>
          <w:trHeight w:val="20"/>
        </w:trPr>
        <w:tc>
          <w:tcPr>
            <w:tcW w:w="609"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3D2CE5FB" w14:textId="77777777" w:rsidR="008C7312" w:rsidRPr="008C7312" w:rsidRDefault="008C7312">
            <w:pPr>
              <w:spacing w:line="360" w:lineRule="auto"/>
              <w:jc w:val="center"/>
              <w:rPr>
                <w:sz w:val="26"/>
                <w:szCs w:val="26"/>
              </w:rPr>
              <w:pPrChange w:id="2217" w:author="Ân Duy" w:date="2024-06-19T17:18:00Z">
                <w:pPr>
                  <w:pStyle w:val="ThngthngWeb"/>
                  <w:spacing w:before="0" w:beforeAutospacing="0" w:after="0" w:afterAutospacing="0"/>
                  <w:jc w:val="center"/>
                </w:pPr>
              </w:pPrChange>
            </w:pPr>
            <w:r w:rsidRPr="008C7312">
              <w:rPr>
                <w:rFonts w:ascii="Times New Roman" w:hAnsi="Times New Roman" w:cs="Times New Roman"/>
                <w:sz w:val="26"/>
                <w:szCs w:val="26"/>
                <w:rPrChange w:id="2218" w:author="Ân Duy" w:date="2024-06-19T17:18:00Z">
                  <w:rPr/>
                </w:rPrChange>
              </w:rPr>
              <w:t>7</w:t>
            </w:r>
          </w:p>
        </w:tc>
        <w:tc>
          <w:tcPr>
            <w:tcW w:w="1822"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7E7FB222" w14:textId="1DA9A0AE" w:rsidR="008C7312" w:rsidRPr="008C7312" w:rsidRDefault="008C7312">
            <w:pPr>
              <w:spacing w:line="360" w:lineRule="auto"/>
              <w:jc w:val="center"/>
              <w:rPr>
                <w:sz w:val="26"/>
                <w:szCs w:val="26"/>
                <w:rPrChange w:id="2219" w:author="Ân Duy" w:date="2024-06-19T17:18:00Z">
                  <w:rPr/>
                </w:rPrChange>
              </w:rPr>
              <w:pPrChange w:id="2220" w:author="Ân Duy" w:date="2024-06-19T17:18:00Z">
                <w:pPr>
                  <w:pStyle w:val="ThngthngWeb"/>
                  <w:spacing w:before="0" w:beforeAutospacing="0" w:after="0" w:afterAutospacing="0"/>
                  <w:jc w:val="center"/>
                </w:pPr>
              </w:pPrChange>
            </w:pPr>
            <w:del w:id="2221" w:author="Ân Duy" w:date="2024-06-19T16:51:00Z">
              <w:r w:rsidRPr="008C7312" w:rsidDel="00591738">
                <w:rPr>
                  <w:rFonts w:ascii="Times New Roman" w:hAnsi="Times New Roman" w:cs="Times New Roman"/>
                  <w:sz w:val="26"/>
                  <w:szCs w:val="26"/>
                  <w:rPrChange w:id="2222" w:author="Ân Duy" w:date="2024-06-19T17:18:00Z">
                    <w:rPr>
                      <w:color w:val="000000"/>
                      <w:lang w:val="vi-VN"/>
                    </w:rPr>
                  </w:rPrChange>
                </w:rPr>
                <w:delText>TenLS</w:delText>
              </w:r>
            </w:del>
            <w:r w:rsidRPr="008C7312">
              <w:rPr>
                <w:rFonts w:ascii="Times New Roman" w:hAnsi="Times New Roman" w:cs="Times New Roman"/>
                <w:sz w:val="26"/>
                <w:szCs w:val="26"/>
              </w:rPr>
              <w:t>SoLuong</w:t>
            </w:r>
          </w:p>
        </w:tc>
        <w:tc>
          <w:tcPr>
            <w:tcW w:w="2021"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03E1CE66" w14:textId="4EAF0C0A" w:rsidR="008C7312" w:rsidRPr="008C7312" w:rsidRDefault="008C7312" w:rsidP="002868C2">
            <w:pPr>
              <w:spacing w:line="360" w:lineRule="auto"/>
              <w:jc w:val="center"/>
              <w:rPr>
                <w:rFonts w:ascii="Times New Roman" w:hAnsi="Times New Roman" w:cs="Times New Roman"/>
                <w:sz w:val="26"/>
                <w:szCs w:val="26"/>
                <w:rPrChange w:id="2223" w:author="Ân Duy" w:date="2024-06-19T17:18:00Z">
                  <w:rPr/>
                </w:rPrChange>
              </w:rPr>
            </w:pPr>
            <w:del w:id="2224" w:author="Ân Duy" w:date="2024-06-19T16:51:00Z">
              <w:r w:rsidRPr="008C7312" w:rsidDel="00591738">
                <w:rPr>
                  <w:rFonts w:ascii="Times New Roman" w:hAnsi="Times New Roman" w:cs="Times New Roman"/>
                  <w:sz w:val="26"/>
                  <w:szCs w:val="26"/>
                  <w:rPrChange w:id="2225" w:author="Ân Duy" w:date="2024-06-19T17:18:00Z">
                    <w:rPr/>
                  </w:rPrChange>
                </w:rPr>
                <w:delText>Nvarchar</w:delText>
              </w:r>
            </w:del>
            <w:ins w:id="2226" w:author="Ân Duy" w:date="2024-06-19T16:51:00Z">
              <w:r w:rsidRPr="008C7312">
                <w:rPr>
                  <w:rFonts w:ascii="Times New Roman" w:hAnsi="Times New Roman" w:cs="Times New Roman"/>
                  <w:sz w:val="26"/>
                  <w:szCs w:val="26"/>
                  <w:rPrChange w:id="2227" w:author="Ân Duy" w:date="2024-06-19T17:18:00Z">
                    <w:rPr/>
                  </w:rPrChange>
                </w:rPr>
                <w:t xml:space="preserve"> Int</w:t>
              </w:r>
            </w:ins>
          </w:p>
        </w:tc>
        <w:tc>
          <w:tcPr>
            <w:tcW w:w="787"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08B7BEE7" w14:textId="566A642E" w:rsidR="008C7312" w:rsidRPr="008C7312" w:rsidRDefault="008C7312" w:rsidP="002868C2">
            <w:pPr>
              <w:spacing w:line="360" w:lineRule="auto"/>
              <w:jc w:val="center"/>
              <w:rPr>
                <w:rFonts w:ascii="Times New Roman" w:hAnsi="Times New Roman" w:cs="Times New Roman"/>
                <w:sz w:val="26"/>
                <w:szCs w:val="26"/>
                <w:rPrChange w:id="2228" w:author="Ân Duy" w:date="2024-06-19T17:18:00Z">
                  <w:rPr/>
                </w:rPrChange>
              </w:rPr>
            </w:pPr>
            <w:del w:id="2229" w:author="Ân Duy" w:date="2024-06-19T17:51:00Z">
              <w:r w:rsidRPr="008C7312" w:rsidDel="00591738">
                <w:rPr>
                  <w:rFonts w:ascii="Times New Roman" w:hAnsi="Times New Roman" w:cs="Times New Roman"/>
                  <w:sz w:val="26"/>
                  <w:szCs w:val="26"/>
                  <w:rPrChange w:id="2230" w:author="Ân Duy" w:date="2024-06-19T17:18:00Z">
                    <w:rPr>
                      <w:color w:val="000000"/>
                    </w:rPr>
                  </w:rPrChange>
                </w:rPr>
                <w:delText>30</w:delText>
              </w:r>
            </w:del>
          </w:p>
        </w:tc>
        <w:tc>
          <w:tcPr>
            <w:tcW w:w="1222"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0C235EF7" w14:textId="16433ECC" w:rsidR="008C7312" w:rsidRPr="008C7312" w:rsidRDefault="008C7312" w:rsidP="002868C2">
            <w:pPr>
              <w:spacing w:line="360" w:lineRule="auto"/>
              <w:jc w:val="center"/>
              <w:rPr>
                <w:rFonts w:ascii="Times New Roman" w:hAnsi="Times New Roman" w:cs="Times New Roman"/>
                <w:sz w:val="26"/>
                <w:szCs w:val="26"/>
                <w:rPrChange w:id="2231" w:author="Ân Duy" w:date="2024-06-19T17:18:00Z">
                  <w:rPr/>
                </w:rPrChange>
              </w:rPr>
            </w:pPr>
            <w:r w:rsidRPr="008C7312">
              <w:rPr>
                <w:rFonts w:ascii="Times New Roman" w:hAnsi="Times New Roman" w:cs="Times New Roman"/>
                <w:sz w:val="26"/>
                <w:szCs w:val="26"/>
                <w:rPrChange w:id="2232" w:author="Ân Duy" w:date="2024-06-19T17:18:00Z">
                  <w:rPr>
                    <w:rFonts w:ascii="Times New Roman" w:eastAsiaTheme="minorEastAsia" w:hAnsi="Times New Roman" w:cs="Times New Roman"/>
                    <w:sz w:val="24"/>
                    <w:szCs w:val="24"/>
                  </w:rPr>
                </w:rPrChange>
              </w:rPr>
              <w:t>Có</w:t>
            </w:r>
          </w:p>
        </w:tc>
        <w:tc>
          <w:tcPr>
            <w:tcW w:w="1284"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43FEE24D" w14:textId="7CC867F4" w:rsidR="008C7312" w:rsidRPr="008C7312" w:rsidRDefault="008C7312" w:rsidP="002868C2">
            <w:pPr>
              <w:spacing w:line="360" w:lineRule="auto"/>
              <w:jc w:val="center"/>
              <w:rPr>
                <w:rFonts w:ascii="Times New Roman" w:hAnsi="Times New Roman" w:cs="Times New Roman"/>
                <w:sz w:val="26"/>
                <w:szCs w:val="26"/>
                <w:rPrChange w:id="2233" w:author="Ân Duy" w:date="2024-06-19T17:18:00Z">
                  <w:rPr/>
                </w:rPrChange>
              </w:rPr>
            </w:pPr>
          </w:p>
        </w:tc>
        <w:tc>
          <w:tcPr>
            <w:tcW w:w="1152"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243C8322" w14:textId="77777777" w:rsidR="008C7312" w:rsidRPr="008C7312" w:rsidRDefault="008C7312">
            <w:pPr>
              <w:spacing w:line="360" w:lineRule="auto"/>
              <w:jc w:val="center"/>
              <w:rPr>
                <w:sz w:val="26"/>
                <w:szCs w:val="26"/>
              </w:rPr>
              <w:pPrChange w:id="2234" w:author="Ân Duy" w:date="2024-06-19T17:18:00Z">
                <w:pPr>
                  <w:pStyle w:val="ThngthngWeb"/>
                  <w:spacing w:before="0" w:beforeAutospacing="0" w:after="0" w:afterAutospacing="0"/>
                  <w:jc w:val="center"/>
                </w:pPr>
              </w:pPrChange>
            </w:pPr>
            <w:r w:rsidRPr="008C7312">
              <w:rPr>
                <w:rFonts w:ascii="Times New Roman" w:hAnsi="Times New Roman" w:cs="Times New Roman"/>
                <w:sz w:val="26"/>
                <w:szCs w:val="26"/>
                <w:rPrChange w:id="2235" w:author="Ân Duy" w:date="2024-06-19T17:18:00Z">
                  <w:rPr/>
                </w:rPrChange>
              </w:rPr>
              <w:t>Không</w:t>
            </w:r>
          </w:p>
        </w:tc>
        <w:tc>
          <w:tcPr>
            <w:tcW w:w="813" w:type="dxa"/>
            <w:tcBorders>
              <w:top w:val="single" w:sz="8" w:space="0" w:color="000000"/>
              <w:left w:val="single" w:sz="8" w:space="0" w:color="000000"/>
              <w:bottom w:val="single" w:sz="8" w:space="0" w:color="000000"/>
              <w:right w:val="single" w:sz="8" w:space="0" w:color="000000"/>
            </w:tcBorders>
            <w:shd w:val="clear" w:color="auto" w:fill="F6F6EF"/>
            <w:vAlign w:val="center"/>
          </w:tcPr>
          <w:p w14:paraId="407F7D0D" w14:textId="77777777" w:rsidR="008C7312" w:rsidRPr="008C7312" w:rsidRDefault="008C7312">
            <w:pPr>
              <w:spacing w:line="360" w:lineRule="auto"/>
              <w:jc w:val="center"/>
              <w:rPr>
                <w:sz w:val="26"/>
                <w:szCs w:val="26"/>
              </w:rPr>
              <w:pPrChange w:id="2236" w:author="Ân Duy" w:date="2024-06-19T17:18:00Z">
                <w:pPr>
                  <w:pStyle w:val="ThngthngWeb"/>
                  <w:spacing w:before="0" w:beforeAutospacing="0" w:after="0" w:afterAutospacing="0"/>
                  <w:jc w:val="center"/>
                </w:pPr>
              </w:pPrChange>
            </w:pPr>
          </w:p>
        </w:tc>
      </w:tr>
      <w:tr w:rsidR="008C7312" w:rsidRPr="008C7312" w14:paraId="58DB2C9A" w14:textId="77777777" w:rsidTr="008C7312">
        <w:trPr>
          <w:trHeight w:val="20"/>
        </w:trPr>
        <w:tc>
          <w:tcPr>
            <w:tcW w:w="609"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2A406F10" w14:textId="77777777" w:rsidR="008C7312" w:rsidRPr="008C7312" w:rsidRDefault="008C7312">
            <w:pPr>
              <w:spacing w:line="360" w:lineRule="auto"/>
              <w:jc w:val="center"/>
              <w:rPr>
                <w:sz w:val="26"/>
                <w:szCs w:val="26"/>
              </w:rPr>
              <w:pPrChange w:id="2237" w:author="Ân Duy" w:date="2024-06-19T17:18:00Z">
                <w:pPr>
                  <w:pStyle w:val="ThngthngWeb"/>
                  <w:spacing w:before="0" w:beforeAutospacing="0" w:after="0" w:afterAutospacing="0"/>
                  <w:jc w:val="center"/>
                </w:pPr>
              </w:pPrChange>
            </w:pPr>
            <w:r w:rsidRPr="008C7312">
              <w:rPr>
                <w:rFonts w:ascii="Times New Roman" w:hAnsi="Times New Roman" w:cs="Times New Roman"/>
                <w:sz w:val="26"/>
                <w:szCs w:val="26"/>
                <w:rPrChange w:id="2238" w:author="Ân Duy" w:date="2024-06-19T17:18:00Z">
                  <w:rPr/>
                </w:rPrChange>
              </w:rPr>
              <w:t>8</w:t>
            </w:r>
          </w:p>
        </w:tc>
        <w:tc>
          <w:tcPr>
            <w:tcW w:w="1822"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04F170CA" w14:textId="3380C3A7" w:rsidR="008C7312" w:rsidRPr="008C7312" w:rsidRDefault="008C7312">
            <w:pPr>
              <w:spacing w:line="360" w:lineRule="auto"/>
              <w:jc w:val="center"/>
              <w:rPr>
                <w:sz w:val="26"/>
                <w:szCs w:val="26"/>
                <w:rPrChange w:id="2239" w:author="Ân Duy" w:date="2024-06-19T17:18:00Z">
                  <w:rPr/>
                </w:rPrChange>
              </w:rPr>
              <w:pPrChange w:id="2240" w:author="Ân Duy" w:date="2024-06-19T17:18:00Z">
                <w:pPr>
                  <w:pStyle w:val="ThngthngWeb"/>
                  <w:spacing w:before="0" w:beforeAutospacing="0" w:after="0" w:afterAutospacing="0"/>
                  <w:jc w:val="center"/>
                </w:pPr>
              </w:pPrChange>
            </w:pPr>
            <w:del w:id="2241" w:author="Ân Duy" w:date="2024-06-19T16:51:00Z">
              <w:r w:rsidRPr="008C7312" w:rsidDel="00591738">
                <w:rPr>
                  <w:rFonts w:ascii="Times New Roman" w:hAnsi="Times New Roman" w:cs="Times New Roman"/>
                  <w:sz w:val="26"/>
                  <w:szCs w:val="26"/>
                  <w:rPrChange w:id="2242" w:author="Ân Duy" w:date="2024-06-19T17:18:00Z">
                    <w:rPr>
                      <w:color w:val="000000"/>
                      <w:lang w:val="vi-VN"/>
                    </w:rPr>
                  </w:rPrChange>
                </w:rPr>
                <w:delText>TenNCC</w:delText>
              </w:r>
            </w:del>
            <w:r w:rsidRPr="008C7312">
              <w:rPr>
                <w:rFonts w:ascii="Times New Roman" w:hAnsi="Times New Roman" w:cs="Times New Roman"/>
                <w:sz w:val="26"/>
                <w:szCs w:val="26"/>
              </w:rPr>
              <w:t>MoTa</w:t>
            </w:r>
          </w:p>
        </w:tc>
        <w:tc>
          <w:tcPr>
            <w:tcW w:w="2021"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3D809CCC" w14:textId="3B5CDD3E" w:rsidR="008C7312" w:rsidRPr="008C7312" w:rsidRDefault="008C7312" w:rsidP="002868C2">
            <w:pPr>
              <w:spacing w:line="360" w:lineRule="auto"/>
              <w:jc w:val="center"/>
              <w:rPr>
                <w:rFonts w:ascii="Times New Roman" w:hAnsi="Times New Roman" w:cs="Times New Roman"/>
                <w:sz w:val="26"/>
                <w:szCs w:val="26"/>
                <w:rPrChange w:id="2243" w:author="Ân Duy" w:date="2024-06-19T17:18:00Z">
                  <w:rPr/>
                </w:rPrChange>
              </w:rPr>
            </w:pPr>
            <w:r w:rsidRPr="008C7312">
              <w:rPr>
                <w:rFonts w:ascii="Times New Roman" w:hAnsi="Times New Roman" w:cs="Times New Roman"/>
                <w:sz w:val="26"/>
                <w:szCs w:val="26"/>
              </w:rPr>
              <w:t>nvarchar</w:t>
            </w:r>
            <w:del w:id="2244" w:author="Ân Duy" w:date="2024-06-19T16:52:00Z">
              <w:r w:rsidRPr="008C7312" w:rsidDel="00591738">
                <w:rPr>
                  <w:rFonts w:ascii="Times New Roman" w:hAnsi="Times New Roman" w:cs="Times New Roman"/>
                  <w:sz w:val="26"/>
                  <w:szCs w:val="26"/>
                  <w:rPrChange w:id="2245" w:author="Ân Duy" w:date="2024-06-19T17:18:00Z">
                    <w:rPr/>
                  </w:rPrChange>
                </w:rPr>
                <w:delText>Nvarchar</w:delText>
              </w:r>
            </w:del>
          </w:p>
        </w:tc>
        <w:tc>
          <w:tcPr>
            <w:tcW w:w="787"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0A0C066B" w14:textId="7175C6C4" w:rsidR="008C7312" w:rsidRPr="008C7312" w:rsidRDefault="008C7312" w:rsidP="002868C2">
            <w:pPr>
              <w:spacing w:line="360" w:lineRule="auto"/>
              <w:jc w:val="center"/>
              <w:rPr>
                <w:rFonts w:ascii="Times New Roman" w:hAnsi="Times New Roman" w:cs="Times New Roman"/>
                <w:sz w:val="26"/>
                <w:szCs w:val="26"/>
                <w:rPrChange w:id="2246" w:author="Ân Duy" w:date="2024-06-19T17:18:00Z">
                  <w:rPr/>
                </w:rPrChange>
              </w:rPr>
            </w:pPr>
            <w:r w:rsidRPr="008C7312">
              <w:rPr>
                <w:rFonts w:ascii="Times New Roman" w:hAnsi="Times New Roman" w:cs="Times New Roman"/>
                <w:sz w:val="26"/>
                <w:szCs w:val="26"/>
                <w:rPrChange w:id="2247" w:author="Ân Duy" w:date="2024-06-19T17:18:00Z">
                  <w:rPr/>
                </w:rPrChange>
              </w:rPr>
              <w:t>max</w:t>
            </w:r>
            <w:r w:rsidRPr="008C7312" w:rsidDel="00591738">
              <w:rPr>
                <w:rFonts w:ascii="Times New Roman" w:hAnsi="Times New Roman" w:cs="Times New Roman"/>
                <w:sz w:val="26"/>
                <w:szCs w:val="26"/>
              </w:rPr>
              <w:t xml:space="preserve"> </w:t>
            </w:r>
            <w:del w:id="2248" w:author="Ân Duy" w:date="2024-06-19T17:51:00Z">
              <w:r w:rsidRPr="008C7312" w:rsidDel="00591738">
                <w:rPr>
                  <w:rFonts w:ascii="Times New Roman" w:hAnsi="Times New Roman" w:cs="Times New Roman"/>
                  <w:sz w:val="26"/>
                  <w:szCs w:val="26"/>
                  <w:rPrChange w:id="2249" w:author="Ân Duy" w:date="2024-06-19T17:18:00Z">
                    <w:rPr>
                      <w:color w:val="000000"/>
                    </w:rPr>
                  </w:rPrChange>
                </w:rPr>
                <w:delText>30</w:delText>
              </w:r>
            </w:del>
          </w:p>
        </w:tc>
        <w:tc>
          <w:tcPr>
            <w:tcW w:w="1222"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0A5EF537" w14:textId="48CD5E1A" w:rsidR="008C7312" w:rsidRPr="008C7312" w:rsidRDefault="008C7312" w:rsidP="002868C2">
            <w:pPr>
              <w:spacing w:line="360" w:lineRule="auto"/>
              <w:jc w:val="center"/>
              <w:rPr>
                <w:rFonts w:ascii="Times New Roman" w:hAnsi="Times New Roman" w:cs="Times New Roman"/>
                <w:sz w:val="26"/>
                <w:szCs w:val="26"/>
                <w:rPrChange w:id="2250" w:author="Ân Duy" w:date="2024-06-19T17:18:00Z">
                  <w:rPr/>
                </w:rPrChange>
              </w:rPr>
            </w:pPr>
            <w:r w:rsidRPr="008C7312">
              <w:rPr>
                <w:rFonts w:ascii="Times New Roman" w:hAnsi="Times New Roman" w:cs="Times New Roman"/>
                <w:sz w:val="26"/>
                <w:szCs w:val="26"/>
                <w:rPrChange w:id="2251" w:author="Ân Duy" w:date="2024-06-19T17:18:00Z">
                  <w:rPr>
                    <w:rFonts w:ascii="Times New Roman" w:eastAsiaTheme="minorEastAsia" w:hAnsi="Times New Roman" w:cs="Times New Roman"/>
                    <w:sz w:val="24"/>
                    <w:szCs w:val="24"/>
                  </w:rPr>
                </w:rPrChange>
              </w:rPr>
              <w:t>Có</w:t>
            </w:r>
          </w:p>
        </w:tc>
        <w:tc>
          <w:tcPr>
            <w:tcW w:w="1284"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77F1F740" w14:textId="2F490835" w:rsidR="008C7312" w:rsidRPr="008C7312" w:rsidRDefault="008C7312" w:rsidP="002868C2">
            <w:pPr>
              <w:spacing w:line="360" w:lineRule="auto"/>
              <w:jc w:val="center"/>
              <w:rPr>
                <w:rFonts w:ascii="Times New Roman" w:hAnsi="Times New Roman" w:cs="Times New Roman"/>
                <w:sz w:val="26"/>
                <w:szCs w:val="26"/>
                <w:rPrChange w:id="2252" w:author="Ân Duy" w:date="2024-06-19T17:18:00Z">
                  <w:rPr/>
                </w:rPrChange>
              </w:rPr>
            </w:pPr>
          </w:p>
        </w:tc>
        <w:tc>
          <w:tcPr>
            <w:tcW w:w="1152"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18A73BE7" w14:textId="77777777" w:rsidR="008C7312" w:rsidRPr="008C7312" w:rsidRDefault="008C7312">
            <w:pPr>
              <w:spacing w:line="360" w:lineRule="auto"/>
              <w:jc w:val="center"/>
              <w:rPr>
                <w:sz w:val="26"/>
                <w:szCs w:val="26"/>
              </w:rPr>
              <w:pPrChange w:id="2253" w:author="Ân Duy" w:date="2024-06-19T17:18:00Z">
                <w:pPr>
                  <w:pStyle w:val="ThngthngWeb"/>
                  <w:spacing w:before="0" w:beforeAutospacing="0" w:after="0" w:afterAutospacing="0"/>
                  <w:jc w:val="center"/>
                </w:pPr>
              </w:pPrChange>
            </w:pPr>
            <w:r w:rsidRPr="008C7312">
              <w:rPr>
                <w:rFonts w:ascii="Times New Roman" w:hAnsi="Times New Roman" w:cs="Times New Roman"/>
                <w:sz w:val="26"/>
                <w:szCs w:val="26"/>
                <w:rPrChange w:id="2254" w:author="Ân Duy" w:date="2024-06-19T17:18:00Z">
                  <w:rPr/>
                </w:rPrChange>
              </w:rPr>
              <w:t>Không</w:t>
            </w:r>
          </w:p>
        </w:tc>
        <w:tc>
          <w:tcPr>
            <w:tcW w:w="813" w:type="dxa"/>
            <w:tcBorders>
              <w:top w:val="single" w:sz="8" w:space="0" w:color="000000"/>
              <w:left w:val="single" w:sz="8" w:space="0" w:color="000000"/>
              <w:bottom w:val="single" w:sz="8" w:space="0" w:color="000000"/>
              <w:right w:val="single" w:sz="8" w:space="0" w:color="000000"/>
            </w:tcBorders>
            <w:shd w:val="clear" w:color="auto" w:fill="F6F6EF"/>
            <w:vAlign w:val="center"/>
          </w:tcPr>
          <w:p w14:paraId="62B1C4E3" w14:textId="77777777" w:rsidR="008C7312" w:rsidRPr="008C7312" w:rsidRDefault="008C7312">
            <w:pPr>
              <w:spacing w:line="360" w:lineRule="auto"/>
              <w:jc w:val="center"/>
              <w:rPr>
                <w:sz w:val="26"/>
                <w:szCs w:val="26"/>
              </w:rPr>
              <w:pPrChange w:id="2255" w:author="Ân Duy" w:date="2024-06-19T17:18:00Z">
                <w:pPr>
                  <w:pStyle w:val="ThngthngWeb"/>
                  <w:spacing w:before="0" w:beforeAutospacing="0" w:after="0" w:afterAutospacing="0"/>
                  <w:jc w:val="center"/>
                </w:pPr>
              </w:pPrChange>
            </w:pPr>
          </w:p>
        </w:tc>
      </w:tr>
      <w:tr w:rsidR="008C7312" w:rsidRPr="008C7312" w14:paraId="3D6D9E5F" w14:textId="77777777" w:rsidTr="008C7312">
        <w:trPr>
          <w:trHeight w:val="20"/>
        </w:trPr>
        <w:tc>
          <w:tcPr>
            <w:tcW w:w="609"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6B4AFE9D" w14:textId="77777777" w:rsidR="008C7312" w:rsidRPr="008C7312" w:rsidRDefault="008C7312">
            <w:pPr>
              <w:spacing w:line="360" w:lineRule="auto"/>
              <w:jc w:val="center"/>
              <w:rPr>
                <w:sz w:val="26"/>
                <w:szCs w:val="26"/>
              </w:rPr>
              <w:pPrChange w:id="2256" w:author="Ân Duy" w:date="2024-06-19T17:18:00Z">
                <w:pPr>
                  <w:pStyle w:val="ThngthngWeb"/>
                  <w:spacing w:before="0" w:beforeAutospacing="0" w:after="0" w:afterAutospacing="0"/>
                  <w:jc w:val="center"/>
                </w:pPr>
              </w:pPrChange>
            </w:pPr>
            <w:r w:rsidRPr="008C7312">
              <w:rPr>
                <w:rFonts w:ascii="Times New Roman" w:hAnsi="Times New Roman" w:cs="Times New Roman"/>
                <w:sz w:val="26"/>
                <w:szCs w:val="26"/>
                <w:rPrChange w:id="2257" w:author="Ân Duy" w:date="2024-06-19T17:18:00Z">
                  <w:rPr/>
                </w:rPrChange>
              </w:rPr>
              <w:t>9</w:t>
            </w:r>
          </w:p>
        </w:tc>
        <w:tc>
          <w:tcPr>
            <w:tcW w:w="1822"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3716B1BD" w14:textId="3308B8B5" w:rsidR="008C7312" w:rsidRPr="008C7312" w:rsidRDefault="008C7312">
            <w:pPr>
              <w:spacing w:line="360" w:lineRule="auto"/>
              <w:jc w:val="center"/>
              <w:rPr>
                <w:sz w:val="26"/>
                <w:szCs w:val="26"/>
              </w:rPr>
              <w:pPrChange w:id="2258" w:author="Ân Duy" w:date="2024-06-19T17:18:00Z">
                <w:pPr>
                  <w:pStyle w:val="ThngthngWeb"/>
                  <w:spacing w:before="0" w:beforeAutospacing="0" w:after="0" w:afterAutospacing="0"/>
                  <w:jc w:val="center"/>
                </w:pPr>
              </w:pPrChange>
            </w:pPr>
            <w:r w:rsidRPr="008C7312">
              <w:rPr>
                <w:rFonts w:ascii="Times New Roman" w:hAnsi="Times New Roman" w:cs="Times New Roman"/>
                <w:sz w:val="26"/>
                <w:szCs w:val="26"/>
              </w:rPr>
              <w:t>MaLS</w:t>
            </w:r>
          </w:p>
        </w:tc>
        <w:tc>
          <w:tcPr>
            <w:tcW w:w="2021"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7CAD7E4B" w14:textId="5C7B9B99" w:rsidR="008C7312" w:rsidRPr="008C7312" w:rsidRDefault="008C7312" w:rsidP="002868C2">
            <w:pPr>
              <w:spacing w:line="360" w:lineRule="auto"/>
              <w:jc w:val="center"/>
              <w:rPr>
                <w:rFonts w:ascii="Times New Roman" w:hAnsi="Times New Roman" w:cs="Times New Roman"/>
                <w:sz w:val="26"/>
                <w:szCs w:val="26"/>
                <w:rPrChange w:id="2259" w:author="Ân Duy" w:date="2024-06-19T17:18:00Z">
                  <w:rPr/>
                </w:rPrChange>
              </w:rPr>
            </w:pPr>
            <w:ins w:id="2260" w:author="Ân Duy" w:date="2024-06-19T16:51:00Z">
              <w:r w:rsidRPr="008C7312">
                <w:rPr>
                  <w:rFonts w:ascii="Times New Roman" w:hAnsi="Times New Roman" w:cs="Times New Roman"/>
                  <w:sz w:val="26"/>
                  <w:szCs w:val="26"/>
                  <w:rPrChange w:id="2261" w:author="Ân Duy" w:date="2024-06-19T17:18:00Z">
                    <w:rPr>
                      <w:rFonts w:ascii="Times New Roman" w:eastAsiaTheme="minorEastAsia" w:hAnsi="Times New Roman" w:cs="Times New Roman"/>
                      <w:sz w:val="24"/>
                      <w:szCs w:val="24"/>
                    </w:rPr>
                  </w:rPrChange>
                </w:rPr>
                <w:t>int</w:t>
              </w:r>
            </w:ins>
          </w:p>
        </w:tc>
        <w:tc>
          <w:tcPr>
            <w:tcW w:w="787"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26D2ECE6" w14:textId="77777777" w:rsidR="008C7312" w:rsidRPr="008C7312" w:rsidRDefault="008C7312" w:rsidP="002868C2">
            <w:pPr>
              <w:spacing w:line="360" w:lineRule="auto"/>
              <w:jc w:val="center"/>
              <w:rPr>
                <w:rFonts w:ascii="Times New Roman" w:hAnsi="Times New Roman" w:cs="Times New Roman"/>
                <w:sz w:val="26"/>
                <w:szCs w:val="26"/>
                <w:rPrChange w:id="2262" w:author="Ân Duy" w:date="2024-06-19T17:18:00Z">
                  <w:rPr/>
                </w:rPrChange>
              </w:rPr>
            </w:pPr>
          </w:p>
        </w:tc>
        <w:tc>
          <w:tcPr>
            <w:tcW w:w="1222"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04D6EB88" w14:textId="56F80A02" w:rsidR="008C7312" w:rsidRPr="008C7312" w:rsidRDefault="008C7312" w:rsidP="002868C2">
            <w:pPr>
              <w:spacing w:line="360" w:lineRule="auto"/>
              <w:jc w:val="center"/>
              <w:rPr>
                <w:rFonts w:ascii="Times New Roman" w:hAnsi="Times New Roman" w:cs="Times New Roman"/>
                <w:sz w:val="26"/>
                <w:szCs w:val="26"/>
                <w:rPrChange w:id="2263" w:author="Ân Duy" w:date="2024-06-19T17:18:00Z">
                  <w:rPr/>
                </w:rPrChange>
              </w:rPr>
            </w:pPr>
            <w:r w:rsidRPr="008C7312">
              <w:rPr>
                <w:rFonts w:ascii="Times New Roman" w:hAnsi="Times New Roman" w:cs="Times New Roman"/>
                <w:sz w:val="26"/>
                <w:szCs w:val="26"/>
                <w:rPrChange w:id="2264" w:author="Ân Duy" w:date="2024-06-19T17:18:00Z">
                  <w:rPr>
                    <w:rFonts w:ascii="Times New Roman" w:eastAsiaTheme="minorEastAsia" w:hAnsi="Times New Roman" w:cs="Times New Roman"/>
                    <w:sz w:val="24"/>
                    <w:szCs w:val="24"/>
                  </w:rPr>
                </w:rPrChange>
              </w:rPr>
              <w:t>Có</w:t>
            </w:r>
          </w:p>
        </w:tc>
        <w:tc>
          <w:tcPr>
            <w:tcW w:w="1284"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441667D2" w14:textId="46CCBCB8" w:rsidR="008C7312" w:rsidRPr="008C7312" w:rsidRDefault="008C7312" w:rsidP="002868C2">
            <w:pPr>
              <w:spacing w:line="360" w:lineRule="auto"/>
              <w:jc w:val="center"/>
              <w:rPr>
                <w:rFonts w:ascii="Times New Roman" w:hAnsi="Times New Roman" w:cs="Times New Roman"/>
                <w:sz w:val="26"/>
                <w:szCs w:val="26"/>
                <w:rPrChange w:id="2265" w:author="Ân Duy" w:date="2024-06-19T17:18:00Z">
                  <w:rPr/>
                </w:rPrChange>
              </w:rPr>
            </w:pPr>
            <w:r w:rsidRPr="008C7312">
              <w:rPr>
                <w:rFonts w:ascii="Times New Roman" w:hAnsi="Times New Roman" w:cs="Times New Roman"/>
                <w:sz w:val="26"/>
                <w:szCs w:val="26"/>
                <w:rPrChange w:id="2266" w:author="Ân Duy" w:date="2024-06-19T17:18:00Z">
                  <w:rPr/>
                </w:rPrChange>
              </w:rPr>
              <w:t>FK</w:t>
            </w:r>
          </w:p>
        </w:tc>
        <w:tc>
          <w:tcPr>
            <w:tcW w:w="1152"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2A99AB99" w14:textId="77777777" w:rsidR="008C7312" w:rsidRPr="008C7312" w:rsidRDefault="008C7312">
            <w:pPr>
              <w:spacing w:line="360" w:lineRule="auto"/>
              <w:jc w:val="center"/>
              <w:rPr>
                <w:sz w:val="26"/>
                <w:szCs w:val="26"/>
              </w:rPr>
              <w:pPrChange w:id="2267" w:author="Ân Duy" w:date="2024-06-19T17:18:00Z">
                <w:pPr>
                  <w:pStyle w:val="ThngthngWeb"/>
                  <w:spacing w:before="0" w:beforeAutospacing="0" w:after="0" w:afterAutospacing="0"/>
                  <w:jc w:val="center"/>
                </w:pPr>
              </w:pPrChange>
            </w:pPr>
            <w:r w:rsidRPr="008C7312">
              <w:rPr>
                <w:rFonts w:ascii="Times New Roman" w:hAnsi="Times New Roman" w:cs="Times New Roman"/>
                <w:sz w:val="26"/>
                <w:szCs w:val="26"/>
                <w:rPrChange w:id="2268" w:author="Ân Duy" w:date="2024-06-19T17:18:00Z">
                  <w:rPr/>
                </w:rPrChange>
              </w:rPr>
              <w:t>Không</w:t>
            </w:r>
          </w:p>
        </w:tc>
        <w:tc>
          <w:tcPr>
            <w:tcW w:w="813" w:type="dxa"/>
            <w:tcBorders>
              <w:top w:val="single" w:sz="8" w:space="0" w:color="000000"/>
              <w:left w:val="single" w:sz="8" w:space="0" w:color="000000"/>
              <w:bottom w:val="single" w:sz="8" w:space="0" w:color="000000"/>
              <w:right w:val="single" w:sz="8" w:space="0" w:color="000000"/>
            </w:tcBorders>
            <w:shd w:val="clear" w:color="auto" w:fill="F6F6EF"/>
            <w:vAlign w:val="center"/>
          </w:tcPr>
          <w:p w14:paraId="6458CAEC" w14:textId="77777777" w:rsidR="008C7312" w:rsidRPr="008C7312" w:rsidRDefault="008C7312">
            <w:pPr>
              <w:spacing w:line="360" w:lineRule="auto"/>
              <w:jc w:val="center"/>
              <w:rPr>
                <w:sz w:val="26"/>
                <w:szCs w:val="26"/>
              </w:rPr>
              <w:pPrChange w:id="2269" w:author="Ân Duy" w:date="2024-06-19T17:18:00Z">
                <w:pPr>
                  <w:pStyle w:val="ThngthngWeb"/>
                  <w:spacing w:before="0" w:beforeAutospacing="0" w:after="0" w:afterAutospacing="0"/>
                  <w:jc w:val="center"/>
                </w:pPr>
              </w:pPrChange>
            </w:pPr>
          </w:p>
        </w:tc>
      </w:tr>
      <w:tr w:rsidR="008C7312" w:rsidRPr="008C7312" w14:paraId="3CBAFDF2" w14:textId="77777777" w:rsidTr="008C7312">
        <w:trPr>
          <w:trHeight w:val="20"/>
        </w:trPr>
        <w:tc>
          <w:tcPr>
            <w:tcW w:w="609"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316165CC" w14:textId="77777777" w:rsidR="008C7312" w:rsidRPr="008C7312" w:rsidRDefault="008C7312">
            <w:pPr>
              <w:pStyle w:val="KhngDncch"/>
              <w:spacing w:line="360" w:lineRule="auto"/>
              <w:jc w:val="center"/>
              <w:rPr>
                <w:sz w:val="26"/>
                <w:szCs w:val="26"/>
              </w:rPr>
              <w:pPrChange w:id="2270" w:author="Ân Duy" w:date="2024-06-19T17:18:00Z">
                <w:pPr>
                  <w:pStyle w:val="ThngthngWeb"/>
                  <w:spacing w:before="0" w:beforeAutospacing="0" w:after="0" w:afterAutospacing="0"/>
                  <w:jc w:val="center"/>
                </w:pPr>
              </w:pPrChange>
            </w:pPr>
            <w:r w:rsidRPr="008C7312">
              <w:rPr>
                <w:rFonts w:ascii="Times New Roman" w:hAnsi="Times New Roman" w:cs="Times New Roman"/>
                <w:sz w:val="26"/>
                <w:szCs w:val="26"/>
                <w:rPrChange w:id="2271" w:author="Ân Duy" w:date="2024-06-19T17:18:00Z">
                  <w:rPr/>
                </w:rPrChange>
              </w:rPr>
              <w:t>10</w:t>
            </w:r>
          </w:p>
        </w:tc>
        <w:tc>
          <w:tcPr>
            <w:tcW w:w="1822"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008B214C" w14:textId="289E54FE" w:rsidR="008C7312" w:rsidRPr="008C7312" w:rsidRDefault="008C7312">
            <w:pPr>
              <w:pStyle w:val="KhngDncch"/>
              <w:spacing w:line="360" w:lineRule="auto"/>
              <w:jc w:val="center"/>
              <w:rPr>
                <w:sz w:val="26"/>
                <w:szCs w:val="26"/>
              </w:rPr>
              <w:pPrChange w:id="2272" w:author="Ân Duy" w:date="2024-06-19T17:18:00Z">
                <w:pPr>
                  <w:pStyle w:val="ThngthngWeb"/>
                  <w:spacing w:before="0" w:beforeAutospacing="0" w:after="0" w:afterAutospacing="0"/>
                  <w:jc w:val="center"/>
                </w:pPr>
              </w:pPrChange>
            </w:pPr>
            <w:r w:rsidRPr="008C7312">
              <w:rPr>
                <w:rFonts w:ascii="Times New Roman" w:hAnsi="Times New Roman" w:cs="Times New Roman"/>
                <w:sz w:val="26"/>
                <w:szCs w:val="26"/>
              </w:rPr>
              <w:t>MaNCC</w:t>
            </w:r>
          </w:p>
        </w:tc>
        <w:tc>
          <w:tcPr>
            <w:tcW w:w="2021"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74892072" w14:textId="4C9A6274" w:rsidR="008C7312" w:rsidRPr="008C7312" w:rsidRDefault="008C7312">
            <w:pPr>
              <w:pStyle w:val="KhngDncch"/>
              <w:spacing w:line="360" w:lineRule="auto"/>
              <w:jc w:val="center"/>
              <w:rPr>
                <w:rFonts w:ascii="Times New Roman" w:hAnsi="Times New Roman" w:cs="Times New Roman"/>
                <w:sz w:val="26"/>
                <w:szCs w:val="26"/>
                <w:rPrChange w:id="2273" w:author="Ân Duy" w:date="2024-06-19T17:18:00Z">
                  <w:rPr/>
                </w:rPrChange>
              </w:rPr>
              <w:pPrChange w:id="2274" w:author="Ân Duy" w:date="2024-06-19T17:18:00Z">
                <w:pPr>
                  <w:jc w:val="center"/>
                </w:pPr>
              </w:pPrChange>
            </w:pPr>
            <w:ins w:id="2275" w:author="Ân Duy" w:date="2024-06-19T16:51:00Z">
              <w:r w:rsidRPr="008C7312">
                <w:rPr>
                  <w:rFonts w:ascii="Times New Roman" w:hAnsi="Times New Roman" w:cs="Times New Roman"/>
                  <w:sz w:val="26"/>
                  <w:szCs w:val="26"/>
                  <w:rPrChange w:id="2276" w:author="Ân Duy" w:date="2024-06-19T17:18:00Z">
                    <w:rPr>
                      <w:rFonts w:ascii="Times New Roman" w:eastAsiaTheme="minorEastAsia" w:hAnsi="Times New Roman" w:cs="Times New Roman"/>
                      <w:sz w:val="24"/>
                      <w:szCs w:val="24"/>
                    </w:rPr>
                  </w:rPrChange>
                </w:rPr>
                <w:t>int</w:t>
              </w:r>
            </w:ins>
          </w:p>
        </w:tc>
        <w:tc>
          <w:tcPr>
            <w:tcW w:w="787"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4BAEAC53" w14:textId="05360CA2" w:rsidR="008C7312" w:rsidRPr="008C7312" w:rsidRDefault="008C7312">
            <w:pPr>
              <w:pStyle w:val="KhngDncch"/>
              <w:spacing w:line="360" w:lineRule="auto"/>
              <w:jc w:val="center"/>
              <w:rPr>
                <w:rFonts w:ascii="Times New Roman" w:hAnsi="Times New Roman" w:cs="Times New Roman"/>
                <w:sz w:val="26"/>
                <w:szCs w:val="26"/>
                <w:rPrChange w:id="2277" w:author="Ân Duy" w:date="2024-06-19T17:18:00Z">
                  <w:rPr/>
                </w:rPrChange>
              </w:rPr>
              <w:pPrChange w:id="2278" w:author="Ân Duy" w:date="2024-06-19T17:18:00Z">
                <w:pPr>
                  <w:jc w:val="center"/>
                </w:pPr>
              </w:pPrChange>
            </w:pPr>
          </w:p>
        </w:tc>
        <w:tc>
          <w:tcPr>
            <w:tcW w:w="1222"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0715DBB9" w14:textId="42C2FC6C" w:rsidR="008C7312" w:rsidRPr="008C7312" w:rsidRDefault="008C7312" w:rsidP="002868C2">
            <w:pPr>
              <w:spacing w:line="360" w:lineRule="auto"/>
              <w:jc w:val="center"/>
              <w:rPr>
                <w:rFonts w:ascii="Times New Roman" w:hAnsi="Times New Roman" w:cs="Times New Roman"/>
                <w:sz w:val="26"/>
                <w:szCs w:val="26"/>
                <w:rPrChange w:id="2279" w:author="Ân Duy" w:date="2024-06-19T17:18:00Z">
                  <w:rPr/>
                </w:rPrChange>
              </w:rPr>
            </w:pPr>
            <w:r w:rsidRPr="008C7312">
              <w:rPr>
                <w:rFonts w:ascii="Times New Roman" w:hAnsi="Times New Roman" w:cs="Times New Roman"/>
                <w:sz w:val="26"/>
                <w:szCs w:val="26"/>
                <w:rPrChange w:id="2280" w:author="Ân Duy" w:date="2024-06-19T17:18:00Z">
                  <w:rPr>
                    <w:rFonts w:ascii="Times New Roman" w:eastAsiaTheme="minorEastAsia" w:hAnsi="Times New Roman" w:cs="Times New Roman"/>
                    <w:sz w:val="24"/>
                    <w:szCs w:val="24"/>
                  </w:rPr>
                </w:rPrChange>
              </w:rPr>
              <w:t>Có</w:t>
            </w:r>
          </w:p>
        </w:tc>
        <w:tc>
          <w:tcPr>
            <w:tcW w:w="1284"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6C9B0D70" w14:textId="3770C87E" w:rsidR="008C7312" w:rsidRPr="008C7312" w:rsidRDefault="008C7312">
            <w:pPr>
              <w:pStyle w:val="KhngDncch"/>
              <w:spacing w:line="360" w:lineRule="auto"/>
              <w:jc w:val="center"/>
              <w:rPr>
                <w:rFonts w:ascii="Times New Roman" w:hAnsi="Times New Roman" w:cs="Times New Roman"/>
                <w:sz w:val="26"/>
                <w:szCs w:val="26"/>
                <w:rPrChange w:id="2281" w:author="Ân Duy" w:date="2024-06-19T17:18:00Z">
                  <w:rPr/>
                </w:rPrChange>
              </w:rPr>
              <w:pPrChange w:id="2282" w:author="Ân Duy" w:date="2024-06-19T17:18:00Z">
                <w:pPr>
                  <w:jc w:val="center"/>
                </w:pPr>
              </w:pPrChange>
            </w:pPr>
            <w:r w:rsidRPr="008C7312">
              <w:rPr>
                <w:rFonts w:ascii="Times New Roman" w:hAnsi="Times New Roman" w:cs="Times New Roman"/>
                <w:sz w:val="26"/>
                <w:szCs w:val="26"/>
                <w:rPrChange w:id="2283" w:author="Ân Duy" w:date="2024-06-19T17:18:00Z">
                  <w:rPr/>
                </w:rPrChange>
              </w:rPr>
              <w:t>FK</w:t>
            </w:r>
          </w:p>
        </w:tc>
        <w:tc>
          <w:tcPr>
            <w:tcW w:w="1152"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135F7B99" w14:textId="77777777" w:rsidR="008C7312" w:rsidRPr="008C7312" w:rsidRDefault="008C7312">
            <w:pPr>
              <w:pStyle w:val="KhngDncch"/>
              <w:spacing w:line="360" w:lineRule="auto"/>
              <w:jc w:val="center"/>
              <w:rPr>
                <w:sz w:val="26"/>
                <w:szCs w:val="26"/>
              </w:rPr>
              <w:pPrChange w:id="2284" w:author="Ân Duy" w:date="2024-06-19T17:18:00Z">
                <w:pPr>
                  <w:pStyle w:val="ThngthngWeb"/>
                  <w:spacing w:before="0" w:beforeAutospacing="0" w:after="0" w:afterAutospacing="0"/>
                  <w:jc w:val="center"/>
                </w:pPr>
              </w:pPrChange>
            </w:pPr>
            <w:r w:rsidRPr="008C7312">
              <w:rPr>
                <w:rFonts w:ascii="Times New Roman" w:hAnsi="Times New Roman" w:cs="Times New Roman"/>
                <w:sz w:val="26"/>
                <w:szCs w:val="26"/>
                <w:rPrChange w:id="2285" w:author="Ân Duy" w:date="2024-06-19T17:18:00Z">
                  <w:rPr/>
                </w:rPrChange>
              </w:rPr>
              <w:t>Không</w:t>
            </w:r>
          </w:p>
        </w:tc>
        <w:tc>
          <w:tcPr>
            <w:tcW w:w="813" w:type="dxa"/>
            <w:tcBorders>
              <w:top w:val="single" w:sz="8" w:space="0" w:color="000000"/>
              <w:left w:val="single" w:sz="8" w:space="0" w:color="000000"/>
              <w:bottom w:val="single" w:sz="8" w:space="0" w:color="000000"/>
              <w:right w:val="single" w:sz="8" w:space="0" w:color="000000"/>
            </w:tcBorders>
            <w:shd w:val="clear" w:color="auto" w:fill="F6F6EF"/>
            <w:vAlign w:val="center"/>
          </w:tcPr>
          <w:p w14:paraId="51156470" w14:textId="77777777" w:rsidR="008C7312" w:rsidRPr="008C7312" w:rsidRDefault="008C7312">
            <w:pPr>
              <w:pStyle w:val="KhngDncch"/>
              <w:spacing w:line="360" w:lineRule="auto"/>
              <w:jc w:val="center"/>
              <w:rPr>
                <w:sz w:val="26"/>
                <w:szCs w:val="26"/>
              </w:rPr>
              <w:pPrChange w:id="2286" w:author="Ân Duy" w:date="2024-06-19T17:18:00Z">
                <w:pPr>
                  <w:pStyle w:val="ThngthngWeb"/>
                  <w:spacing w:before="0" w:beforeAutospacing="0" w:after="0" w:afterAutospacing="0"/>
                  <w:jc w:val="center"/>
                </w:pPr>
              </w:pPrChange>
            </w:pPr>
          </w:p>
        </w:tc>
      </w:tr>
      <w:tr w:rsidR="008C7312" w:rsidRPr="008C7312" w14:paraId="290C6C84" w14:textId="77777777" w:rsidTr="008C7312">
        <w:trPr>
          <w:trHeight w:val="20"/>
        </w:trPr>
        <w:tc>
          <w:tcPr>
            <w:tcW w:w="609"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6429EE06" w14:textId="7AD6D6E1" w:rsidR="008C7312" w:rsidRPr="008C7312" w:rsidRDefault="008C7312" w:rsidP="002868C2">
            <w:pPr>
              <w:pStyle w:val="KhngDncch"/>
              <w:spacing w:line="360" w:lineRule="auto"/>
              <w:jc w:val="center"/>
              <w:rPr>
                <w:rFonts w:ascii="Times New Roman" w:hAnsi="Times New Roman" w:cs="Times New Roman"/>
                <w:sz w:val="26"/>
                <w:szCs w:val="26"/>
              </w:rPr>
            </w:pPr>
            <w:r w:rsidRPr="008C7312">
              <w:rPr>
                <w:rFonts w:ascii="Times New Roman" w:hAnsi="Times New Roman" w:cs="Times New Roman"/>
                <w:sz w:val="26"/>
                <w:szCs w:val="26"/>
              </w:rPr>
              <w:t>11</w:t>
            </w:r>
          </w:p>
        </w:tc>
        <w:tc>
          <w:tcPr>
            <w:tcW w:w="1822"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379D54AA" w14:textId="584A1406" w:rsidR="008C7312" w:rsidRPr="008C7312" w:rsidRDefault="008C7312" w:rsidP="002868C2">
            <w:pPr>
              <w:pStyle w:val="KhngDncch"/>
              <w:spacing w:line="360" w:lineRule="auto"/>
              <w:jc w:val="center"/>
              <w:rPr>
                <w:rFonts w:ascii="Times New Roman" w:hAnsi="Times New Roman" w:cs="Times New Roman"/>
                <w:sz w:val="26"/>
                <w:szCs w:val="26"/>
              </w:rPr>
            </w:pPr>
            <w:r w:rsidRPr="008C7312">
              <w:rPr>
                <w:rFonts w:ascii="Times New Roman" w:hAnsi="Times New Roman" w:cs="Times New Roman"/>
                <w:sz w:val="26"/>
                <w:szCs w:val="26"/>
              </w:rPr>
              <w:t>GiaKM</w:t>
            </w:r>
          </w:p>
        </w:tc>
        <w:tc>
          <w:tcPr>
            <w:tcW w:w="2021"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29C5DA98" w14:textId="59BFE39E" w:rsidR="008C7312" w:rsidRPr="008C7312" w:rsidRDefault="008C7312" w:rsidP="002868C2">
            <w:pPr>
              <w:pStyle w:val="KhngDncch"/>
              <w:spacing w:line="360" w:lineRule="auto"/>
              <w:jc w:val="center"/>
              <w:rPr>
                <w:rFonts w:ascii="Times New Roman" w:hAnsi="Times New Roman" w:cs="Times New Roman"/>
                <w:sz w:val="26"/>
                <w:szCs w:val="26"/>
              </w:rPr>
            </w:pPr>
            <w:ins w:id="2287" w:author="Ân Duy" w:date="2024-06-19T16:51:00Z">
              <w:r w:rsidRPr="008C7312">
                <w:rPr>
                  <w:rFonts w:ascii="Times New Roman" w:hAnsi="Times New Roman" w:cs="Times New Roman"/>
                  <w:sz w:val="26"/>
                  <w:szCs w:val="26"/>
                  <w:rPrChange w:id="2288" w:author="Ân Duy" w:date="2024-06-19T17:18:00Z">
                    <w:rPr>
                      <w:rFonts w:ascii="Times New Roman" w:eastAsiaTheme="minorEastAsia" w:hAnsi="Times New Roman" w:cs="Times New Roman"/>
                      <w:sz w:val="24"/>
                      <w:szCs w:val="24"/>
                    </w:rPr>
                  </w:rPrChange>
                </w:rPr>
                <w:t>int</w:t>
              </w:r>
            </w:ins>
          </w:p>
        </w:tc>
        <w:tc>
          <w:tcPr>
            <w:tcW w:w="787"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265FD515" w14:textId="77777777" w:rsidR="008C7312" w:rsidRPr="008C7312" w:rsidRDefault="008C7312" w:rsidP="002868C2">
            <w:pPr>
              <w:pStyle w:val="KhngDncch"/>
              <w:spacing w:line="360" w:lineRule="auto"/>
              <w:jc w:val="center"/>
              <w:rPr>
                <w:rFonts w:ascii="Times New Roman" w:hAnsi="Times New Roman" w:cs="Times New Roman"/>
                <w:sz w:val="26"/>
                <w:szCs w:val="26"/>
              </w:rPr>
            </w:pPr>
          </w:p>
        </w:tc>
        <w:tc>
          <w:tcPr>
            <w:tcW w:w="1222"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457E54A1" w14:textId="4D5A997E" w:rsidR="008C7312" w:rsidRPr="008C7312" w:rsidRDefault="008C7312" w:rsidP="002868C2">
            <w:pPr>
              <w:spacing w:line="360" w:lineRule="auto"/>
              <w:jc w:val="center"/>
              <w:rPr>
                <w:rFonts w:ascii="Times New Roman" w:hAnsi="Times New Roman" w:cs="Times New Roman"/>
                <w:sz w:val="26"/>
                <w:szCs w:val="26"/>
              </w:rPr>
            </w:pPr>
            <w:r w:rsidRPr="008C7312">
              <w:rPr>
                <w:rFonts w:ascii="Times New Roman" w:hAnsi="Times New Roman" w:cs="Times New Roman"/>
                <w:sz w:val="26"/>
                <w:szCs w:val="26"/>
                <w:rPrChange w:id="2289" w:author="Ân Duy" w:date="2024-06-19T17:18:00Z">
                  <w:rPr>
                    <w:rFonts w:ascii="Times New Roman" w:eastAsiaTheme="minorEastAsia" w:hAnsi="Times New Roman" w:cs="Times New Roman"/>
                    <w:sz w:val="24"/>
                    <w:szCs w:val="24"/>
                  </w:rPr>
                </w:rPrChange>
              </w:rPr>
              <w:t>Có</w:t>
            </w:r>
          </w:p>
        </w:tc>
        <w:tc>
          <w:tcPr>
            <w:tcW w:w="1284"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1A8181B4" w14:textId="77777777" w:rsidR="008C7312" w:rsidRPr="008C7312" w:rsidRDefault="008C7312" w:rsidP="002868C2">
            <w:pPr>
              <w:pStyle w:val="KhngDncch"/>
              <w:spacing w:line="360" w:lineRule="auto"/>
              <w:jc w:val="center"/>
              <w:rPr>
                <w:rFonts w:ascii="Times New Roman" w:hAnsi="Times New Roman" w:cs="Times New Roman"/>
                <w:sz w:val="26"/>
                <w:szCs w:val="26"/>
              </w:rPr>
            </w:pPr>
          </w:p>
        </w:tc>
        <w:tc>
          <w:tcPr>
            <w:tcW w:w="1152"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7559885D" w14:textId="469ACEFA" w:rsidR="008C7312" w:rsidRPr="008C7312" w:rsidRDefault="008C7312" w:rsidP="002868C2">
            <w:pPr>
              <w:pStyle w:val="KhngDncch"/>
              <w:spacing w:line="360" w:lineRule="auto"/>
              <w:jc w:val="center"/>
              <w:rPr>
                <w:rFonts w:ascii="Times New Roman" w:hAnsi="Times New Roman" w:cs="Times New Roman"/>
                <w:sz w:val="26"/>
                <w:szCs w:val="26"/>
              </w:rPr>
            </w:pPr>
            <w:r w:rsidRPr="008C7312">
              <w:rPr>
                <w:rFonts w:ascii="Times New Roman" w:hAnsi="Times New Roman" w:cs="Times New Roman"/>
                <w:sz w:val="26"/>
                <w:szCs w:val="26"/>
                <w:rPrChange w:id="2290" w:author="Ân Duy" w:date="2024-06-19T17:18:00Z">
                  <w:rPr>
                    <w:rFonts w:ascii="Times New Roman" w:eastAsiaTheme="minorEastAsia" w:hAnsi="Times New Roman" w:cs="Times New Roman"/>
                    <w:sz w:val="24"/>
                    <w:szCs w:val="24"/>
                  </w:rPr>
                </w:rPrChange>
              </w:rPr>
              <w:t>Không</w:t>
            </w:r>
          </w:p>
        </w:tc>
        <w:tc>
          <w:tcPr>
            <w:tcW w:w="813" w:type="dxa"/>
            <w:tcBorders>
              <w:top w:val="single" w:sz="8" w:space="0" w:color="000000"/>
              <w:left w:val="single" w:sz="8" w:space="0" w:color="000000"/>
              <w:bottom w:val="single" w:sz="8" w:space="0" w:color="000000"/>
              <w:right w:val="single" w:sz="8" w:space="0" w:color="000000"/>
            </w:tcBorders>
            <w:shd w:val="clear" w:color="auto" w:fill="F6F6EF"/>
            <w:vAlign w:val="center"/>
          </w:tcPr>
          <w:p w14:paraId="06D15DE9" w14:textId="77777777" w:rsidR="008C7312" w:rsidRPr="008C7312" w:rsidRDefault="008C7312" w:rsidP="002868C2">
            <w:pPr>
              <w:pStyle w:val="KhngDncch"/>
              <w:spacing w:line="360" w:lineRule="auto"/>
              <w:jc w:val="center"/>
              <w:rPr>
                <w:rFonts w:ascii="Times New Roman" w:hAnsi="Times New Roman" w:cs="Times New Roman"/>
                <w:sz w:val="26"/>
                <w:szCs w:val="26"/>
              </w:rPr>
            </w:pPr>
          </w:p>
        </w:tc>
      </w:tr>
      <w:tr w:rsidR="008C7312" w:rsidRPr="008C7312" w14:paraId="2D57D871" w14:textId="77777777" w:rsidTr="008C7312">
        <w:trPr>
          <w:trHeight w:val="20"/>
        </w:trPr>
        <w:tc>
          <w:tcPr>
            <w:tcW w:w="609"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58CD990A" w14:textId="084B9110" w:rsidR="008C7312" w:rsidRPr="008C7312" w:rsidRDefault="008C7312" w:rsidP="002868C2">
            <w:pPr>
              <w:pStyle w:val="KhngDncch"/>
              <w:spacing w:line="360" w:lineRule="auto"/>
              <w:jc w:val="center"/>
              <w:rPr>
                <w:rFonts w:ascii="Times New Roman" w:hAnsi="Times New Roman" w:cs="Times New Roman"/>
                <w:sz w:val="26"/>
                <w:szCs w:val="26"/>
              </w:rPr>
            </w:pPr>
            <w:r w:rsidRPr="008C7312">
              <w:rPr>
                <w:rFonts w:ascii="Times New Roman" w:hAnsi="Times New Roman" w:cs="Times New Roman"/>
                <w:sz w:val="26"/>
                <w:szCs w:val="26"/>
              </w:rPr>
              <w:t>12</w:t>
            </w:r>
          </w:p>
        </w:tc>
        <w:tc>
          <w:tcPr>
            <w:tcW w:w="1822"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62750BFE" w14:textId="15FD7016" w:rsidR="008C7312" w:rsidRPr="008C7312" w:rsidRDefault="008C7312" w:rsidP="002868C2">
            <w:pPr>
              <w:pStyle w:val="KhngDncch"/>
              <w:spacing w:line="360" w:lineRule="auto"/>
              <w:jc w:val="center"/>
              <w:rPr>
                <w:rFonts w:ascii="Times New Roman" w:hAnsi="Times New Roman" w:cs="Times New Roman"/>
                <w:sz w:val="26"/>
                <w:szCs w:val="26"/>
              </w:rPr>
            </w:pPr>
            <w:r w:rsidRPr="008C7312">
              <w:rPr>
                <w:rFonts w:ascii="Times New Roman" w:hAnsi="Times New Roman" w:cs="Times New Roman"/>
                <w:sz w:val="26"/>
                <w:szCs w:val="26"/>
              </w:rPr>
              <w:t>AnhSach</w:t>
            </w:r>
          </w:p>
        </w:tc>
        <w:tc>
          <w:tcPr>
            <w:tcW w:w="2021"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3F59F6AD" w14:textId="062311CF" w:rsidR="008C7312" w:rsidRPr="008C7312" w:rsidRDefault="008C7312" w:rsidP="002868C2">
            <w:pPr>
              <w:pStyle w:val="KhngDncch"/>
              <w:spacing w:line="360" w:lineRule="auto"/>
              <w:jc w:val="center"/>
              <w:rPr>
                <w:rFonts w:ascii="Times New Roman" w:hAnsi="Times New Roman" w:cs="Times New Roman"/>
                <w:sz w:val="26"/>
                <w:szCs w:val="26"/>
              </w:rPr>
            </w:pPr>
            <w:r w:rsidRPr="008C7312">
              <w:rPr>
                <w:rFonts w:ascii="Times New Roman" w:hAnsi="Times New Roman" w:cs="Times New Roman"/>
                <w:sz w:val="26"/>
                <w:szCs w:val="26"/>
              </w:rPr>
              <w:t>varbinary</w:t>
            </w:r>
          </w:p>
        </w:tc>
        <w:tc>
          <w:tcPr>
            <w:tcW w:w="787"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795917CC" w14:textId="4D4E04A6" w:rsidR="008C7312" w:rsidRPr="008C7312" w:rsidRDefault="008C7312" w:rsidP="002868C2">
            <w:pPr>
              <w:pStyle w:val="KhngDncch"/>
              <w:spacing w:line="360" w:lineRule="auto"/>
              <w:jc w:val="center"/>
              <w:rPr>
                <w:rFonts w:ascii="Times New Roman" w:hAnsi="Times New Roman" w:cs="Times New Roman"/>
                <w:sz w:val="26"/>
                <w:szCs w:val="26"/>
              </w:rPr>
            </w:pPr>
            <w:r w:rsidRPr="008C7312">
              <w:rPr>
                <w:rFonts w:ascii="Times New Roman" w:hAnsi="Times New Roman" w:cs="Times New Roman"/>
                <w:sz w:val="26"/>
                <w:szCs w:val="26"/>
              </w:rPr>
              <w:t>max</w:t>
            </w:r>
          </w:p>
        </w:tc>
        <w:tc>
          <w:tcPr>
            <w:tcW w:w="1222"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69F2DBDA" w14:textId="27BF63F2" w:rsidR="008C7312" w:rsidRPr="008C7312" w:rsidRDefault="008C7312" w:rsidP="002868C2">
            <w:pPr>
              <w:spacing w:line="360" w:lineRule="auto"/>
              <w:jc w:val="center"/>
              <w:rPr>
                <w:rFonts w:ascii="Times New Roman" w:hAnsi="Times New Roman" w:cs="Times New Roman"/>
                <w:sz w:val="26"/>
                <w:szCs w:val="26"/>
              </w:rPr>
            </w:pPr>
            <w:r w:rsidRPr="008C7312">
              <w:rPr>
                <w:rFonts w:ascii="Times New Roman" w:hAnsi="Times New Roman" w:cs="Times New Roman"/>
                <w:sz w:val="26"/>
                <w:szCs w:val="26"/>
                <w:rPrChange w:id="2291" w:author="Ân Duy" w:date="2024-06-19T17:18:00Z">
                  <w:rPr>
                    <w:rFonts w:ascii="Times New Roman" w:eastAsiaTheme="minorEastAsia" w:hAnsi="Times New Roman" w:cs="Times New Roman"/>
                    <w:sz w:val="24"/>
                    <w:szCs w:val="24"/>
                  </w:rPr>
                </w:rPrChange>
              </w:rPr>
              <w:t>Có</w:t>
            </w:r>
          </w:p>
        </w:tc>
        <w:tc>
          <w:tcPr>
            <w:tcW w:w="1284"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24E92605" w14:textId="77777777" w:rsidR="008C7312" w:rsidRPr="008C7312" w:rsidRDefault="008C7312" w:rsidP="002868C2">
            <w:pPr>
              <w:pStyle w:val="KhngDncch"/>
              <w:spacing w:line="360" w:lineRule="auto"/>
              <w:jc w:val="center"/>
              <w:rPr>
                <w:rFonts w:ascii="Times New Roman" w:hAnsi="Times New Roman" w:cs="Times New Roman"/>
                <w:sz w:val="26"/>
                <w:szCs w:val="26"/>
              </w:rPr>
            </w:pPr>
          </w:p>
        </w:tc>
        <w:tc>
          <w:tcPr>
            <w:tcW w:w="1152"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
          <w:p w14:paraId="1F644FE8" w14:textId="3C032370" w:rsidR="008C7312" w:rsidRPr="008C7312" w:rsidRDefault="008C7312" w:rsidP="002868C2">
            <w:pPr>
              <w:pStyle w:val="KhngDncch"/>
              <w:spacing w:line="360" w:lineRule="auto"/>
              <w:jc w:val="center"/>
              <w:rPr>
                <w:rFonts w:ascii="Times New Roman" w:hAnsi="Times New Roman" w:cs="Times New Roman"/>
                <w:sz w:val="26"/>
                <w:szCs w:val="26"/>
              </w:rPr>
            </w:pPr>
            <w:r w:rsidRPr="008C7312">
              <w:rPr>
                <w:rFonts w:ascii="Times New Roman" w:hAnsi="Times New Roman" w:cs="Times New Roman"/>
                <w:sz w:val="26"/>
                <w:szCs w:val="26"/>
                <w:rPrChange w:id="2292" w:author="Ân Duy" w:date="2024-06-19T17:18:00Z">
                  <w:rPr>
                    <w:rFonts w:ascii="Times New Roman" w:eastAsiaTheme="minorEastAsia" w:hAnsi="Times New Roman" w:cs="Times New Roman"/>
                    <w:sz w:val="24"/>
                    <w:szCs w:val="24"/>
                  </w:rPr>
                </w:rPrChange>
              </w:rPr>
              <w:t>Không</w:t>
            </w:r>
          </w:p>
        </w:tc>
        <w:tc>
          <w:tcPr>
            <w:tcW w:w="813" w:type="dxa"/>
            <w:tcBorders>
              <w:top w:val="single" w:sz="8" w:space="0" w:color="000000"/>
              <w:left w:val="single" w:sz="8" w:space="0" w:color="000000"/>
              <w:bottom w:val="single" w:sz="8" w:space="0" w:color="000000"/>
              <w:right w:val="single" w:sz="8" w:space="0" w:color="000000"/>
            </w:tcBorders>
            <w:shd w:val="clear" w:color="auto" w:fill="F6F6EF"/>
            <w:vAlign w:val="center"/>
          </w:tcPr>
          <w:p w14:paraId="665A32B3" w14:textId="51BDFA1E" w:rsidR="008C7312" w:rsidRPr="008C7312" w:rsidRDefault="008C7312" w:rsidP="002868C2">
            <w:pPr>
              <w:pStyle w:val="KhngDncch"/>
              <w:spacing w:line="360" w:lineRule="auto"/>
              <w:jc w:val="center"/>
              <w:rPr>
                <w:rFonts w:ascii="Times New Roman" w:hAnsi="Times New Roman" w:cs="Times New Roman"/>
                <w:sz w:val="26"/>
                <w:szCs w:val="26"/>
              </w:rPr>
            </w:pPr>
            <w:r w:rsidRPr="008C7312">
              <w:rPr>
                <w:rFonts w:ascii="Times New Roman" w:hAnsi="Times New Roman" w:cs="Times New Roman"/>
                <w:sz w:val="26"/>
                <w:szCs w:val="26"/>
              </w:rPr>
              <w:t>Ảnh sách</w:t>
            </w:r>
          </w:p>
        </w:tc>
      </w:tr>
    </w:tbl>
    <w:p w14:paraId="3060A65F" w14:textId="77777777" w:rsidR="008C7312" w:rsidRDefault="008C7312">
      <w:pPr>
        <w:spacing w:before="0" w:after="200" w:line="276" w:lineRule="auto"/>
        <w:rPr>
          <w:rFonts w:ascii="Times New Roman" w:eastAsiaTheme="majorEastAsia" w:hAnsi="Times New Roman" w:cs="Times New Roman"/>
          <w:color w:val="243F60" w:themeColor="accent1" w:themeShade="7F"/>
          <w:sz w:val="28"/>
          <w:szCs w:val="28"/>
        </w:rPr>
      </w:pPr>
      <w:bookmarkStart w:id="2293" w:name="_Toc169714486"/>
      <w:bookmarkStart w:id="2294" w:name="_Toc171236158"/>
      <w:bookmarkStart w:id="2295" w:name="_Toc171236552"/>
      <w:bookmarkStart w:id="2296" w:name="_Toc171236952"/>
      <w:bookmarkStart w:id="2297" w:name="_Toc171237346"/>
      <w:bookmarkEnd w:id="2293"/>
      <w:bookmarkEnd w:id="2294"/>
      <w:bookmarkEnd w:id="2295"/>
      <w:bookmarkEnd w:id="2296"/>
      <w:bookmarkEnd w:id="2297"/>
      <w:r>
        <w:br w:type="page"/>
      </w:r>
    </w:p>
    <w:p w14:paraId="5AADD8E5" w14:textId="77777777" w:rsidR="00120AC4" w:rsidDel="00591738" w:rsidRDefault="00120AC4" w:rsidP="00120AC4">
      <w:pPr>
        <w:pStyle w:val="u3"/>
        <w:numPr>
          <w:ilvl w:val="0"/>
          <w:numId w:val="0"/>
        </w:numPr>
        <w:rPr>
          <w:del w:id="2298" w:author="Ân Duy" w:date="2024-06-19T17:52:00Z"/>
        </w:rPr>
      </w:pPr>
      <w:bookmarkStart w:id="2299" w:name="_Toc171248123"/>
      <w:bookmarkStart w:id="2300" w:name="_Toc171248680"/>
      <w:bookmarkStart w:id="2301" w:name="_Toc171248893"/>
      <w:bookmarkStart w:id="2302" w:name="_Toc171249106"/>
      <w:bookmarkStart w:id="2303" w:name="_Toc172973356"/>
      <w:bookmarkStart w:id="2304" w:name="_Toc172973774"/>
      <w:bookmarkStart w:id="2305" w:name="_Toc172973991"/>
      <w:bookmarkStart w:id="2306" w:name="_Toc172974208"/>
      <w:bookmarkEnd w:id="2299"/>
      <w:bookmarkEnd w:id="2300"/>
      <w:bookmarkEnd w:id="2301"/>
      <w:bookmarkEnd w:id="2302"/>
      <w:bookmarkEnd w:id="2303"/>
      <w:bookmarkEnd w:id="2304"/>
      <w:bookmarkEnd w:id="2305"/>
      <w:bookmarkEnd w:id="2306"/>
    </w:p>
    <w:p w14:paraId="4395BB0C" w14:textId="2FD5C83E" w:rsidR="00120AC4" w:rsidRDefault="00120AC4" w:rsidP="00120AC4">
      <w:pPr>
        <w:pStyle w:val="u3"/>
        <w:rPr>
          <w:ins w:id="2307" w:author="Ân Duy" w:date="2024-06-19T17:50:00Z"/>
        </w:rPr>
      </w:pPr>
      <w:bookmarkStart w:id="2308" w:name="_Toc172974209"/>
      <w:r>
        <w:t>Bảng Đơn Hàng</w:t>
      </w:r>
      <w:bookmarkEnd w:id="2308"/>
    </w:p>
    <w:tbl>
      <w:tblPr>
        <w:tblStyle w:val="LiBang"/>
        <w:tblW w:w="9776" w:type="dxa"/>
        <w:tblLook w:val="04A0" w:firstRow="1" w:lastRow="0" w:firstColumn="1" w:lastColumn="0" w:noHBand="0" w:noVBand="1"/>
      </w:tblPr>
      <w:tblGrid>
        <w:gridCol w:w="887"/>
        <w:gridCol w:w="2325"/>
        <w:gridCol w:w="1160"/>
        <w:gridCol w:w="960"/>
        <w:gridCol w:w="1004"/>
        <w:gridCol w:w="1401"/>
        <w:gridCol w:w="988"/>
        <w:gridCol w:w="1051"/>
      </w:tblGrid>
      <w:tr w:rsidR="0094260E" w:rsidRPr="008C7312" w14:paraId="3ED51FD2" w14:textId="77777777" w:rsidTr="008C7312">
        <w:trPr>
          <w:ins w:id="2309" w:author="Ân Duy" w:date="2024-06-19T17:53:00Z"/>
        </w:trPr>
        <w:tc>
          <w:tcPr>
            <w:tcW w:w="901" w:type="dxa"/>
            <w:shd w:val="clear" w:color="auto" w:fill="FFFF00"/>
            <w:vAlign w:val="center"/>
          </w:tcPr>
          <w:p w14:paraId="2CA9D295" w14:textId="3F7B2A01" w:rsidR="00591738" w:rsidRPr="002868C2" w:rsidRDefault="00591738">
            <w:pPr>
              <w:jc w:val="center"/>
              <w:rPr>
                <w:ins w:id="2310" w:author="Ân Duy" w:date="2024-06-19T17:53:00Z"/>
                <w:rFonts w:ascii="Times New Roman" w:hAnsi="Times New Roman" w:cs="Times New Roman"/>
                <w:b/>
                <w:bCs/>
                <w:sz w:val="26"/>
                <w:szCs w:val="26"/>
                <w:rPrChange w:id="2311" w:author="Ân Duy" w:date="2024-06-19T17:54:00Z">
                  <w:rPr>
                    <w:ins w:id="2312" w:author="Ân Duy" w:date="2024-06-19T17:53:00Z"/>
                  </w:rPr>
                </w:rPrChange>
              </w:rPr>
              <w:pPrChange w:id="2313" w:author="Ân Duy" w:date="2024-06-19T17:54:00Z">
                <w:pPr/>
              </w:pPrChange>
            </w:pPr>
            <w:ins w:id="2314" w:author="Ân Duy" w:date="2024-06-19T17:53:00Z">
              <w:r w:rsidRPr="002868C2">
                <w:rPr>
                  <w:rFonts w:ascii="Times New Roman" w:hAnsi="Times New Roman" w:cs="Times New Roman"/>
                  <w:b/>
                  <w:bCs/>
                  <w:sz w:val="26"/>
                  <w:szCs w:val="26"/>
                  <w:rPrChange w:id="2315" w:author="Ân Duy" w:date="2024-06-19T17:54:00Z">
                    <w:rPr/>
                  </w:rPrChange>
                </w:rPr>
                <w:t>TT</w:t>
              </w:r>
            </w:ins>
          </w:p>
        </w:tc>
        <w:tc>
          <w:tcPr>
            <w:tcW w:w="2325" w:type="dxa"/>
            <w:shd w:val="clear" w:color="auto" w:fill="FFFF00"/>
            <w:vAlign w:val="center"/>
          </w:tcPr>
          <w:p w14:paraId="0A006085" w14:textId="5C84E122" w:rsidR="00591738" w:rsidRPr="002868C2" w:rsidRDefault="00591738">
            <w:pPr>
              <w:jc w:val="center"/>
              <w:rPr>
                <w:ins w:id="2316" w:author="Ân Duy" w:date="2024-06-19T17:53:00Z"/>
                <w:rFonts w:ascii="Times New Roman" w:hAnsi="Times New Roman" w:cs="Times New Roman"/>
                <w:b/>
                <w:bCs/>
                <w:sz w:val="26"/>
                <w:szCs w:val="26"/>
                <w:rPrChange w:id="2317" w:author="Ân Duy" w:date="2024-06-19T17:54:00Z">
                  <w:rPr>
                    <w:ins w:id="2318" w:author="Ân Duy" w:date="2024-06-19T17:53:00Z"/>
                  </w:rPr>
                </w:rPrChange>
              </w:rPr>
              <w:pPrChange w:id="2319" w:author="Ân Duy" w:date="2024-06-19T17:54:00Z">
                <w:pPr/>
              </w:pPrChange>
            </w:pPr>
            <w:ins w:id="2320" w:author="Ân Duy" w:date="2024-06-19T17:53:00Z">
              <w:r w:rsidRPr="002868C2">
                <w:rPr>
                  <w:rFonts w:ascii="Times New Roman" w:hAnsi="Times New Roman" w:cs="Times New Roman"/>
                  <w:b/>
                  <w:bCs/>
                  <w:sz w:val="26"/>
                  <w:szCs w:val="26"/>
                  <w:rPrChange w:id="2321" w:author="Ân Duy" w:date="2024-06-19T17:54:00Z">
                    <w:rPr/>
                  </w:rPrChange>
                </w:rPr>
                <w:t>Tên Thuộc Tính</w:t>
              </w:r>
            </w:ins>
          </w:p>
        </w:tc>
        <w:tc>
          <w:tcPr>
            <w:tcW w:w="1161" w:type="dxa"/>
            <w:shd w:val="clear" w:color="auto" w:fill="FFFF00"/>
            <w:vAlign w:val="center"/>
          </w:tcPr>
          <w:p w14:paraId="4B837F3F" w14:textId="27A5BEFD" w:rsidR="00591738" w:rsidRPr="002868C2" w:rsidRDefault="00591738">
            <w:pPr>
              <w:jc w:val="center"/>
              <w:rPr>
                <w:ins w:id="2322" w:author="Ân Duy" w:date="2024-06-19T17:53:00Z"/>
                <w:rFonts w:ascii="Times New Roman" w:hAnsi="Times New Roman" w:cs="Times New Roman"/>
                <w:b/>
                <w:bCs/>
                <w:sz w:val="26"/>
                <w:szCs w:val="26"/>
                <w:rPrChange w:id="2323" w:author="Ân Duy" w:date="2024-06-19T17:54:00Z">
                  <w:rPr>
                    <w:ins w:id="2324" w:author="Ân Duy" w:date="2024-06-19T17:53:00Z"/>
                  </w:rPr>
                </w:rPrChange>
              </w:rPr>
              <w:pPrChange w:id="2325" w:author="Ân Duy" w:date="2024-06-19T17:54:00Z">
                <w:pPr/>
              </w:pPrChange>
            </w:pPr>
            <w:ins w:id="2326" w:author="Ân Duy" w:date="2024-06-19T17:53:00Z">
              <w:r w:rsidRPr="002868C2">
                <w:rPr>
                  <w:rFonts w:ascii="Times New Roman" w:hAnsi="Times New Roman" w:cs="Times New Roman"/>
                  <w:b/>
                  <w:bCs/>
                  <w:sz w:val="26"/>
                  <w:szCs w:val="26"/>
                  <w:rPrChange w:id="2327" w:author="Ân Duy" w:date="2024-06-19T17:54:00Z">
                    <w:rPr/>
                  </w:rPrChange>
                </w:rPr>
                <w:t>Kiểu dữ liệu</w:t>
              </w:r>
            </w:ins>
          </w:p>
        </w:tc>
        <w:tc>
          <w:tcPr>
            <w:tcW w:w="970" w:type="dxa"/>
            <w:shd w:val="clear" w:color="auto" w:fill="FFFF00"/>
            <w:vAlign w:val="center"/>
          </w:tcPr>
          <w:p w14:paraId="0EB55ED1" w14:textId="1771F7DA" w:rsidR="00591738" w:rsidRPr="002868C2" w:rsidRDefault="00591738">
            <w:pPr>
              <w:jc w:val="center"/>
              <w:rPr>
                <w:ins w:id="2328" w:author="Ân Duy" w:date="2024-06-19T17:53:00Z"/>
                <w:rFonts w:ascii="Times New Roman" w:hAnsi="Times New Roman" w:cs="Times New Roman"/>
                <w:b/>
                <w:bCs/>
                <w:sz w:val="26"/>
                <w:szCs w:val="26"/>
                <w:rPrChange w:id="2329" w:author="Ân Duy" w:date="2024-06-19T17:54:00Z">
                  <w:rPr>
                    <w:ins w:id="2330" w:author="Ân Duy" w:date="2024-06-19T17:53:00Z"/>
                  </w:rPr>
                </w:rPrChange>
              </w:rPr>
              <w:pPrChange w:id="2331" w:author="Ân Duy" w:date="2024-06-19T17:54:00Z">
                <w:pPr/>
              </w:pPrChange>
            </w:pPr>
            <w:ins w:id="2332" w:author="Ân Duy" w:date="2024-06-19T17:53:00Z">
              <w:r w:rsidRPr="002868C2">
                <w:rPr>
                  <w:rFonts w:ascii="Times New Roman" w:hAnsi="Times New Roman" w:cs="Times New Roman"/>
                  <w:b/>
                  <w:bCs/>
                  <w:sz w:val="26"/>
                  <w:szCs w:val="26"/>
                  <w:rPrChange w:id="2333" w:author="Ân Duy" w:date="2024-06-19T17:54:00Z">
                    <w:rPr/>
                  </w:rPrChange>
                </w:rPr>
                <w:t>Độ rộng</w:t>
              </w:r>
            </w:ins>
          </w:p>
        </w:tc>
        <w:tc>
          <w:tcPr>
            <w:tcW w:w="1020" w:type="dxa"/>
            <w:shd w:val="clear" w:color="auto" w:fill="FFFF00"/>
            <w:vAlign w:val="center"/>
          </w:tcPr>
          <w:p w14:paraId="5F0343FA" w14:textId="7DC53C83" w:rsidR="00591738" w:rsidRPr="002868C2" w:rsidRDefault="00591738">
            <w:pPr>
              <w:jc w:val="center"/>
              <w:rPr>
                <w:ins w:id="2334" w:author="Ân Duy" w:date="2024-06-19T17:53:00Z"/>
                <w:rFonts w:ascii="Times New Roman" w:hAnsi="Times New Roman" w:cs="Times New Roman"/>
                <w:b/>
                <w:bCs/>
                <w:sz w:val="26"/>
                <w:szCs w:val="26"/>
                <w:rPrChange w:id="2335" w:author="Ân Duy" w:date="2024-06-19T17:54:00Z">
                  <w:rPr>
                    <w:ins w:id="2336" w:author="Ân Duy" w:date="2024-06-19T17:53:00Z"/>
                  </w:rPr>
                </w:rPrChange>
              </w:rPr>
              <w:pPrChange w:id="2337" w:author="Ân Duy" w:date="2024-06-19T17:54:00Z">
                <w:pPr/>
              </w:pPrChange>
            </w:pPr>
            <w:ins w:id="2338" w:author="Ân Duy" w:date="2024-06-19T17:53:00Z">
              <w:r w:rsidRPr="002868C2">
                <w:rPr>
                  <w:rFonts w:ascii="Times New Roman" w:hAnsi="Times New Roman" w:cs="Times New Roman"/>
                  <w:b/>
                  <w:bCs/>
                  <w:sz w:val="26"/>
                  <w:szCs w:val="26"/>
                  <w:rPrChange w:id="2339" w:author="Ân Duy" w:date="2024-06-19T17:54:00Z">
                    <w:rPr/>
                  </w:rPrChange>
                </w:rPr>
                <w:t>Not null</w:t>
              </w:r>
            </w:ins>
          </w:p>
        </w:tc>
        <w:tc>
          <w:tcPr>
            <w:tcW w:w="1343" w:type="dxa"/>
            <w:shd w:val="clear" w:color="auto" w:fill="FFFF00"/>
            <w:vAlign w:val="center"/>
          </w:tcPr>
          <w:p w14:paraId="1B53B5AC" w14:textId="4279305C" w:rsidR="00591738" w:rsidRPr="002868C2" w:rsidRDefault="00591738">
            <w:pPr>
              <w:jc w:val="center"/>
              <w:rPr>
                <w:ins w:id="2340" w:author="Ân Duy" w:date="2024-06-19T17:53:00Z"/>
                <w:rFonts w:ascii="Times New Roman" w:hAnsi="Times New Roman" w:cs="Times New Roman"/>
                <w:b/>
                <w:bCs/>
                <w:sz w:val="26"/>
                <w:szCs w:val="26"/>
                <w:rPrChange w:id="2341" w:author="Ân Duy" w:date="2024-06-19T17:54:00Z">
                  <w:rPr>
                    <w:ins w:id="2342" w:author="Ân Duy" w:date="2024-06-19T17:53:00Z"/>
                  </w:rPr>
                </w:rPrChange>
              </w:rPr>
              <w:pPrChange w:id="2343" w:author="Ân Duy" w:date="2024-06-19T17:54:00Z">
                <w:pPr/>
              </w:pPrChange>
            </w:pPr>
            <w:ins w:id="2344" w:author="Ân Duy" w:date="2024-06-19T17:53:00Z">
              <w:r w:rsidRPr="002868C2">
                <w:rPr>
                  <w:rFonts w:ascii="Times New Roman" w:hAnsi="Times New Roman" w:cs="Times New Roman"/>
                  <w:b/>
                  <w:bCs/>
                  <w:sz w:val="26"/>
                  <w:szCs w:val="26"/>
                  <w:rPrChange w:id="2345" w:author="Ân Duy" w:date="2024-06-19T17:54:00Z">
                    <w:rPr/>
                  </w:rPrChange>
                </w:rPr>
                <w:t>Ràng buộc/M</w:t>
              </w:r>
            </w:ins>
            <w:ins w:id="2346" w:author="Ân Duy" w:date="2024-06-19T17:54:00Z">
              <w:r w:rsidRPr="002868C2">
                <w:rPr>
                  <w:rFonts w:ascii="Times New Roman" w:hAnsi="Times New Roman" w:cs="Times New Roman"/>
                  <w:b/>
                  <w:bCs/>
                  <w:sz w:val="26"/>
                  <w:szCs w:val="26"/>
                  <w:rPrChange w:id="2347" w:author="Ân Duy" w:date="2024-06-19T17:54:00Z">
                    <w:rPr/>
                  </w:rPrChange>
                </w:rPr>
                <w:t>iền giá trị</w:t>
              </w:r>
            </w:ins>
          </w:p>
        </w:tc>
        <w:tc>
          <w:tcPr>
            <w:tcW w:w="991" w:type="dxa"/>
            <w:shd w:val="clear" w:color="auto" w:fill="FFFF00"/>
            <w:vAlign w:val="center"/>
          </w:tcPr>
          <w:p w14:paraId="756D57E1" w14:textId="06BF1020" w:rsidR="00591738" w:rsidRPr="002868C2" w:rsidRDefault="00591738">
            <w:pPr>
              <w:jc w:val="center"/>
              <w:rPr>
                <w:ins w:id="2348" w:author="Ân Duy" w:date="2024-06-19T17:53:00Z"/>
                <w:rFonts w:ascii="Times New Roman" w:hAnsi="Times New Roman" w:cs="Times New Roman"/>
                <w:b/>
                <w:bCs/>
                <w:sz w:val="26"/>
                <w:szCs w:val="26"/>
                <w:rPrChange w:id="2349" w:author="Ân Duy" w:date="2024-06-19T17:54:00Z">
                  <w:rPr>
                    <w:ins w:id="2350" w:author="Ân Duy" w:date="2024-06-19T17:53:00Z"/>
                  </w:rPr>
                </w:rPrChange>
              </w:rPr>
              <w:pPrChange w:id="2351" w:author="Ân Duy" w:date="2024-06-19T17:54:00Z">
                <w:pPr/>
              </w:pPrChange>
            </w:pPr>
            <w:ins w:id="2352" w:author="Ân Duy" w:date="2024-06-19T17:54:00Z">
              <w:r w:rsidRPr="002868C2">
                <w:rPr>
                  <w:rFonts w:ascii="Times New Roman" w:hAnsi="Times New Roman" w:cs="Times New Roman"/>
                  <w:b/>
                  <w:bCs/>
                  <w:sz w:val="26"/>
                  <w:szCs w:val="26"/>
                  <w:rPrChange w:id="2353" w:author="Ân Duy" w:date="2024-06-19T17:54:00Z">
                    <w:rPr/>
                  </w:rPrChange>
                </w:rPr>
                <w:t>Mã Hoá</w:t>
              </w:r>
            </w:ins>
          </w:p>
        </w:tc>
        <w:tc>
          <w:tcPr>
            <w:tcW w:w="1065" w:type="dxa"/>
            <w:shd w:val="clear" w:color="auto" w:fill="FFFF00"/>
            <w:vAlign w:val="center"/>
          </w:tcPr>
          <w:p w14:paraId="7ED14F1E" w14:textId="0DF22A50" w:rsidR="00591738" w:rsidRPr="002868C2" w:rsidRDefault="00591738">
            <w:pPr>
              <w:jc w:val="center"/>
              <w:rPr>
                <w:ins w:id="2354" w:author="Ân Duy" w:date="2024-06-19T17:53:00Z"/>
                <w:rFonts w:ascii="Times New Roman" w:hAnsi="Times New Roman" w:cs="Times New Roman"/>
                <w:b/>
                <w:bCs/>
                <w:sz w:val="26"/>
                <w:szCs w:val="26"/>
                <w:rPrChange w:id="2355" w:author="Ân Duy" w:date="2024-06-19T17:54:00Z">
                  <w:rPr>
                    <w:ins w:id="2356" w:author="Ân Duy" w:date="2024-06-19T17:53:00Z"/>
                  </w:rPr>
                </w:rPrChange>
              </w:rPr>
              <w:pPrChange w:id="2357" w:author="Ân Duy" w:date="2024-06-19T17:54:00Z">
                <w:pPr/>
              </w:pPrChange>
            </w:pPr>
            <w:ins w:id="2358" w:author="Ân Duy" w:date="2024-06-19T17:54:00Z">
              <w:r w:rsidRPr="002868C2">
                <w:rPr>
                  <w:rFonts w:ascii="Times New Roman" w:hAnsi="Times New Roman" w:cs="Times New Roman"/>
                  <w:b/>
                  <w:bCs/>
                  <w:sz w:val="26"/>
                  <w:szCs w:val="26"/>
                  <w:rPrChange w:id="2359" w:author="Ân Duy" w:date="2024-06-19T17:54:00Z">
                    <w:rPr/>
                  </w:rPrChange>
                </w:rPr>
                <w:t>Diễn Giải</w:t>
              </w:r>
            </w:ins>
          </w:p>
        </w:tc>
      </w:tr>
      <w:tr w:rsidR="009B0C63" w:rsidRPr="008C7312" w14:paraId="4996B2ED" w14:textId="77777777" w:rsidTr="008C7312">
        <w:trPr>
          <w:ins w:id="2360" w:author="Ân Duy" w:date="2024-06-19T17:55:00Z"/>
        </w:trPr>
        <w:tc>
          <w:tcPr>
            <w:tcW w:w="901" w:type="dxa"/>
            <w:shd w:val="clear" w:color="auto" w:fill="EEECE1" w:themeFill="background2"/>
            <w:vAlign w:val="center"/>
          </w:tcPr>
          <w:p w14:paraId="63A43092" w14:textId="64FBE980" w:rsidR="009B0C63" w:rsidRPr="002868C2" w:rsidRDefault="009B0C63" w:rsidP="002868C2">
            <w:pPr>
              <w:spacing w:line="360" w:lineRule="auto"/>
              <w:jc w:val="center"/>
              <w:rPr>
                <w:ins w:id="2361" w:author="Ân Duy" w:date="2024-06-19T17:55:00Z"/>
                <w:rFonts w:ascii="Times New Roman" w:hAnsi="Times New Roman" w:cs="Times New Roman"/>
                <w:sz w:val="26"/>
                <w:szCs w:val="26"/>
              </w:rPr>
            </w:pPr>
            <w:ins w:id="2362" w:author="Ân Duy" w:date="2024-06-19T17:55:00Z">
              <w:r w:rsidRPr="002868C2">
                <w:rPr>
                  <w:rFonts w:ascii="Times New Roman" w:hAnsi="Times New Roman" w:cs="Times New Roman"/>
                  <w:sz w:val="26"/>
                  <w:szCs w:val="26"/>
                </w:rPr>
                <w:t>1</w:t>
              </w:r>
            </w:ins>
          </w:p>
        </w:tc>
        <w:tc>
          <w:tcPr>
            <w:tcW w:w="2325" w:type="dxa"/>
            <w:shd w:val="clear" w:color="auto" w:fill="EEECE1" w:themeFill="background2"/>
            <w:vAlign w:val="center"/>
          </w:tcPr>
          <w:p w14:paraId="2CE84F12" w14:textId="5986E7DF" w:rsidR="009B0C63" w:rsidRPr="002868C2" w:rsidRDefault="009B0C63" w:rsidP="002868C2">
            <w:pPr>
              <w:spacing w:line="360" w:lineRule="auto"/>
              <w:jc w:val="center"/>
              <w:rPr>
                <w:ins w:id="2363" w:author="Ân Duy" w:date="2024-06-19T17:55:00Z"/>
                <w:rFonts w:ascii="Times New Roman" w:hAnsi="Times New Roman" w:cs="Times New Roman"/>
                <w:sz w:val="26"/>
                <w:szCs w:val="26"/>
              </w:rPr>
            </w:pPr>
            <w:r w:rsidRPr="002868C2">
              <w:rPr>
                <w:rFonts w:ascii="Times New Roman" w:hAnsi="Times New Roman" w:cs="Times New Roman"/>
                <w:sz w:val="26"/>
                <w:szCs w:val="26"/>
              </w:rPr>
              <w:t>MaDH</w:t>
            </w:r>
          </w:p>
        </w:tc>
        <w:tc>
          <w:tcPr>
            <w:tcW w:w="1161" w:type="dxa"/>
            <w:shd w:val="clear" w:color="auto" w:fill="EEECE1" w:themeFill="background2"/>
            <w:vAlign w:val="center"/>
          </w:tcPr>
          <w:p w14:paraId="672E2CF2" w14:textId="7264239B" w:rsidR="009B0C63" w:rsidRPr="002868C2" w:rsidRDefault="009B0C63" w:rsidP="002868C2">
            <w:pPr>
              <w:spacing w:line="360" w:lineRule="auto"/>
              <w:jc w:val="center"/>
              <w:rPr>
                <w:ins w:id="2364" w:author="Ân Duy" w:date="2024-06-19T17:55:00Z"/>
                <w:rFonts w:ascii="Times New Roman" w:hAnsi="Times New Roman" w:cs="Times New Roman"/>
                <w:sz w:val="26"/>
                <w:szCs w:val="26"/>
              </w:rPr>
            </w:pPr>
            <w:r w:rsidRPr="002868C2">
              <w:rPr>
                <w:rFonts w:ascii="Times New Roman" w:hAnsi="Times New Roman" w:cs="Times New Roman"/>
                <w:sz w:val="26"/>
                <w:szCs w:val="26"/>
              </w:rPr>
              <w:t>int</w:t>
            </w:r>
          </w:p>
        </w:tc>
        <w:tc>
          <w:tcPr>
            <w:tcW w:w="970" w:type="dxa"/>
            <w:shd w:val="clear" w:color="auto" w:fill="EEECE1" w:themeFill="background2"/>
            <w:vAlign w:val="center"/>
          </w:tcPr>
          <w:p w14:paraId="717F1DB9" w14:textId="77777777" w:rsidR="009B0C63" w:rsidRPr="002868C2" w:rsidRDefault="009B0C63" w:rsidP="002868C2">
            <w:pPr>
              <w:spacing w:line="360" w:lineRule="auto"/>
              <w:jc w:val="center"/>
              <w:rPr>
                <w:ins w:id="2365" w:author="Ân Duy" w:date="2024-06-19T17:55:00Z"/>
                <w:rFonts w:ascii="Times New Roman" w:hAnsi="Times New Roman" w:cs="Times New Roman"/>
                <w:sz w:val="26"/>
                <w:szCs w:val="26"/>
              </w:rPr>
            </w:pPr>
          </w:p>
        </w:tc>
        <w:tc>
          <w:tcPr>
            <w:tcW w:w="1020" w:type="dxa"/>
            <w:shd w:val="clear" w:color="auto" w:fill="EEECE1" w:themeFill="background2"/>
            <w:vAlign w:val="center"/>
          </w:tcPr>
          <w:p w14:paraId="34A42BEF" w14:textId="0866E297" w:rsidR="009B0C63" w:rsidRPr="002868C2" w:rsidRDefault="009B0C63" w:rsidP="002868C2">
            <w:pPr>
              <w:spacing w:line="360" w:lineRule="auto"/>
              <w:jc w:val="center"/>
              <w:rPr>
                <w:ins w:id="2366" w:author="Ân Duy" w:date="2024-06-19T17:55:00Z"/>
                <w:rFonts w:ascii="Times New Roman" w:hAnsi="Times New Roman" w:cs="Times New Roman"/>
                <w:sz w:val="26"/>
                <w:szCs w:val="26"/>
              </w:rPr>
            </w:pPr>
            <w:r w:rsidRPr="002868C2">
              <w:rPr>
                <w:rFonts w:ascii="Times New Roman" w:hAnsi="Times New Roman" w:cs="Times New Roman"/>
                <w:sz w:val="26"/>
                <w:szCs w:val="26"/>
              </w:rPr>
              <w:t>Có</w:t>
            </w:r>
          </w:p>
        </w:tc>
        <w:tc>
          <w:tcPr>
            <w:tcW w:w="1343" w:type="dxa"/>
            <w:shd w:val="clear" w:color="auto" w:fill="EEECE1" w:themeFill="background2"/>
            <w:vAlign w:val="center"/>
          </w:tcPr>
          <w:p w14:paraId="19362EB1" w14:textId="000EDA80" w:rsidR="009B0C63" w:rsidRPr="002868C2" w:rsidRDefault="009B0C63" w:rsidP="002868C2">
            <w:pPr>
              <w:spacing w:line="360" w:lineRule="auto"/>
              <w:jc w:val="center"/>
              <w:rPr>
                <w:ins w:id="2367" w:author="Ân Duy" w:date="2024-06-19T17:55:00Z"/>
                <w:rFonts w:ascii="Times New Roman" w:hAnsi="Times New Roman" w:cs="Times New Roman"/>
                <w:sz w:val="26"/>
                <w:szCs w:val="26"/>
              </w:rPr>
            </w:pPr>
            <w:r w:rsidRPr="002868C2">
              <w:rPr>
                <w:rFonts w:ascii="Times New Roman" w:hAnsi="Times New Roman" w:cs="Times New Roman"/>
                <w:sz w:val="26"/>
                <w:szCs w:val="26"/>
              </w:rPr>
              <w:t>PK</w:t>
            </w:r>
          </w:p>
        </w:tc>
        <w:tc>
          <w:tcPr>
            <w:tcW w:w="991" w:type="dxa"/>
            <w:shd w:val="clear" w:color="auto" w:fill="EEECE1" w:themeFill="background2"/>
            <w:vAlign w:val="center"/>
          </w:tcPr>
          <w:p w14:paraId="4EA9FEFD" w14:textId="18AE4D19" w:rsidR="009B0C63" w:rsidRPr="002868C2" w:rsidRDefault="009B0C63" w:rsidP="002868C2">
            <w:pPr>
              <w:spacing w:line="360" w:lineRule="auto"/>
              <w:jc w:val="center"/>
              <w:rPr>
                <w:ins w:id="2368" w:author="Ân Duy" w:date="2024-06-19T17:55:00Z"/>
                <w:rFonts w:ascii="Times New Roman" w:hAnsi="Times New Roman" w:cs="Times New Roman"/>
                <w:sz w:val="26"/>
                <w:szCs w:val="26"/>
              </w:rPr>
            </w:pPr>
            <w:r w:rsidRPr="002868C2">
              <w:rPr>
                <w:rFonts w:ascii="Times New Roman" w:hAnsi="Times New Roman" w:cs="Times New Roman"/>
                <w:sz w:val="26"/>
                <w:szCs w:val="26"/>
                <w:rPrChange w:id="2369" w:author="Ân Duy" w:date="2024-06-19T17:18:00Z">
                  <w:rPr>
                    <w:rFonts w:ascii="Times New Roman" w:eastAsiaTheme="minorEastAsia" w:hAnsi="Times New Roman" w:cs="Times New Roman"/>
                    <w:sz w:val="24"/>
                    <w:szCs w:val="24"/>
                  </w:rPr>
                </w:rPrChange>
              </w:rPr>
              <w:t>Không</w:t>
            </w:r>
          </w:p>
        </w:tc>
        <w:tc>
          <w:tcPr>
            <w:tcW w:w="1065" w:type="dxa"/>
            <w:shd w:val="clear" w:color="auto" w:fill="EEECE1" w:themeFill="background2"/>
            <w:vAlign w:val="center"/>
          </w:tcPr>
          <w:p w14:paraId="6AA7FCB6" w14:textId="77777777" w:rsidR="009B0C63" w:rsidRPr="002868C2" w:rsidRDefault="009B0C63" w:rsidP="002868C2">
            <w:pPr>
              <w:spacing w:line="360" w:lineRule="auto"/>
              <w:jc w:val="center"/>
              <w:rPr>
                <w:ins w:id="2370" w:author="Ân Duy" w:date="2024-06-19T17:55:00Z"/>
                <w:rFonts w:ascii="Times New Roman" w:hAnsi="Times New Roman" w:cs="Times New Roman"/>
                <w:sz w:val="26"/>
                <w:szCs w:val="26"/>
              </w:rPr>
            </w:pPr>
          </w:p>
        </w:tc>
      </w:tr>
      <w:tr w:rsidR="009B0C63" w:rsidRPr="008C7312" w14:paraId="3EAB94A2" w14:textId="77777777" w:rsidTr="008C7312">
        <w:trPr>
          <w:ins w:id="2371" w:author="Ân Duy" w:date="2024-06-19T17:55:00Z"/>
        </w:trPr>
        <w:tc>
          <w:tcPr>
            <w:tcW w:w="901" w:type="dxa"/>
            <w:shd w:val="clear" w:color="auto" w:fill="EEECE1" w:themeFill="background2"/>
            <w:vAlign w:val="center"/>
          </w:tcPr>
          <w:p w14:paraId="72360CFE" w14:textId="5016745E" w:rsidR="009B0C63" w:rsidRPr="002868C2" w:rsidRDefault="009B0C63" w:rsidP="002868C2">
            <w:pPr>
              <w:spacing w:line="360" w:lineRule="auto"/>
              <w:jc w:val="center"/>
              <w:rPr>
                <w:ins w:id="2372" w:author="Ân Duy" w:date="2024-06-19T17:55:00Z"/>
                <w:rFonts w:ascii="Times New Roman" w:hAnsi="Times New Roman" w:cs="Times New Roman"/>
                <w:sz w:val="26"/>
                <w:szCs w:val="26"/>
              </w:rPr>
            </w:pPr>
            <w:r w:rsidRPr="002868C2">
              <w:rPr>
                <w:rFonts w:ascii="Times New Roman" w:hAnsi="Times New Roman" w:cs="Times New Roman"/>
                <w:sz w:val="26"/>
                <w:szCs w:val="26"/>
              </w:rPr>
              <w:t>2</w:t>
            </w:r>
          </w:p>
        </w:tc>
        <w:tc>
          <w:tcPr>
            <w:tcW w:w="2325" w:type="dxa"/>
            <w:shd w:val="clear" w:color="auto" w:fill="EEECE1" w:themeFill="background2"/>
            <w:vAlign w:val="center"/>
          </w:tcPr>
          <w:p w14:paraId="1E9D4E35" w14:textId="4B2FAD8D" w:rsidR="009B0C63" w:rsidRPr="002868C2" w:rsidRDefault="008C7312" w:rsidP="002868C2">
            <w:pPr>
              <w:spacing w:line="360" w:lineRule="auto"/>
              <w:jc w:val="center"/>
              <w:rPr>
                <w:ins w:id="2373" w:author="Ân Duy" w:date="2024-06-19T17:55:00Z"/>
                <w:rFonts w:ascii="Times New Roman" w:hAnsi="Times New Roman" w:cs="Times New Roman"/>
                <w:sz w:val="26"/>
                <w:szCs w:val="26"/>
              </w:rPr>
            </w:pPr>
            <w:r w:rsidRPr="002868C2">
              <w:rPr>
                <w:rFonts w:ascii="Times New Roman" w:hAnsi="Times New Roman" w:cs="Times New Roman"/>
                <w:sz w:val="26"/>
                <w:szCs w:val="26"/>
              </w:rPr>
              <w:t>IDKH</w:t>
            </w:r>
          </w:p>
        </w:tc>
        <w:tc>
          <w:tcPr>
            <w:tcW w:w="1161" w:type="dxa"/>
            <w:shd w:val="clear" w:color="auto" w:fill="EEECE1" w:themeFill="background2"/>
            <w:vAlign w:val="center"/>
          </w:tcPr>
          <w:p w14:paraId="13CE0A51" w14:textId="0D85D49F" w:rsidR="009B0C63" w:rsidRPr="002868C2" w:rsidRDefault="009B0C63" w:rsidP="002868C2">
            <w:pPr>
              <w:spacing w:line="360" w:lineRule="auto"/>
              <w:jc w:val="center"/>
              <w:rPr>
                <w:ins w:id="2374" w:author="Ân Duy" w:date="2024-06-19T17:55:00Z"/>
                <w:rFonts w:ascii="Times New Roman" w:hAnsi="Times New Roman" w:cs="Times New Roman"/>
                <w:sz w:val="26"/>
                <w:szCs w:val="26"/>
              </w:rPr>
            </w:pPr>
            <w:r w:rsidRPr="002868C2">
              <w:rPr>
                <w:rFonts w:ascii="Times New Roman" w:hAnsi="Times New Roman" w:cs="Times New Roman"/>
                <w:sz w:val="26"/>
                <w:szCs w:val="26"/>
              </w:rPr>
              <w:t>Int</w:t>
            </w:r>
          </w:p>
        </w:tc>
        <w:tc>
          <w:tcPr>
            <w:tcW w:w="970" w:type="dxa"/>
            <w:shd w:val="clear" w:color="auto" w:fill="EEECE1" w:themeFill="background2"/>
            <w:vAlign w:val="center"/>
          </w:tcPr>
          <w:p w14:paraId="626E8EB4" w14:textId="77777777" w:rsidR="009B0C63" w:rsidRPr="002868C2" w:rsidRDefault="009B0C63" w:rsidP="002868C2">
            <w:pPr>
              <w:spacing w:line="360" w:lineRule="auto"/>
              <w:jc w:val="center"/>
              <w:rPr>
                <w:ins w:id="2375" w:author="Ân Duy" w:date="2024-06-19T17:55:00Z"/>
                <w:rFonts w:ascii="Times New Roman" w:hAnsi="Times New Roman" w:cs="Times New Roman"/>
                <w:sz w:val="26"/>
                <w:szCs w:val="26"/>
              </w:rPr>
            </w:pPr>
          </w:p>
        </w:tc>
        <w:tc>
          <w:tcPr>
            <w:tcW w:w="1020" w:type="dxa"/>
            <w:shd w:val="clear" w:color="auto" w:fill="EEECE1" w:themeFill="background2"/>
            <w:vAlign w:val="center"/>
          </w:tcPr>
          <w:p w14:paraId="466581F5" w14:textId="54A2E638" w:rsidR="009B0C63" w:rsidRPr="002868C2" w:rsidRDefault="009B0C63" w:rsidP="002868C2">
            <w:pPr>
              <w:spacing w:line="360" w:lineRule="auto"/>
              <w:jc w:val="center"/>
              <w:rPr>
                <w:ins w:id="2376" w:author="Ân Duy" w:date="2024-06-19T17:55:00Z"/>
                <w:rFonts w:ascii="Times New Roman" w:hAnsi="Times New Roman" w:cs="Times New Roman"/>
                <w:sz w:val="26"/>
                <w:szCs w:val="26"/>
              </w:rPr>
            </w:pPr>
            <w:r w:rsidRPr="002868C2">
              <w:rPr>
                <w:rFonts w:ascii="Times New Roman" w:hAnsi="Times New Roman" w:cs="Times New Roman"/>
                <w:sz w:val="26"/>
                <w:szCs w:val="26"/>
              </w:rPr>
              <w:t>Có</w:t>
            </w:r>
          </w:p>
        </w:tc>
        <w:tc>
          <w:tcPr>
            <w:tcW w:w="1343" w:type="dxa"/>
            <w:shd w:val="clear" w:color="auto" w:fill="EEECE1" w:themeFill="background2"/>
            <w:vAlign w:val="center"/>
          </w:tcPr>
          <w:p w14:paraId="3F37636E" w14:textId="5BE7770D" w:rsidR="009B0C63" w:rsidRPr="002868C2" w:rsidRDefault="009B0C63" w:rsidP="002868C2">
            <w:pPr>
              <w:spacing w:line="360" w:lineRule="auto"/>
              <w:jc w:val="center"/>
              <w:rPr>
                <w:ins w:id="2377" w:author="Ân Duy" w:date="2024-06-19T17:55:00Z"/>
                <w:rFonts w:ascii="Times New Roman" w:hAnsi="Times New Roman" w:cs="Times New Roman"/>
                <w:sz w:val="26"/>
                <w:szCs w:val="26"/>
              </w:rPr>
            </w:pPr>
            <w:r w:rsidRPr="002868C2">
              <w:rPr>
                <w:rFonts w:ascii="Times New Roman" w:hAnsi="Times New Roman" w:cs="Times New Roman"/>
                <w:sz w:val="26"/>
                <w:szCs w:val="26"/>
              </w:rPr>
              <w:t>FK</w:t>
            </w:r>
          </w:p>
        </w:tc>
        <w:tc>
          <w:tcPr>
            <w:tcW w:w="991" w:type="dxa"/>
            <w:shd w:val="clear" w:color="auto" w:fill="EEECE1" w:themeFill="background2"/>
            <w:vAlign w:val="center"/>
          </w:tcPr>
          <w:p w14:paraId="4AEE3B1E" w14:textId="71D07286" w:rsidR="009B0C63" w:rsidRPr="002868C2" w:rsidRDefault="009B0C63" w:rsidP="002868C2">
            <w:pPr>
              <w:spacing w:line="360" w:lineRule="auto"/>
              <w:jc w:val="center"/>
              <w:rPr>
                <w:ins w:id="2378" w:author="Ân Duy" w:date="2024-06-19T17:55:00Z"/>
                <w:rFonts w:ascii="Times New Roman" w:hAnsi="Times New Roman" w:cs="Times New Roman"/>
                <w:sz w:val="26"/>
                <w:szCs w:val="26"/>
              </w:rPr>
            </w:pPr>
            <w:r w:rsidRPr="002868C2">
              <w:rPr>
                <w:rFonts w:ascii="Times New Roman" w:hAnsi="Times New Roman" w:cs="Times New Roman"/>
                <w:sz w:val="26"/>
                <w:szCs w:val="26"/>
                <w:rPrChange w:id="2379" w:author="Ân Duy" w:date="2024-06-19T17:18:00Z">
                  <w:rPr>
                    <w:rFonts w:ascii="Times New Roman" w:eastAsiaTheme="minorEastAsia" w:hAnsi="Times New Roman" w:cs="Times New Roman"/>
                    <w:sz w:val="24"/>
                    <w:szCs w:val="24"/>
                  </w:rPr>
                </w:rPrChange>
              </w:rPr>
              <w:t>Không</w:t>
            </w:r>
          </w:p>
        </w:tc>
        <w:tc>
          <w:tcPr>
            <w:tcW w:w="1065" w:type="dxa"/>
            <w:shd w:val="clear" w:color="auto" w:fill="EEECE1" w:themeFill="background2"/>
            <w:vAlign w:val="center"/>
          </w:tcPr>
          <w:p w14:paraId="305EC4AB" w14:textId="77777777" w:rsidR="009B0C63" w:rsidRPr="002868C2" w:rsidRDefault="009B0C63" w:rsidP="002868C2">
            <w:pPr>
              <w:spacing w:line="360" w:lineRule="auto"/>
              <w:jc w:val="center"/>
              <w:rPr>
                <w:ins w:id="2380" w:author="Ân Duy" w:date="2024-06-19T17:55:00Z"/>
                <w:rFonts w:ascii="Times New Roman" w:hAnsi="Times New Roman" w:cs="Times New Roman"/>
                <w:sz w:val="26"/>
                <w:szCs w:val="26"/>
              </w:rPr>
            </w:pPr>
          </w:p>
        </w:tc>
      </w:tr>
      <w:tr w:rsidR="009B0C63" w:rsidRPr="008C7312" w14:paraId="6D5ECEE5" w14:textId="77777777" w:rsidTr="008C7312">
        <w:trPr>
          <w:ins w:id="2381" w:author="Ân Duy" w:date="2024-06-19T17:55:00Z"/>
        </w:trPr>
        <w:tc>
          <w:tcPr>
            <w:tcW w:w="901" w:type="dxa"/>
            <w:shd w:val="clear" w:color="auto" w:fill="EEECE1" w:themeFill="background2"/>
            <w:vAlign w:val="center"/>
          </w:tcPr>
          <w:p w14:paraId="171A5D1B" w14:textId="40C4C2D3" w:rsidR="009B0C63" w:rsidRPr="002868C2" w:rsidRDefault="009B0C63" w:rsidP="002868C2">
            <w:pPr>
              <w:spacing w:line="360" w:lineRule="auto"/>
              <w:jc w:val="center"/>
              <w:rPr>
                <w:ins w:id="2382" w:author="Ân Duy" w:date="2024-06-19T17:55:00Z"/>
                <w:rFonts w:ascii="Times New Roman" w:hAnsi="Times New Roman" w:cs="Times New Roman"/>
                <w:sz w:val="26"/>
                <w:szCs w:val="26"/>
              </w:rPr>
            </w:pPr>
            <w:r w:rsidRPr="002868C2">
              <w:rPr>
                <w:rFonts w:ascii="Times New Roman" w:hAnsi="Times New Roman" w:cs="Times New Roman"/>
                <w:sz w:val="26"/>
                <w:szCs w:val="26"/>
              </w:rPr>
              <w:t>3</w:t>
            </w:r>
          </w:p>
        </w:tc>
        <w:tc>
          <w:tcPr>
            <w:tcW w:w="2325" w:type="dxa"/>
            <w:shd w:val="clear" w:color="auto" w:fill="EEECE1" w:themeFill="background2"/>
            <w:vAlign w:val="center"/>
          </w:tcPr>
          <w:p w14:paraId="6972A2A8" w14:textId="11AA2115" w:rsidR="009B0C63" w:rsidRPr="002868C2" w:rsidRDefault="008C7312" w:rsidP="002868C2">
            <w:pPr>
              <w:spacing w:line="360" w:lineRule="auto"/>
              <w:jc w:val="center"/>
              <w:rPr>
                <w:ins w:id="2383" w:author="Ân Duy" w:date="2024-06-19T17:55:00Z"/>
                <w:rFonts w:ascii="Times New Roman" w:hAnsi="Times New Roman" w:cs="Times New Roman"/>
                <w:sz w:val="26"/>
                <w:szCs w:val="26"/>
              </w:rPr>
            </w:pPr>
            <w:r w:rsidRPr="002868C2">
              <w:rPr>
                <w:rFonts w:ascii="Times New Roman" w:hAnsi="Times New Roman" w:cs="Times New Roman"/>
                <w:sz w:val="26"/>
                <w:szCs w:val="26"/>
              </w:rPr>
              <w:t>MaSach</w:t>
            </w:r>
          </w:p>
        </w:tc>
        <w:tc>
          <w:tcPr>
            <w:tcW w:w="1161" w:type="dxa"/>
            <w:shd w:val="clear" w:color="auto" w:fill="EEECE1" w:themeFill="background2"/>
            <w:vAlign w:val="center"/>
          </w:tcPr>
          <w:p w14:paraId="6DD6FCAB" w14:textId="7E8A9FA5" w:rsidR="009B0C63" w:rsidRPr="002868C2" w:rsidRDefault="008C7312" w:rsidP="002868C2">
            <w:pPr>
              <w:spacing w:line="360" w:lineRule="auto"/>
              <w:jc w:val="center"/>
              <w:rPr>
                <w:ins w:id="2384" w:author="Ân Duy" w:date="2024-06-19T17:55:00Z"/>
                <w:rFonts w:ascii="Times New Roman" w:hAnsi="Times New Roman" w:cs="Times New Roman"/>
                <w:sz w:val="26"/>
                <w:szCs w:val="26"/>
              </w:rPr>
            </w:pPr>
            <w:r w:rsidRPr="002868C2">
              <w:rPr>
                <w:rFonts w:ascii="Times New Roman" w:hAnsi="Times New Roman" w:cs="Times New Roman"/>
                <w:sz w:val="26"/>
                <w:szCs w:val="26"/>
              </w:rPr>
              <w:t>Int</w:t>
            </w:r>
          </w:p>
        </w:tc>
        <w:tc>
          <w:tcPr>
            <w:tcW w:w="970" w:type="dxa"/>
            <w:shd w:val="clear" w:color="auto" w:fill="EEECE1" w:themeFill="background2"/>
            <w:vAlign w:val="center"/>
          </w:tcPr>
          <w:p w14:paraId="6BA80CB4" w14:textId="6E8C278E" w:rsidR="009B0C63" w:rsidRPr="002868C2" w:rsidRDefault="009B0C63" w:rsidP="002868C2">
            <w:pPr>
              <w:spacing w:line="360" w:lineRule="auto"/>
              <w:jc w:val="center"/>
              <w:rPr>
                <w:ins w:id="2385" w:author="Ân Duy" w:date="2024-06-19T17:55:00Z"/>
                <w:rFonts w:ascii="Times New Roman" w:hAnsi="Times New Roman" w:cs="Times New Roman"/>
                <w:sz w:val="26"/>
                <w:szCs w:val="26"/>
              </w:rPr>
            </w:pPr>
          </w:p>
        </w:tc>
        <w:tc>
          <w:tcPr>
            <w:tcW w:w="1020" w:type="dxa"/>
            <w:shd w:val="clear" w:color="auto" w:fill="EEECE1" w:themeFill="background2"/>
            <w:vAlign w:val="center"/>
          </w:tcPr>
          <w:p w14:paraId="28FC347A" w14:textId="046292B5" w:rsidR="009B0C63" w:rsidRPr="002868C2" w:rsidRDefault="009B0C63" w:rsidP="002868C2">
            <w:pPr>
              <w:spacing w:line="360" w:lineRule="auto"/>
              <w:jc w:val="center"/>
              <w:rPr>
                <w:ins w:id="2386" w:author="Ân Duy" w:date="2024-06-19T17:55:00Z"/>
                <w:rFonts w:ascii="Times New Roman" w:hAnsi="Times New Roman" w:cs="Times New Roman"/>
                <w:sz w:val="26"/>
                <w:szCs w:val="26"/>
              </w:rPr>
            </w:pPr>
            <w:r w:rsidRPr="002868C2">
              <w:rPr>
                <w:rFonts w:ascii="Times New Roman" w:hAnsi="Times New Roman" w:cs="Times New Roman"/>
                <w:sz w:val="26"/>
                <w:szCs w:val="26"/>
              </w:rPr>
              <w:t>Có</w:t>
            </w:r>
          </w:p>
        </w:tc>
        <w:tc>
          <w:tcPr>
            <w:tcW w:w="1343" w:type="dxa"/>
            <w:shd w:val="clear" w:color="auto" w:fill="EEECE1" w:themeFill="background2"/>
            <w:vAlign w:val="center"/>
          </w:tcPr>
          <w:p w14:paraId="6E75F320" w14:textId="6B0720D0" w:rsidR="009B0C63" w:rsidRPr="002868C2" w:rsidRDefault="008C7312" w:rsidP="002868C2">
            <w:pPr>
              <w:spacing w:line="360" w:lineRule="auto"/>
              <w:jc w:val="center"/>
              <w:rPr>
                <w:ins w:id="2387" w:author="Ân Duy" w:date="2024-06-19T17:55:00Z"/>
                <w:rFonts w:ascii="Times New Roman" w:hAnsi="Times New Roman" w:cs="Times New Roman"/>
                <w:sz w:val="26"/>
                <w:szCs w:val="26"/>
              </w:rPr>
            </w:pPr>
            <w:r w:rsidRPr="002868C2">
              <w:rPr>
                <w:rFonts w:ascii="Times New Roman" w:hAnsi="Times New Roman" w:cs="Times New Roman"/>
                <w:sz w:val="26"/>
                <w:szCs w:val="26"/>
              </w:rPr>
              <w:t>FK</w:t>
            </w:r>
          </w:p>
        </w:tc>
        <w:tc>
          <w:tcPr>
            <w:tcW w:w="991" w:type="dxa"/>
            <w:shd w:val="clear" w:color="auto" w:fill="EEECE1" w:themeFill="background2"/>
            <w:vAlign w:val="center"/>
          </w:tcPr>
          <w:p w14:paraId="3DFD056A" w14:textId="64C67298" w:rsidR="009B0C63" w:rsidRPr="002868C2" w:rsidRDefault="009B0C63" w:rsidP="002868C2">
            <w:pPr>
              <w:spacing w:line="360" w:lineRule="auto"/>
              <w:jc w:val="center"/>
              <w:rPr>
                <w:ins w:id="2388" w:author="Ân Duy" w:date="2024-06-19T17:55:00Z"/>
                <w:rFonts w:ascii="Times New Roman" w:hAnsi="Times New Roman" w:cs="Times New Roman"/>
                <w:sz w:val="26"/>
                <w:szCs w:val="26"/>
              </w:rPr>
            </w:pPr>
            <w:r w:rsidRPr="002868C2">
              <w:rPr>
                <w:rFonts w:ascii="Times New Roman" w:hAnsi="Times New Roman" w:cs="Times New Roman"/>
                <w:sz w:val="26"/>
                <w:szCs w:val="26"/>
                <w:rPrChange w:id="2389" w:author="Ân Duy" w:date="2024-06-19T17:18:00Z">
                  <w:rPr>
                    <w:rFonts w:ascii="Times New Roman" w:eastAsiaTheme="minorEastAsia" w:hAnsi="Times New Roman" w:cs="Times New Roman"/>
                    <w:sz w:val="24"/>
                    <w:szCs w:val="24"/>
                  </w:rPr>
                </w:rPrChange>
              </w:rPr>
              <w:t>Không</w:t>
            </w:r>
          </w:p>
        </w:tc>
        <w:tc>
          <w:tcPr>
            <w:tcW w:w="1065" w:type="dxa"/>
            <w:shd w:val="clear" w:color="auto" w:fill="EEECE1" w:themeFill="background2"/>
            <w:vAlign w:val="center"/>
          </w:tcPr>
          <w:p w14:paraId="2EC597D7" w14:textId="77777777" w:rsidR="009B0C63" w:rsidRPr="002868C2" w:rsidRDefault="009B0C63" w:rsidP="002868C2">
            <w:pPr>
              <w:spacing w:line="360" w:lineRule="auto"/>
              <w:jc w:val="center"/>
              <w:rPr>
                <w:ins w:id="2390" w:author="Ân Duy" w:date="2024-06-19T17:55:00Z"/>
                <w:rFonts w:ascii="Times New Roman" w:hAnsi="Times New Roman" w:cs="Times New Roman"/>
                <w:sz w:val="26"/>
                <w:szCs w:val="26"/>
              </w:rPr>
            </w:pPr>
          </w:p>
        </w:tc>
      </w:tr>
      <w:tr w:rsidR="009B0C63" w:rsidRPr="008C7312" w14:paraId="22030023" w14:textId="77777777" w:rsidTr="008C7312">
        <w:trPr>
          <w:ins w:id="2391" w:author="Ân Duy" w:date="2024-06-19T17:55:00Z"/>
        </w:trPr>
        <w:tc>
          <w:tcPr>
            <w:tcW w:w="901" w:type="dxa"/>
            <w:shd w:val="clear" w:color="auto" w:fill="EEECE1" w:themeFill="background2"/>
            <w:vAlign w:val="center"/>
          </w:tcPr>
          <w:p w14:paraId="4CB1236B" w14:textId="5772F2F1" w:rsidR="009B0C63" w:rsidRPr="002868C2" w:rsidRDefault="009B0C63" w:rsidP="002868C2">
            <w:pPr>
              <w:spacing w:line="360" w:lineRule="auto"/>
              <w:jc w:val="center"/>
              <w:rPr>
                <w:ins w:id="2392" w:author="Ân Duy" w:date="2024-06-19T17:55:00Z"/>
                <w:rFonts w:ascii="Times New Roman" w:hAnsi="Times New Roman" w:cs="Times New Roman"/>
                <w:sz w:val="26"/>
                <w:szCs w:val="26"/>
              </w:rPr>
            </w:pPr>
            <w:r w:rsidRPr="002868C2">
              <w:rPr>
                <w:rFonts w:ascii="Times New Roman" w:hAnsi="Times New Roman" w:cs="Times New Roman"/>
                <w:sz w:val="26"/>
                <w:szCs w:val="26"/>
              </w:rPr>
              <w:t>4</w:t>
            </w:r>
          </w:p>
        </w:tc>
        <w:tc>
          <w:tcPr>
            <w:tcW w:w="2325" w:type="dxa"/>
            <w:shd w:val="clear" w:color="auto" w:fill="EEECE1" w:themeFill="background2"/>
            <w:vAlign w:val="center"/>
          </w:tcPr>
          <w:p w14:paraId="42A8A95F" w14:textId="1D8622BB" w:rsidR="009B0C63" w:rsidRPr="002868C2" w:rsidRDefault="008C7312" w:rsidP="002868C2">
            <w:pPr>
              <w:spacing w:line="360" w:lineRule="auto"/>
              <w:jc w:val="center"/>
              <w:rPr>
                <w:ins w:id="2393" w:author="Ân Duy" w:date="2024-06-19T17:55:00Z"/>
                <w:rFonts w:ascii="Times New Roman" w:hAnsi="Times New Roman" w:cs="Times New Roman"/>
                <w:sz w:val="26"/>
                <w:szCs w:val="26"/>
              </w:rPr>
            </w:pPr>
            <w:r w:rsidRPr="002868C2">
              <w:rPr>
                <w:rFonts w:ascii="Times New Roman" w:hAnsi="Times New Roman" w:cs="Times New Roman"/>
                <w:sz w:val="26"/>
                <w:szCs w:val="26"/>
              </w:rPr>
              <w:t>DienThoai</w:t>
            </w:r>
          </w:p>
        </w:tc>
        <w:tc>
          <w:tcPr>
            <w:tcW w:w="1161" w:type="dxa"/>
            <w:shd w:val="clear" w:color="auto" w:fill="EEECE1" w:themeFill="background2"/>
            <w:vAlign w:val="center"/>
          </w:tcPr>
          <w:p w14:paraId="5B7671C2" w14:textId="05D33D27" w:rsidR="009B0C63" w:rsidRPr="002868C2" w:rsidRDefault="009B0C63" w:rsidP="002868C2">
            <w:pPr>
              <w:spacing w:line="360" w:lineRule="auto"/>
              <w:jc w:val="center"/>
              <w:rPr>
                <w:ins w:id="2394" w:author="Ân Duy" w:date="2024-06-19T17:55:00Z"/>
                <w:rFonts w:ascii="Times New Roman" w:hAnsi="Times New Roman" w:cs="Times New Roman"/>
                <w:sz w:val="26"/>
                <w:szCs w:val="26"/>
              </w:rPr>
            </w:pPr>
            <w:r w:rsidRPr="002868C2">
              <w:rPr>
                <w:rFonts w:ascii="Times New Roman" w:hAnsi="Times New Roman" w:cs="Times New Roman"/>
                <w:sz w:val="26"/>
                <w:szCs w:val="26"/>
              </w:rPr>
              <w:t>Varchar</w:t>
            </w:r>
          </w:p>
        </w:tc>
        <w:tc>
          <w:tcPr>
            <w:tcW w:w="970" w:type="dxa"/>
            <w:shd w:val="clear" w:color="auto" w:fill="EEECE1" w:themeFill="background2"/>
            <w:vAlign w:val="center"/>
          </w:tcPr>
          <w:p w14:paraId="69F70DEB" w14:textId="27FEA1A6" w:rsidR="009B0C63" w:rsidRPr="002868C2" w:rsidRDefault="008C7312" w:rsidP="002868C2">
            <w:pPr>
              <w:spacing w:line="360" w:lineRule="auto"/>
              <w:jc w:val="center"/>
              <w:rPr>
                <w:ins w:id="2395" w:author="Ân Duy" w:date="2024-06-19T17:55:00Z"/>
                <w:rFonts w:ascii="Times New Roman" w:hAnsi="Times New Roman" w:cs="Times New Roman"/>
                <w:sz w:val="26"/>
                <w:szCs w:val="26"/>
              </w:rPr>
            </w:pPr>
            <w:r w:rsidRPr="002868C2">
              <w:rPr>
                <w:rFonts w:ascii="Times New Roman" w:hAnsi="Times New Roman" w:cs="Times New Roman"/>
                <w:sz w:val="26"/>
                <w:szCs w:val="26"/>
              </w:rPr>
              <w:t>15</w:t>
            </w:r>
          </w:p>
        </w:tc>
        <w:tc>
          <w:tcPr>
            <w:tcW w:w="1020" w:type="dxa"/>
            <w:shd w:val="clear" w:color="auto" w:fill="EEECE1" w:themeFill="background2"/>
            <w:vAlign w:val="center"/>
          </w:tcPr>
          <w:p w14:paraId="45DDE688" w14:textId="65623A47" w:rsidR="009B0C63" w:rsidRPr="002868C2" w:rsidRDefault="009B0C63" w:rsidP="002868C2">
            <w:pPr>
              <w:spacing w:line="360" w:lineRule="auto"/>
              <w:jc w:val="center"/>
              <w:rPr>
                <w:ins w:id="2396" w:author="Ân Duy" w:date="2024-06-19T17:55:00Z"/>
                <w:rFonts w:ascii="Times New Roman" w:hAnsi="Times New Roman" w:cs="Times New Roman"/>
                <w:sz w:val="26"/>
                <w:szCs w:val="26"/>
              </w:rPr>
            </w:pPr>
            <w:r w:rsidRPr="002868C2">
              <w:rPr>
                <w:rFonts w:ascii="Times New Roman" w:hAnsi="Times New Roman" w:cs="Times New Roman"/>
                <w:sz w:val="26"/>
                <w:szCs w:val="26"/>
              </w:rPr>
              <w:t>Có</w:t>
            </w:r>
          </w:p>
        </w:tc>
        <w:tc>
          <w:tcPr>
            <w:tcW w:w="1343" w:type="dxa"/>
            <w:shd w:val="clear" w:color="auto" w:fill="EEECE1" w:themeFill="background2"/>
            <w:vAlign w:val="center"/>
          </w:tcPr>
          <w:p w14:paraId="6CE1DA67" w14:textId="77777777" w:rsidR="009B0C63" w:rsidRPr="002868C2" w:rsidRDefault="009B0C63" w:rsidP="002868C2">
            <w:pPr>
              <w:spacing w:line="360" w:lineRule="auto"/>
              <w:jc w:val="center"/>
              <w:rPr>
                <w:ins w:id="2397" w:author="Ân Duy" w:date="2024-06-19T17:55:00Z"/>
                <w:rFonts w:ascii="Times New Roman" w:hAnsi="Times New Roman" w:cs="Times New Roman"/>
                <w:sz w:val="26"/>
                <w:szCs w:val="26"/>
              </w:rPr>
            </w:pPr>
          </w:p>
        </w:tc>
        <w:tc>
          <w:tcPr>
            <w:tcW w:w="991" w:type="dxa"/>
            <w:shd w:val="clear" w:color="auto" w:fill="EEECE1" w:themeFill="background2"/>
            <w:vAlign w:val="center"/>
          </w:tcPr>
          <w:p w14:paraId="2F8489F2" w14:textId="2C270B0F" w:rsidR="009B0C63" w:rsidRPr="002868C2" w:rsidRDefault="009B0C63" w:rsidP="002868C2">
            <w:pPr>
              <w:spacing w:line="360" w:lineRule="auto"/>
              <w:jc w:val="center"/>
              <w:rPr>
                <w:ins w:id="2398" w:author="Ân Duy" w:date="2024-06-19T17:55:00Z"/>
                <w:rFonts w:ascii="Times New Roman" w:hAnsi="Times New Roman" w:cs="Times New Roman"/>
                <w:sz w:val="26"/>
                <w:szCs w:val="26"/>
              </w:rPr>
            </w:pPr>
            <w:r w:rsidRPr="002868C2">
              <w:rPr>
                <w:rFonts w:ascii="Times New Roman" w:hAnsi="Times New Roman" w:cs="Times New Roman"/>
                <w:sz w:val="26"/>
                <w:szCs w:val="26"/>
                <w:rPrChange w:id="2399" w:author="Ân Duy" w:date="2024-06-19T17:18:00Z">
                  <w:rPr>
                    <w:rFonts w:ascii="Times New Roman" w:eastAsiaTheme="minorEastAsia" w:hAnsi="Times New Roman" w:cs="Times New Roman"/>
                    <w:sz w:val="24"/>
                    <w:szCs w:val="24"/>
                  </w:rPr>
                </w:rPrChange>
              </w:rPr>
              <w:t>Không</w:t>
            </w:r>
          </w:p>
        </w:tc>
        <w:tc>
          <w:tcPr>
            <w:tcW w:w="1065" w:type="dxa"/>
            <w:shd w:val="clear" w:color="auto" w:fill="EEECE1" w:themeFill="background2"/>
            <w:vAlign w:val="center"/>
          </w:tcPr>
          <w:p w14:paraId="0AACCB61" w14:textId="77777777" w:rsidR="009B0C63" w:rsidRPr="002868C2" w:rsidRDefault="009B0C63" w:rsidP="002868C2">
            <w:pPr>
              <w:spacing w:line="360" w:lineRule="auto"/>
              <w:jc w:val="center"/>
              <w:rPr>
                <w:ins w:id="2400" w:author="Ân Duy" w:date="2024-06-19T17:55:00Z"/>
                <w:rFonts w:ascii="Times New Roman" w:hAnsi="Times New Roman" w:cs="Times New Roman"/>
                <w:sz w:val="26"/>
                <w:szCs w:val="26"/>
              </w:rPr>
            </w:pPr>
          </w:p>
        </w:tc>
      </w:tr>
      <w:tr w:rsidR="009B0C63" w:rsidRPr="008C7312" w14:paraId="132DBEC5" w14:textId="77777777" w:rsidTr="008C7312">
        <w:tc>
          <w:tcPr>
            <w:tcW w:w="901" w:type="dxa"/>
            <w:shd w:val="clear" w:color="auto" w:fill="EEECE1" w:themeFill="background2"/>
            <w:vAlign w:val="center"/>
          </w:tcPr>
          <w:p w14:paraId="1A0A1D7B" w14:textId="5D165169" w:rsidR="009B0C63" w:rsidRPr="002868C2" w:rsidRDefault="009B0C63" w:rsidP="002868C2">
            <w:pPr>
              <w:spacing w:line="360" w:lineRule="auto"/>
              <w:jc w:val="center"/>
              <w:rPr>
                <w:rFonts w:ascii="Times New Roman" w:hAnsi="Times New Roman" w:cs="Times New Roman"/>
                <w:sz w:val="26"/>
                <w:szCs w:val="26"/>
              </w:rPr>
            </w:pPr>
            <w:r w:rsidRPr="002868C2">
              <w:rPr>
                <w:rFonts w:ascii="Times New Roman" w:hAnsi="Times New Roman" w:cs="Times New Roman"/>
                <w:sz w:val="26"/>
                <w:szCs w:val="26"/>
              </w:rPr>
              <w:t>6</w:t>
            </w:r>
          </w:p>
        </w:tc>
        <w:tc>
          <w:tcPr>
            <w:tcW w:w="2325" w:type="dxa"/>
            <w:shd w:val="clear" w:color="auto" w:fill="EEECE1" w:themeFill="background2"/>
            <w:vAlign w:val="center"/>
          </w:tcPr>
          <w:p w14:paraId="1119A744" w14:textId="52DDCFA3" w:rsidR="009B0C63" w:rsidRPr="002868C2" w:rsidRDefault="009B0C63" w:rsidP="002868C2">
            <w:pPr>
              <w:spacing w:line="360" w:lineRule="auto"/>
              <w:jc w:val="center"/>
              <w:rPr>
                <w:rFonts w:ascii="Times New Roman" w:hAnsi="Times New Roman" w:cs="Times New Roman"/>
                <w:sz w:val="26"/>
                <w:szCs w:val="26"/>
              </w:rPr>
            </w:pPr>
            <w:r w:rsidRPr="002868C2">
              <w:rPr>
                <w:rFonts w:ascii="Times New Roman" w:hAnsi="Times New Roman" w:cs="Times New Roman"/>
                <w:sz w:val="26"/>
                <w:szCs w:val="26"/>
              </w:rPr>
              <w:t>NgayDat</w:t>
            </w:r>
          </w:p>
        </w:tc>
        <w:tc>
          <w:tcPr>
            <w:tcW w:w="1161" w:type="dxa"/>
            <w:shd w:val="clear" w:color="auto" w:fill="EEECE1" w:themeFill="background2"/>
            <w:vAlign w:val="center"/>
          </w:tcPr>
          <w:p w14:paraId="20329C4B" w14:textId="3D651427" w:rsidR="009B0C63" w:rsidRPr="002868C2" w:rsidRDefault="008C7312" w:rsidP="002868C2">
            <w:pPr>
              <w:spacing w:line="360" w:lineRule="auto"/>
              <w:jc w:val="center"/>
              <w:rPr>
                <w:rFonts w:ascii="Times New Roman" w:hAnsi="Times New Roman" w:cs="Times New Roman"/>
                <w:sz w:val="26"/>
                <w:szCs w:val="26"/>
              </w:rPr>
            </w:pPr>
            <w:r w:rsidRPr="002868C2">
              <w:rPr>
                <w:rFonts w:ascii="Times New Roman" w:hAnsi="Times New Roman" w:cs="Times New Roman"/>
                <w:sz w:val="26"/>
                <w:szCs w:val="26"/>
              </w:rPr>
              <w:t>D</w:t>
            </w:r>
            <w:r w:rsidR="009B0C63" w:rsidRPr="002868C2">
              <w:rPr>
                <w:rFonts w:ascii="Times New Roman" w:hAnsi="Times New Roman" w:cs="Times New Roman"/>
                <w:sz w:val="26"/>
                <w:szCs w:val="26"/>
              </w:rPr>
              <w:t>ate</w:t>
            </w:r>
          </w:p>
        </w:tc>
        <w:tc>
          <w:tcPr>
            <w:tcW w:w="970" w:type="dxa"/>
            <w:shd w:val="clear" w:color="auto" w:fill="EEECE1" w:themeFill="background2"/>
            <w:vAlign w:val="center"/>
          </w:tcPr>
          <w:p w14:paraId="50A2B2C0" w14:textId="77777777" w:rsidR="009B0C63" w:rsidRPr="002868C2" w:rsidRDefault="009B0C63" w:rsidP="002868C2">
            <w:pPr>
              <w:spacing w:line="360" w:lineRule="auto"/>
              <w:jc w:val="center"/>
              <w:rPr>
                <w:rFonts w:ascii="Times New Roman" w:hAnsi="Times New Roman" w:cs="Times New Roman"/>
                <w:sz w:val="26"/>
                <w:szCs w:val="26"/>
              </w:rPr>
            </w:pPr>
          </w:p>
        </w:tc>
        <w:tc>
          <w:tcPr>
            <w:tcW w:w="1020" w:type="dxa"/>
            <w:shd w:val="clear" w:color="auto" w:fill="EEECE1" w:themeFill="background2"/>
            <w:vAlign w:val="center"/>
          </w:tcPr>
          <w:p w14:paraId="0CB050DC" w14:textId="04F92738" w:rsidR="009B0C63" w:rsidRPr="002868C2" w:rsidRDefault="009B0C63" w:rsidP="002868C2">
            <w:pPr>
              <w:spacing w:line="360" w:lineRule="auto"/>
              <w:jc w:val="center"/>
              <w:rPr>
                <w:rFonts w:ascii="Times New Roman" w:hAnsi="Times New Roman" w:cs="Times New Roman"/>
                <w:sz w:val="26"/>
                <w:szCs w:val="26"/>
              </w:rPr>
            </w:pPr>
            <w:r w:rsidRPr="002868C2">
              <w:rPr>
                <w:rFonts w:ascii="Times New Roman" w:hAnsi="Times New Roman" w:cs="Times New Roman"/>
                <w:sz w:val="26"/>
                <w:szCs w:val="26"/>
              </w:rPr>
              <w:t>Có</w:t>
            </w:r>
          </w:p>
        </w:tc>
        <w:tc>
          <w:tcPr>
            <w:tcW w:w="1343" w:type="dxa"/>
            <w:shd w:val="clear" w:color="auto" w:fill="EEECE1" w:themeFill="background2"/>
            <w:vAlign w:val="center"/>
          </w:tcPr>
          <w:p w14:paraId="631ACAFB" w14:textId="77777777" w:rsidR="009B0C63" w:rsidRPr="002868C2" w:rsidRDefault="009B0C63" w:rsidP="002868C2">
            <w:pPr>
              <w:spacing w:line="360" w:lineRule="auto"/>
              <w:jc w:val="center"/>
              <w:rPr>
                <w:rFonts w:ascii="Times New Roman" w:hAnsi="Times New Roman" w:cs="Times New Roman"/>
                <w:sz w:val="26"/>
                <w:szCs w:val="26"/>
              </w:rPr>
            </w:pPr>
          </w:p>
        </w:tc>
        <w:tc>
          <w:tcPr>
            <w:tcW w:w="991" w:type="dxa"/>
            <w:shd w:val="clear" w:color="auto" w:fill="EEECE1" w:themeFill="background2"/>
            <w:vAlign w:val="center"/>
          </w:tcPr>
          <w:p w14:paraId="15E9EED4" w14:textId="5ED74EA6" w:rsidR="009B0C63" w:rsidRPr="002868C2" w:rsidRDefault="009B0C63" w:rsidP="002868C2">
            <w:pPr>
              <w:spacing w:line="360" w:lineRule="auto"/>
              <w:jc w:val="center"/>
              <w:rPr>
                <w:rFonts w:ascii="Times New Roman" w:hAnsi="Times New Roman" w:cs="Times New Roman"/>
                <w:sz w:val="26"/>
                <w:szCs w:val="26"/>
              </w:rPr>
            </w:pPr>
            <w:r w:rsidRPr="002868C2">
              <w:rPr>
                <w:rFonts w:ascii="Times New Roman" w:hAnsi="Times New Roman" w:cs="Times New Roman"/>
                <w:sz w:val="26"/>
                <w:szCs w:val="26"/>
                <w:rPrChange w:id="2401" w:author="Ân Duy" w:date="2024-06-19T17:18:00Z">
                  <w:rPr>
                    <w:rFonts w:ascii="Times New Roman" w:eastAsiaTheme="minorEastAsia" w:hAnsi="Times New Roman" w:cs="Times New Roman"/>
                    <w:sz w:val="24"/>
                    <w:szCs w:val="24"/>
                  </w:rPr>
                </w:rPrChange>
              </w:rPr>
              <w:t>Không</w:t>
            </w:r>
          </w:p>
        </w:tc>
        <w:tc>
          <w:tcPr>
            <w:tcW w:w="1065" w:type="dxa"/>
            <w:shd w:val="clear" w:color="auto" w:fill="EEECE1" w:themeFill="background2"/>
            <w:vAlign w:val="center"/>
          </w:tcPr>
          <w:p w14:paraId="4A7C0738" w14:textId="77777777" w:rsidR="009B0C63" w:rsidRPr="002868C2" w:rsidRDefault="009B0C63" w:rsidP="002868C2">
            <w:pPr>
              <w:spacing w:line="360" w:lineRule="auto"/>
              <w:jc w:val="center"/>
              <w:rPr>
                <w:rFonts w:ascii="Times New Roman" w:hAnsi="Times New Roman" w:cs="Times New Roman"/>
                <w:sz w:val="26"/>
                <w:szCs w:val="26"/>
              </w:rPr>
            </w:pPr>
          </w:p>
        </w:tc>
      </w:tr>
      <w:tr w:rsidR="009B0C63" w:rsidRPr="008C7312" w14:paraId="4A0923D0" w14:textId="77777777" w:rsidTr="008C7312">
        <w:tc>
          <w:tcPr>
            <w:tcW w:w="901" w:type="dxa"/>
            <w:shd w:val="clear" w:color="auto" w:fill="EEECE1" w:themeFill="background2"/>
            <w:vAlign w:val="center"/>
          </w:tcPr>
          <w:p w14:paraId="41DA728B" w14:textId="3C3E181D" w:rsidR="009B0C63" w:rsidRPr="002868C2" w:rsidRDefault="009B0C63" w:rsidP="002868C2">
            <w:pPr>
              <w:spacing w:line="360" w:lineRule="auto"/>
              <w:jc w:val="center"/>
              <w:rPr>
                <w:rFonts w:ascii="Times New Roman" w:hAnsi="Times New Roman" w:cs="Times New Roman"/>
                <w:sz w:val="26"/>
                <w:szCs w:val="26"/>
              </w:rPr>
            </w:pPr>
            <w:r w:rsidRPr="002868C2">
              <w:rPr>
                <w:rFonts w:ascii="Times New Roman" w:hAnsi="Times New Roman" w:cs="Times New Roman"/>
                <w:sz w:val="26"/>
                <w:szCs w:val="26"/>
              </w:rPr>
              <w:t>7</w:t>
            </w:r>
          </w:p>
        </w:tc>
        <w:tc>
          <w:tcPr>
            <w:tcW w:w="2325" w:type="dxa"/>
            <w:shd w:val="clear" w:color="auto" w:fill="EEECE1" w:themeFill="background2"/>
            <w:vAlign w:val="center"/>
          </w:tcPr>
          <w:p w14:paraId="74691842" w14:textId="6738647F" w:rsidR="009B0C63" w:rsidRPr="002868C2" w:rsidRDefault="009B0C63" w:rsidP="002868C2">
            <w:pPr>
              <w:spacing w:line="360" w:lineRule="auto"/>
              <w:jc w:val="center"/>
              <w:rPr>
                <w:rFonts w:ascii="Times New Roman" w:hAnsi="Times New Roman" w:cs="Times New Roman"/>
                <w:sz w:val="26"/>
                <w:szCs w:val="26"/>
              </w:rPr>
            </w:pPr>
            <w:r w:rsidRPr="002868C2">
              <w:rPr>
                <w:rFonts w:ascii="Times New Roman" w:hAnsi="Times New Roman" w:cs="Times New Roman"/>
                <w:sz w:val="26"/>
                <w:szCs w:val="26"/>
              </w:rPr>
              <w:t>TongTien</w:t>
            </w:r>
          </w:p>
        </w:tc>
        <w:tc>
          <w:tcPr>
            <w:tcW w:w="1161" w:type="dxa"/>
            <w:shd w:val="clear" w:color="auto" w:fill="EEECE1" w:themeFill="background2"/>
            <w:vAlign w:val="center"/>
          </w:tcPr>
          <w:p w14:paraId="7ED48D0A" w14:textId="578329E6" w:rsidR="009B0C63" w:rsidRPr="002868C2" w:rsidRDefault="009B0C63" w:rsidP="002868C2">
            <w:pPr>
              <w:spacing w:line="360" w:lineRule="auto"/>
              <w:jc w:val="center"/>
              <w:rPr>
                <w:rFonts w:ascii="Times New Roman" w:hAnsi="Times New Roman" w:cs="Times New Roman"/>
                <w:sz w:val="26"/>
                <w:szCs w:val="26"/>
              </w:rPr>
            </w:pPr>
            <w:r w:rsidRPr="002868C2">
              <w:rPr>
                <w:rFonts w:ascii="Times New Roman" w:hAnsi="Times New Roman" w:cs="Times New Roman"/>
                <w:sz w:val="26"/>
                <w:szCs w:val="26"/>
              </w:rPr>
              <w:t>Int</w:t>
            </w:r>
          </w:p>
        </w:tc>
        <w:tc>
          <w:tcPr>
            <w:tcW w:w="970" w:type="dxa"/>
            <w:shd w:val="clear" w:color="auto" w:fill="EEECE1" w:themeFill="background2"/>
            <w:vAlign w:val="center"/>
          </w:tcPr>
          <w:p w14:paraId="3B33BC95" w14:textId="77777777" w:rsidR="009B0C63" w:rsidRPr="002868C2" w:rsidRDefault="009B0C63" w:rsidP="002868C2">
            <w:pPr>
              <w:spacing w:line="360" w:lineRule="auto"/>
              <w:jc w:val="center"/>
              <w:rPr>
                <w:rFonts w:ascii="Times New Roman" w:hAnsi="Times New Roman" w:cs="Times New Roman"/>
                <w:sz w:val="26"/>
                <w:szCs w:val="26"/>
              </w:rPr>
            </w:pPr>
          </w:p>
        </w:tc>
        <w:tc>
          <w:tcPr>
            <w:tcW w:w="1020" w:type="dxa"/>
            <w:shd w:val="clear" w:color="auto" w:fill="EEECE1" w:themeFill="background2"/>
            <w:vAlign w:val="center"/>
          </w:tcPr>
          <w:p w14:paraId="4AD67506" w14:textId="4F803835" w:rsidR="009B0C63" w:rsidRPr="002868C2" w:rsidRDefault="009B0C63" w:rsidP="002868C2">
            <w:pPr>
              <w:spacing w:line="360" w:lineRule="auto"/>
              <w:jc w:val="center"/>
              <w:rPr>
                <w:rFonts w:ascii="Times New Roman" w:hAnsi="Times New Roman" w:cs="Times New Roman"/>
                <w:sz w:val="26"/>
                <w:szCs w:val="26"/>
              </w:rPr>
            </w:pPr>
            <w:r w:rsidRPr="002868C2">
              <w:rPr>
                <w:rFonts w:ascii="Times New Roman" w:hAnsi="Times New Roman" w:cs="Times New Roman"/>
                <w:sz w:val="26"/>
                <w:szCs w:val="26"/>
              </w:rPr>
              <w:t>Có</w:t>
            </w:r>
          </w:p>
        </w:tc>
        <w:tc>
          <w:tcPr>
            <w:tcW w:w="1343" w:type="dxa"/>
            <w:shd w:val="clear" w:color="auto" w:fill="EEECE1" w:themeFill="background2"/>
            <w:vAlign w:val="center"/>
          </w:tcPr>
          <w:p w14:paraId="2054394E" w14:textId="77777777" w:rsidR="009B0C63" w:rsidRPr="002868C2" w:rsidRDefault="009B0C63" w:rsidP="002868C2">
            <w:pPr>
              <w:spacing w:line="360" w:lineRule="auto"/>
              <w:jc w:val="center"/>
              <w:rPr>
                <w:rFonts w:ascii="Times New Roman" w:hAnsi="Times New Roman" w:cs="Times New Roman"/>
                <w:sz w:val="26"/>
                <w:szCs w:val="26"/>
              </w:rPr>
            </w:pPr>
          </w:p>
        </w:tc>
        <w:tc>
          <w:tcPr>
            <w:tcW w:w="991" w:type="dxa"/>
            <w:shd w:val="clear" w:color="auto" w:fill="EEECE1" w:themeFill="background2"/>
            <w:vAlign w:val="center"/>
          </w:tcPr>
          <w:p w14:paraId="5A271BCF" w14:textId="04F12AF9" w:rsidR="009B0C63" w:rsidRPr="002868C2" w:rsidRDefault="009B0C63" w:rsidP="002868C2">
            <w:pPr>
              <w:spacing w:line="360" w:lineRule="auto"/>
              <w:jc w:val="center"/>
              <w:rPr>
                <w:rFonts w:ascii="Times New Roman" w:hAnsi="Times New Roman" w:cs="Times New Roman"/>
                <w:sz w:val="26"/>
                <w:szCs w:val="26"/>
              </w:rPr>
            </w:pPr>
            <w:r w:rsidRPr="002868C2">
              <w:rPr>
                <w:rFonts w:ascii="Times New Roman" w:hAnsi="Times New Roman" w:cs="Times New Roman"/>
                <w:sz w:val="26"/>
                <w:szCs w:val="26"/>
                <w:rPrChange w:id="2402" w:author="Ân Duy" w:date="2024-06-19T17:18:00Z">
                  <w:rPr>
                    <w:rFonts w:ascii="Times New Roman" w:eastAsiaTheme="minorEastAsia" w:hAnsi="Times New Roman" w:cs="Times New Roman"/>
                    <w:sz w:val="24"/>
                    <w:szCs w:val="24"/>
                  </w:rPr>
                </w:rPrChange>
              </w:rPr>
              <w:t>Không</w:t>
            </w:r>
          </w:p>
        </w:tc>
        <w:tc>
          <w:tcPr>
            <w:tcW w:w="1065" w:type="dxa"/>
            <w:shd w:val="clear" w:color="auto" w:fill="EEECE1" w:themeFill="background2"/>
            <w:vAlign w:val="center"/>
          </w:tcPr>
          <w:p w14:paraId="2962B010" w14:textId="77777777" w:rsidR="009B0C63" w:rsidRPr="002868C2" w:rsidRDefault="009B0C63" w:rsidP="002868C2">
            <w:pPr>
              <w:spacing w:line="360" w:lineRule="auto"/>
              <w:jc w:val="center"/>
              <w:rPr>
                <w:rFonts w:ascii="Times New Roman" w:hAnsi="Times New Roman" w:cs="Times New Roman"/>
                <w:sz w:val="26"/>
                <w:szCs w:val="26"/>
              </w:rPr>
            </w:pPr>
          </w:p>
        </w:tc>
      </w:tr>
      <w:tr w:rsidR="009B0C63" w:rsidRPr="008C7312" w14:paraId="01A975BC" w14:textId="77777777" w:rsidTr="008C7312">
        <w:tc>
          <w:tcPr>
            <w:tcW w:w="901" w:type="dxa"/>
            <w:shd w:val="clear" w:color="auto" w:fill="EEECE1" w:themeFill="background2"/>
            <w:vAlign w:val="center"/>
          </w:tcPr>
          <w:p w14:paraId="50BE4F1C" w14:textId="352FF637" w:rsidR="009B0C63" w:rsidRPr="002868C2" w:rsidRDefault="009B0C63" w:rsidP="002868C2">
            <w:pPr>
              <w:spacing w:line="360" w:lineRule="auto"/>
              <w:jc w:val="center"/>
              <w:rPr>
                <w:rFonts w:ascii="Times New Roman" w:hAnsi="Times New Roman" w:cs="Times New Roman"/>
                <w:sz w:val="26"/>
                <w:szCs w:val="26"/>
              </w:rPr>
            </w:pPr>
            <w:r w:rsidRPr="002868C2">
              <w:rPr>
                <w:rFonts w:ascii="Times New Roman" w:hAnsi="Times New Roman" w:cs="Times New Roman"/>
                <w:sz w:val="26"/>
                <w:szCs w:val="26"/>
              </w:rPr>
              <w:t>8</w:t>
            </w:r>
          </w:p>
        </w:tc>
        <w:tc>
          <w:tcPr>
            <w:tcW w:w="2325" w:type="dxa"/>
            <w:shd w:val="clear" w:color="auto" w:fill="EEECE1" w:themeFill="background2"/>
            <w:vAlign w:val="center"/>
          </w:tcPr>
          <w:p w14:paraId="2FEDC4DB" w14:textId="790CD4E6" w:rsidR="009B0C63" w:rsidRPr="002868C2" w:rsidRDefault="009B0C63" w:rsidP="002868C2">
            <w:pPr>
              <w:spacing w:line="360" w:lineRule="auto"/>
              <w:jc w:val="center"/>
              <w:rPr>
                <w:rFonts w:ascii="Times New Roman" w:hAnsi="Times New Roman" w:cs="Times New Roman"/>
                <w:sz w:val="26"/>
                <w:szCs w:val="26"/>
              </w:rPr>
            </w:pPr>
            <w:r w:rsidRPr="002868C2">
              <w:rPr>
                <w:rFonts w:ascii="Times New Roman" w:hAnsi="Times New Roman" w:cs="Times New Roman"/>
                <w:sz w:val="26"/>
                <w:szCs w:val="26"/>
              </w:rPr>
              <w:t>TrangThaiDonHang</w:t>
            </w:r>
          </w:p>
        </w:tc>
        <w:tc>
          <w:tcPr>
            <w:tcW w:w="1161" w:type="dxa"/>
            <w:shd w:val="clear" w:color="auto" w:fill="EEECE1" w:themeFill="background2"/>
            <w:vAlign w:val="center"/>
          </w:tcPr>
          <w:p w14:paraId="4FA5DDAC" w14:textId="1E60439E" w:rsidR="009B0C63" w:rsidRPr="002868C2" w:rsidRDefault="009B0C63" w:rsidP="002868C2">
            <w:pPr>
              <w:spacing w:line="360" w:lineRule="auto"/>
              <w:jc w:val="center"/>
              <w:rPr>
                <w:rFonts w:ascii="Times New Roman" w:hAnsi="Times New Roman" w:cs="Times New Roman"/>
                <w:sz w:val="26"/>
                <w:szCs w:val="26"/>
              </w:rPr>
            </w:pPr>
            <w:r w:rsidRPr="002868C2">
              <w:rPr>
                <w:rFonts w:ascii="Times New Roman" w:hAnsi="Times New Roman" w:cs="Times New Roman"/>
                <w:sz w:val="26"/>
                <w:szCs w:val="26"/>
              </w:rPr>
              <w:t>nvarchar</w:t>
            </w:r>
          </w:p>
        </w:tc>
        <w:tc>
          <w:tcPr>
            <w:tcW w:w="970" w:type="dxa"/>
            <w:shd w:val="clear" w:color="auto" w:fill="EEECE1" w:themeFill="background2"/>
            <w:vAlign w:val="center"/>
          </w:tcPr>
          <w:p w14:paraId="293600B4" w14:textId="4E53755F" w:rsidR="009B0C63" w:rsidRPr="002868C2" w:rsidRDefault="009B0C63" w:rsidP="002868C2">
            <w:pPr>
              <w:spacing w:line="360" w:lineRule="auto"/>
              <w:jc w:val="center"/>
              <w:rPr>
                <w:rFonts w:ascii="Times New Roman" w:hAnsi="Times New Roman" w:cs="Times New Roman"/>
                <w:sz w:val="26"/>
                <w:szCs w:val="26"/>
              </w:rPr>
            </w:pPr>
            <w:r w:rsidRPr="002868C2">
              <w:rPr>
                <w:rFonts w:ascii="Times New Roman" w:hAnsi="Times New Roman" w:cs="Times New Roman"/>
                <w:sz w:val="26"/>
                <w:szCs w:val="26"/>
              </w:rPr>
              <w:t>20</w:t>
            </w:r>
          </w:p>
        </w:tc>
        <w:tc>
          <w:tcPr>
            <w:tcW w:w="1020" w:type="dxa"/>
            <w:shd w:val="clear" w:color="auto" w:fill="EEECE1" w:themeFill="background2"/>
            <w:vAlign w:val="center"/>
          </w:tcPr>
          <w:p w14:paraId="17C5BE7A" w14:textId="60781019" w:rsidR="009B0C63" w:rsidRPr="002868C2" w:rsidRDefault="009B0C63" w:rsidP="002868C2">
            <w:pPr>
              <w:spacing w:line="360" w:lineRule="auto"/>
              <w:jc w:val="center"/>
              <w:rPr>
                <w:rFonts w:ascii="Times New Roman" w:hAnsi="Times New Roman" w:cs="Times New Roman"/>
                <w:sz w:val="26"/>
                <w:szCs w:val="26"/>
              </w:rPr>
            </w:pPr>
            <w:r w:rsidRPr="002868C2">
              <w:rPr>
                <w:rFonts w:ascii="Times New Roman" w:hAnsi="Times New Roman" w:cs="Times New Roman"/>
                <w:sz w:val="26"/>
                <w:szCs w:val="26"/>
              </w:rPr>
              <w:t>Có</w:t>
            </w:r>
          </w:p>
        </w:tc>
        <w:tc>
          <w:tcPr>
            <w:tcW w:w="1343" w:type="dxa"/>
            <w:shd w:val="clear" w:color="auto" w:fill="EEECE1" w:themeFill="background2"/>
            <w:vAlign w:val="center"/>
          </w:tcPr>
          <w:p w14:paraId="182913EE" w14:textId="77777777" w:rsidR="009B0C63" w:rsidRPr="002868C2" w:rsidRDefault="009B0C63" w:rsidP="002868C2">
            <w:pPr>
              <w:spacing w:line="360" w:lineRule="auto"/>
              <w:jc w:val="center"/>
              <w:rPr>
                <w:rFonts w:ascii="Times New Roman" w:hAnsi="Times New Roman" w:cs="Times New Roman"/>
                <w:sz w:val="26"/>
                <w:szCs w:val="26"/>
              </w:rPr>
            </w:pPr>
          </w:p>
        </w:tc>
        <w:tc>
          <w:tcPr>
            <w:tcW w:w="991" w:type="dxa"/>
            <w:shd w:val="clear" w:color="auto" w:fill="EEECE1" w:themeFill="background2"/>
            <w:vAlign w:val="center"/>
          </w:tcPr>
          <w:p w14:paraId="7AEE617B" w14:textId="330A3ED1" w:rsidR="009B0C63" w:rsidRPr="002868C2" w:rsidRDefault="009B0C63" w:rsidP="002868C2">
            <w:pPr>
              <w:spacing w:line="360" w:lineRule="auto"/>
              <w:jc w:val="center"/>
              <w:rPr>
                <w:rFonts w:ascii="Times New Roman" w:hAnsi="Times New Roman" w:cs="Times New Roman"/>
                <w:sz w:val="26"/>
                <w:szCs w:val="26"/>
              </w:rPr>
            </w:pPr>
            <w:r w:rsidRPr="002868C2">
              <w:rPr>
                <w:rFonts w:ascii="Times New Roman" w:hAnsi="Times New Roman" w:cs="Times New Roman"/>
                <w:sz w:val="26"/>
                <w:szCs w:val="26"/>
                <w:rPrChange w:id="2403" w:author="Ân Duy" w:date="2024-06-19T17:18:00Z">
                  <w:rPr>
                    <w:rFonts w:ascii="Times New Roman" w:eastAsiaTheme="minorEastAsia" w:hAnsi="Times New Roman" w:cs="Times New Roman"/>
                    <w:sz w:val="24"/>
                    <w:szCs w:val="24"/>
                  </w:rPr>
                </w:rPrChange>
              </w:rPr>
              <w:t>Không</w:t>
            </w:r>
          </w:p>
        </w:tc>
        <w:tc>
          <w:tcPr>
            <w:tcW w:w="1065" w:type="dxa"/>
            <w:shd w:val="clear" w:color="auto" w:fill="EEECE1" w:themeFill="background2"/>
            <w:vAlign w:val="center"/>
          </w:tcPr>
          <w:p w14:paraId="261EAB97" w14:textId="77777777" w:rsidR="009B0C63" w:rsidRPr="002868C2" w:rsidRDefault="009B0C63" w:rsidP="002868C2">
            <w:pPr>
              <w:spacing w:line="360" w:lineRule="auto"/>
              <w:jc w:val="center"/>
              <w:rPr>
                <w:rFonts w:ascii="Times New Roman" w:hAnsi="Times New Roman" w:cs="Times New Roman"/>
                <w:sz w:val="26"/>
                <w:szCs w:val="26"/>
              </w:rPr>
            </w:pPr>
          </w:p>
        </w:tc>
      </w:tr>
    </w:tbl>
    <w:tbl>
      <w:tblPr>
        <w:tblW w:w="9711" w:type="dxa"/>
        <w:tblLayout w:type="fixed"/>
        <w:tblCellMar>
          <w:left w:w="0" w:type="dxa"/>
          <w:right w:w="0" w:type="dxa"/>
        </w:tblCellMar>
        <w:tblLook w:val="0420" w:firstRow="1" w:lastRow="0" w:firstColumn="0" w:lastColumn="0" w:noHBand="0" w:noVBand="1"/>
        <w:tblPrChange w:id="2404" w:author="Ân Duy" w:date="2024-06-19T17:49:00Z">
          <w:tblPr>
            <w:tblW w:w="10191" w:type="dxa"/>
            <w:tblLayout w:type="fixed"/>
            <w:tblCellMar>
              <w:left w:w="0" w:type="dxa"/>
              <w:right w:w="0" w:type="dxa"/>
            </w:tblCellMar>
            <w:tblLook w:val="0420" w:firstRow="1" w:lastRow="0" w:firstColumn="0" w:lastColumn="0" w:noHBand="0" w:noVBand="1"/>
          </w:tblPr>
        </w:tblPrChange>
      </w:tblPr>
      <w:tblGrid>
        <w:gridCol w:w="609"/>
        <w:gridCol w:w="2211"/>
        <w:gridCol w:w="1697"/>
        <w:gridCol w:w="1415"/>
        <w:gridCol w:w="1307"/>
        <w:gridCol w:w="1492"/>
        <w:gridCol w:w="940"/>
        <w:gridCol w:w="40"/>
        <w:tblGridChange w:id="2405">
          <w:tblGrid>
            <w:gridCol w:w="609"/>
            <w:gridCol w:w="1508"/>
            <w:gridCol w:w="703"/>
            <w:gridCol w:w="5"/>
            <w:gridCol w:w="1692"/>
            <w:gridCol w:w="1014"/>
            <w:gridCol w:w="401"/>
            <w:gridCol w:w="367"/>
            <w:gridCol w:w="940"/>
            <w:gridCol w:w="15"/>
            <w:gridCol w:w="1477"/>
            <w:gridCol w:w="18"/>
            <w:gridCol w:w="922"/>
            <w:gridCol w:w="20"/>
            <w:gridCol w:w="20"/>
            <w:gridCol w:w="480"/>
          </w:tblGrid>
        </w:tblGridChange>
      </w:tblGrid>
      <w:tr w:rsidR="00591738" w:rsidRPr="006F6423" w:rsidDel="00591738" w14:paraId="717E100D" w14:textId="3A844DAB" w:rsidTr="008C7312">
        <w:trPr>
          <w:trHeight w:val="1178"/>
          <w:del w:id="2406" w:author="Ân Duy" w:date="2024-06-19T17:50:00Z"/>
          <w:trPrChange w:id="2407" w:author="Ân Duy" w:date="2024-06-19T17:49:00Z">
            <w:trPr>
              <w:trHeight w:val="584"/>
            </w:trPr>
          </w:trPrChange>
        </w:trPr>
        <w:tc>
          <w:tcPr>
            <w:tcW w:w="609"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hideMark/>
            <w:tcPrChange w:id="2408" w:author="Ân Duy" w:date="2024-06-19T17:49:00Z">
              <w:tcPr>
                <w:tcW w:w="609"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hideMark/>
              </w:tcPr>
            </w:tcPrChange>
          </w:tcPr>
          <w:p w14:paraId="6235884F" w14:textId="587D59CA" w:rsidR="00120AC4" w:rsidRPr="00591738" w:rsidDel="00591738" w:rsidRDefault="00120AC4">
            <w:pPr>
              <w:rPr>
                <w:del w:id="2409" w:author="Ân Duy" w:date="2024-06-19T17:50:00Z"/>
              </w:rPr>
              <w:pPrChange w:id="2410" w:author="Ân Duy" w:date="2024-06-19T17:49:00Z">
                <w:pPr>
                  <w:spacing w:line="240" w:lineRule="auto"/>
                  <w:jc w:val="center"/>
                </w:pPr>
              </w:pPrChange>
            </w:pPr>
            <w:del w:id="2411" w:author="Ân Duy" w:date="2024-06-19T17:50:00Z">
              <w:r w:rsidRPr="00591738" w:rsidDel="00591738">
                <w:delText>TT</w:delText>
              </w:r>
              <w:bookmarkStart w:id="2412" w:name="_Toc169714488"/>
              <w:bookmarkStart w:id="2413" w:name="_Toc171236160"/>
              <w:bookmarkStart w:id="2414" w:name="_Toc171236554"/>
              <w:bookmarkStart w:id="2415" w:name="_Toc171236954"/>
              <w:bookmarkStart w:id="2416" w:name="_Toc171237348"/>
              <w:bookmarkStart w:id="2417" w:name="_Toc171248125"/>
              <w:bookmarkStart w:id="2418" w:name="_Toc171248682"/>
              <w:bookmarkStart w:id="2419" w:name="_Toc171248895"/>
              <w:bookmarkStart w:id="2420" w:name="_Toc171249108"/>
              <w:bookmarkStart w:id="2421" w:name="_Toc172973358"/>
              <w:bookmarkStart w:id="2422" w:name="_Toc172973776"/>
              <w:bookmarkStart w:id="2423" w:name="_Toc172973993"/>
              <w:bookmarkStart w:id="2424" w:name="_Toc172974210"/>
              <w:bookmarkEnd w:id="2412"/>
              <w:bookmarkEnd w:id="2413"/>
              <w:bookmarkEnd w:id="2414"/>
              <w:bookmarkEnd w:id="2415"/>
              <w:bookmarkEnd w:id="2416"/>
              <w:bookmarkEnd w:id="2417"/>
              <w:bookmarkEnd w:id="2418"/>
              <w:bookmarkEnd w:id="2419"/>
              <w:bookmarkEnd w:id="2420"/>
              <w:bookmarkEnd w:id="2421"/>
              <w:bookmarkEnd w:id="2422"/>
              <w:bookmarkEnd w:id="2423"/>
              <w:bookmarkEnd w:id="2424"/>
            </w:del>
          </w:p>
        </w:tc>
        <w:tc>
          <w:tcPr>
            <w:tcW w:w="2211"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hideMark/>
            <w:tcPrChange w:id="2425" w:author="Ân Duy" w:date="2024-06-19T17:49:00Z">
              <w:tcPr>
                <w:tcW w:w="2216" w:type="dxa"/>
                <w:gridSpan w:val="3"/>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hideMark/>
              </w:tcPr>
            </w:tcPrChange>
          </w:tcPr>
          <w:p w14:paraId="3ABB2D72" w14:textId="77829B62" w:rsidR="00120AC4" w:rsidRPr="00591738" w:rsidDel="00591738" w:rsidRDefault="00120AC4">
            <w:pPr>
              <w:rPr>
                <w:del w:id="2426" w:author="Ân Duy" w:date="2024-06-19T17:50:00Z"/>
              </w:rPr>
              <w:pPrChange w:id="2427" w:author="Ân Duy" w:date="2024-06-19T17:49:00Z">
                <w:pPr>
                  <w:spacing w:line="240" w:lineRule="auto"/>
                  <w:jc w:val="center"/>
                </w:pPr>
              </w:pPrChange>
            </w:pPr>
            <w:del w:id="2428" w:author="Ân Duy" w:date="2024-06-19T17:50:00Z">
              <w:r w:rsidRPr="00591738" w:rsidDel="00591738">
                <w:delText>Tên thuộc tính (Field name)</w:delText>
              </w:r>
              <w:bookmarkStart w:id="2429" w:name="_Toc169714489"/>
              <w:bookmarkStart w:id="2430" w:name="_Toc171236161"/>
              <w:bookmarkStart w:id="2431" w:name="_Toc171236555"/>
              <w:bookmarkStart w:id="2432" w:name="_Toc171236955"/>
              <w:bookmarkStart w:id="2433" w:name="_Toc171237349"/>
              <w:bookmarkStart w:id="2434" w:name="_Toc171248126"/>
              <w:bookmarkStart w:id="2435" w:name="_Toc171248683"/>
              <w:bookmarkStart w:id="2436" w:name="_Toc171248896"/>
              <w:bookmarkStart w:id="2437" w:name="_Toc171249109"/>
              <w:bookmarkStart w:id="2438" w:name="_Toc172973359"/>
              <w:bookmarkStart w:id="2439" w:name="_Toc172973777"/>
              <w:bookmarkStart w:id="2440" w:name="_Toc172973994"/>
              <w:bookmarkStart w:id="2441" w:name="_Toc172974211"/>
              <w:bookmarkEnd w:id="2429"/>
              <w:bookmarkEnd w:id="2430"/>
              <w:bookmarkEnd w:id="2431"/>
              <w:bookmarkEnd w:id="2432"/>
              <w:bookmarkEnd w:id="2433"/>
              <w:bookmarkEnd w:id="2434"/>
              <w:bookmarkEnd w:id="2435"/>
              <w:bookmarkEnd w:id="2436"/>
              <w:bookmarkEnd w:id="2437"/>
              <w:bookmarkEnd w:id="2438"/>
              <w:bookmarkEnd w:id="2439"/>
              <w:bookmarkEnd w:id="2440"/>
              <w:bookmarkEnd w:id="2441"/>
            </w:del>
          </w:p>
        </w:tc>
        <w:tc>
          <w:tcPr>
            <w:tcW w:w="1697"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hideMark/>
            <w:tcPrChange w:id="2442" w:author="Ân Duy" w:date="2024-06-19T17:49:00Z">
              <w:tcPr>
                <w:tcW w:w="2706" w:type="dxa"/>
                <w:gridSpan w:val="2"/>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hideMark/>
              </w:tcPr>
            </w:tcPrChange>
          </w:tcPr>
          <w:p w14:paraId="39CB33B9" w14:textId="75545ED1" w:rsidR="00120AC4" w:rsidRPr="00591738" w:rsidDel="00591738" w:rsidRDefault="00120AC4">
            <w:pPr>
              <w:rPr>
                <w:del w:id="2443" w:author="Ân Duy" w:date="2024-06-19T17:50:00Z"/>
              </w:rPr>
              <w:pPrChange w:id="2444" w:author="Ân Duy" w:date="2024-06-19T17:49:00Z">
                <w:pPr>
                  <w:spacing w:line="240" w:lineRule="auto"/>
                  <w:jc w:val="center"/>
                </w:pPr>
              </w:pPrChange>
            </w:pPr>
            <w:del w:id="2445" w:author="Ân Duy" w:date="2024-06-19T17:50:00Z">
              <w:r w:rsidRPr="00591738" w:rsidDel="00591738">
                <w:delText>Kiểu dữ liệu</w:delText>
              </w:r>
              <w:bookmarkStart w:id="2446" w:name="_Toc169714490"/>
              <w:bookmarkStart w:id="2447" w:name="_Toc171236162"/>
              <w:bookmarkStart w:id="2448" w:name="_Toc171236556"/>
              <w:bookmarkStart w:id="2449" w:name="_Toc171236956"/>
              <w:bookmarkStart w:id="2450" w:name="_Toc171237350"/>
              <w:bookmarkStart w:id="2451" w:name="_Toc171248127"/>
              <w:bookmarkStart w:id="2452" w:name="_Toc171248684"/>
              <w:bookmarkStart w:id="2453" w:name="_Toc171248897"/>
              <w:bookmarkStart w:id="2454" w:name="_Toc171249110"/>
              <w:bookmarkStart w:id="2455" w:name="_Toc172973360"/>
              <w:bookmarkStart w:id="2456" w:name="_Toc172973778"/>
              <w:bookmarkStart w:id="2457" w:name="_Toc172973995"/>
              <w:bookmarkStart w:id="2458" w:name="_Toc172974212"/>
              <w:bookmarkEnd w:id="2446"/>
              <w:bookmarkEnd w:id="2447"/>
              <w:bookmarkEnd w:id="2448"/>
              <w:bookmarkEnd w:id="2449"/>
              <w:bookmarkEnd w:id="2450"/>
              <w:bookmarkEnd w:id="2451"/>
              <w:bookmarkEnd w:id="2452"/>
              <w:bookmarkEnd w:id="2453"/>
              <w:bookmarkEnd w:id="2454"/>
              <w:bookmarkEnd w:id="2455"/>
              <w:bookmarkEnd w:id="2456"/>
              <w:bookmarkEnd w:id="2457"/>
              <w:bookmarkEnd w:id="2458"/>
            </w:del>
          </w:p>
        </w:tc>
        <w:tc>
          <w:tcPr>
            <w:tcW w:w="1415"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hideMark/>
            <w:tcPrChange w:id="2459" w:author="Ân Duy" w:date="2024-06-19T17:49:00Z">
              <w:tcPr>
                <w:tcW w:w="768" w:type="dxa"/>
                <w:gridSpan w:val="2"/>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hideMark/>
              </w:tcPr>
            </w:tcPrChange>
          </w:tcPr>
          <w:p w14:paraId="438C1AB8" w14:textId="4E6E47E1" w:rsidR="00120AC4" w:rsidRPr="00591738" w:rsidDel="00591738" w:rsidRDefault="00120AC4">
            <w:pPr>
              <w:rPr>
                <w:del w:id="2460" w:author="Ân Duy" w:date="2024-06-19T17:50:00Z"/>
              </w:rPr>
              <w:pPrChange w:id="2461" w:author="Ân Duy" w:date="2024-06-19T17:49:00Z">
                <w:pPr>
                  <w:spacing w:line="240" w:lineRule="auto"/>
                  <w:jc w:val="center"/>
                </w:pPr>
              </w:pPrChange>
            </w:pPr>
            <w:del w:id="2462" w:author="Ân Duy" w:date="2024-06-19T17:50:00Z">
              <w:r w:rsidRPr="00591738" w:rsidDel="00591738">
                <w:delText>Độ rộng</w:delText>
              </w:r>
              <w:bookmarkStart w:id="2463" w:name="_Toc169714491"/>
              <w:bookmarkStart w:id="2464" w:name="_Toc171236163"/>
              <w:bookmarkStart w:id="2465" w:name="_Toc171236557"/>
              <w:bookmarkStart w:id="2466" w:name="_Toc171236957"/>
              <w:bookmarkStart w:id="2467" w:name="_Toc171237351"/>
              <w:bookmarkStart w:id="2468" w:name="_Toc171248128"/>
              <w:bookmarkStart w:id="2469" w:name="_Toc171248685"/>
              <w:bookmarkStart w:id="2470" w:name="_Toc171248898"/>
              <w:bookmarkStart w:id="2471" w:name="_Toc171249111"/>
              <w:bookmarkStart w:id="2472" w:name="_Toc172973361"/>
              <w:bookmarkStart w:id="2473" w:name="_Toc172973779"/>
              <w:bookmarkStart w:id="2474" w:name="_Toc172973996"/>
              <w:bookmarkStart w:id="2475" w:name="_Toc172974213"/>
              <w:bookmarkEnd w:id="2463"/>
              <w:bookmarkEnd w:id="2464"/>
              <w:bookmarkEnd w:id="2465"/>
              <w:bookmarkEnd w:id="2466"/>
              <w:bookmarkEnd w:id="2467"/>
              <w:bookmarkEnd w:id="2468"/>
              <w:bookmarkEnd w:id="2469"/>
              <w:bookmarkEnd w:id="2470"/>
              <w:bookmarkEnd w:id="2471"/>
              <w:bookmarkEnd w:id="2472"/>
              <w:bookmarkEnd w:id="2473"/>
              <w:bookmarkEnd w:id="2474"/>
              <w:bookmarkEnd w:id="2475"/>
            </w:del>
          </w:p>
        </w:tc>
        <w:tc>
          <w:tcPr>
            <w:tcW w:w="1307"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hideMark/>
            <w:tcPrChange w:id="2476" w:author="Ân Duy" w:date="2024-06-19T17:49:00Z">
              <w:tcPr>
                <w:tcW w:w="955" w:type="dxa"/>
                <w:gridSpan w:val="2"/>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hideMark/>
              </w:tcPr>
            </w:tcPrChange>
          </w:tcPr>
          <w:p w14:paraId="70E9EEDD" w14:textId="5AF39E30" w:rsidR="00120AC4" w:rsidRPr="00591738" w:rsidDel="00591738" w:rsidRDefault="00120AC4">
            <w:pPr>
              <w:rPr>
                <w:del w:id="2477" w:author="Ân Duy" w:date="2024-06-19T17:50:00Z"/>
              </w:rPr>
              <w:pPrChange w:id="2478" w:author="Ân Duy" w:date="2024-06-19T17:49:00Z">
                <w:pPr>
                  <w:spacing w:line="240" w:lineRule="auto"/>
                  <w:jc w:val="center"/>
                </w:pPr>
              </w:pPrChange>
            </w:pPr>
            <w:del w:id="2479" w:author="Ân Duy" w:date="2024-06-19T17:50:00Z">
              <w:r w:rsidRPr="00591738" w:rsidDel="00591738">
                <w:delText>Not NULL</w:delText>
              </w:r>
              <w:bookmarkStart w:id="2480" w:name="_Toc169714492"/>
              <w:bookmarkStart w:id="2481" w:name="_Toc171236164"/>
              <w:bookmarkStart w:id="2482" w:name="_Toc171236558"/>
              <w:bookmarkStart w:id="2483" w:name="_Toc171236958"/>
              <w:bookmarkStart w:id="2484" w:name="_Toc171237352"/>
              <w:bookmarkStart w:id="2485" w:name="_Toc171248129"/>
              <w:bookmarkStart w:id="2486" w:name="_Toc171248686"/>
              <w:bookmarkStart w:id="2487" w:name="_Toc171248899"/>
              <w:bookmarkStart w:id="2488" w:name="_Toc171249112"/>
              <w:bookmarkStart w:id="2489" w:name="_Toc172973362"/>
              <w:bookmarkStart w:id="2490" w:name="_Toc172973780"/>
              <w:bookmarkStart w:id="2491" w:name="_Toc172973997"/>
              <w:bookmarkStart w:id="2492" w:name="_Toc172974214"/>
              <w:bookmarkEnd w:id="2480"/>
              <w:bookmarkEnd w:id="2481"/>
              <w:bookmarkEnd w:id="2482"/>
              <w:bookmarkEnd w:id="2483"/>
              <w:bookmarkEnd w:id="2484"/>
              <w:bookmarkEnd w:id="2485"/>
              <w:bookmarkEnd w:id="2486"/>
              <w:bookmarkEnd w:id="2487"/>
              <w:bookmarkEnd w:id="2488"/>
              <w:bookmarkEnd w:id="2489"/>
              <w:bookmarkEnd w:id="2490"/>
              <w:bookmarkEnd w:id="2491"/>
              <w:bookmarkEnd w:id="2492"/>
            </w:del>
          </w:p>
        </w:tc>
        <w:tc>
          <w:tcPr>
            <w:tcW w:w="1492"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hideMark/>
            <w:tcPrChange w:id="2493" w:author="Ân Duy" w:date="2024-06-19T17:49:00Z">
              <w:tcPr>
                <w:tcW w:w="1495" w:type="dxa"/>
                <w:gridSpan w:val="2"/>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hideMark/>
              </w:tcPr>
            </w:tcPrChange>
          </w:tcPr>
          <w:p w14:paraId="597D954F" w14:textId="77A148C1" w:rsidR="00120AC4" w:rsidRPr="00591738" w:rsidDel="00591738" w:rsidRDefault="00120AC4">
            <w:pPr>
              <w:rPr>
                <w:del w:id="2494" w:author="Ân Duy" w:date="2024-06-19T17:50:00Z"/>
              </w:rPr>
              <w:pPrChange w:id="2495" w:author="Ân Duy" w:date="2024-06-19T17:49:00Z">
                <w:pPr>
                  <w:spacing w:line="240" w:lineRule="auto"/>
                  <w:jc w:val="center"/>
                </w:pPr>
              </w:pPrChange>
            </w:pPr>
            <w:del w:id="2496" w:author="Ân Duy" w:date="2024-06-19T17:50:00Z">
              <w:r w:rsidRPr="00591738" w:rsidDel="00591738">
                <w:delText>Ràng buộc / Miền giá trị</w:delText>
              </w:r>
              <w:bookmarkStart w:id="2497" w:name="_Toc169714493"/>
              <w:bookmarkStart w:id="2498" w:name="_Toc171236165"/>
              <w:bookmarkStart w:id="2499" w:name="_Toc171236559"/>
              <w:bookmarkStart w:id="2500" w:name="_Toc171236959"/>
              <w:bookmarkStart w:id="2501" w:name="_Toc171237353"/>
              <w:bookmarkStart w:id="2502" w:name="_Toc171248130"/>
              <w:bookmarkStart w:id="2503" w:name="_Toc171248687"/>
              <w:bookmarkStart w:id="2504" w:name="_Toc171248900"/>
              <w:bookmarkStart w:id="2505" w:name="_Toc171249113"/>
              <w:bookmarkStart w:id="2506" w:name="_Toc172973363"/>
              <w:bookmarkStart w:id="2507" w:name="_Toc172973781"/>
              <w:bookmarkStart w:id="2508" w:name="_Toc172973998"/>
              <w:bookmarkStart w:id="2509" w:name="_Toc172974215"/>
              <w:bookmarkEnd w:id="2497"/>
              <w:bookmarkEnd w:id="2498"/>
              <w:bookmarkEnd w:id="2499"/>
              <w:bookmarkEnd w:id="2500"/>
              <w:bookmarkEnd w:id="2501"/>
              <w:bookmarkEnd w:id="2502"/>
              <w:bookmarkEnd w:id="2503"/>
              <w:bookmarkEnd w:id="2504"/>
              <w:bookmarkEnd w:id="2505"/>
              <w:bookmarkEnd w:id="2506"/>
              <w:bookmarkEnd w:id="2507"/>
              <w:bookmarkEnd w:id="2508"/>
              <w:bookmarkEnd w:id="2509"/>
            </w:del>
          </w:p>
        </w:tc>
        <w:tc>
          <w:tcPr>
            <w:tcW w:w="940"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hideMark/>
            <w:tcPrChange w:id="2510" w:author="Ân Duy" w:date="2024-06-19T17:49:00Z">
              <w:tcPr>
                <w:tcW w:w="942" w:type="dxa"/>
                <w:gridSpan w:val="2"/>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hideMark/>
              </w:tcPr>
            </w:tcPrChange>
          </w:tcPr>
          <w:p w14:paraId="41D5EFCF" w14:textId="668D628E" w:rsidR="00120AC4" w:rsidRPr="00591738" w:rsidDel="00591738" w:rsidRDefault="00120AC4">
            <w:pPr>
              <w:rPr>
                <w:del w:id="2511" w:author="Ân Duy" w:date="2024-06-19T17:50:00Z"/>
              </w:rPr>
              <w:pPrChange w:id="2512" w:author="Ân Duy" w:date="2024-06-19T17:49:00Z">
                <w:pPr>
                  <w:spacing w:line="240" w:lineRule="auto"/>
                  <w:jc w:val="center"/>
                </w:pPr>
              </w:pPrChange>
            </w:pPr>
            <w:del w:id="2513" w:author="Ân Duy" w:date="2024-06-19T17:50:00Z">
              <w:r w:rsidRPr="00591738" w:rsidDel="00591738">
                <w:delText>Mã hóa</w:delText>
              </w:r>
              <w:bookmarkStart w:id="2514" w:name="_Toc169714494"/>
              <w:bookmarkStart w:id="2515" w:name="_Toc171236166"/>
              <w:bookmarkStart w:id="2516" w:name="_Toc171236560"/>
              <w:bookmarkStart w:id="2517" w:name="_Toc171236960"/>
              <w:bookmarkStart w:id="2518" w:name="_Toc171237354"/>
              <w:bookmarkStart w:id="2519" w:name="_Toc171248131"/>
              <w:bookmarkStart w:id="2520" w:name="_Toc171248688"/>
              <w:bookmarkStart w:id="2521" w:name="_Toc171248901"/>
              <w:bookmarkStart w:id="2522" w:name="_Toc171249114"/>
              <w:bookmarkStart w:id="2523" w:name="_Toc172973364"/>
              <w:bookmarkStart w:id="2524" w:name="_Toc172973782"/>
              <w:bookmarkStart w:id="2525" w:name="_Toc172973999"/>
              <w:bookmarkStart w:id="2526" w:name="_Toc172974216"/>
              <w:bookmarkEnd w:id="2514"/>
              <w:bookmarkEnd w:id="2515"/>
              <w:bookmarkEnd w:id="2516"/>
              <w:bookmarkEnd w:id="2517"/>
              <w:bookmarkEnd w:id="2518"/>
              <w:bookmarkEnd w:id="2519"/>
              <w:bookmarkEnd w:id="2520"/>
              <w:bookmarkEnd w:id="2521"/>
              <w:bookmarkEnd w:id="2522"/>
              <w:bookmarkEnd w:id="2523"/>
              <w:bookmarkEnd w:id="2524"/>
              <w:bookmarkEnd w:id="2525"/>
              <w:bookmarkEnd w:id="2526"/>
            </w:del>
          </w:p>
        </w:tc>
        <w:tc>
          <w:tcPr>
            <w:tcW w:w="40" w:type="dxa"/>
            <w:tcBorders>
              <w:top w:val="single" w:sz="8" w:space="0" w:color="000000"/>
              <w:left w:val="single" w:sz="8" w:space="0" w:color="000000"/>
              <w:bottom w:val="single" w:sz="8" w:space="0" w:color="000000"/>
              <w:right w:val="single" w:sz="8" w:space="0" w:color="000000"/>
            </w:tcBorders>
            <w:shd w:val="clear" w:color="auto" w:fill="CCCC99"/>
            <w:tcPrChange w:id="2527" w:author="Ân Duy" w:date="2024-06-19T17:49:00Z">
              <w:tcPr>
                <w:tcW w:w="500" w:type="dxa"/>
                <w:gridSpan w:val="2"/>
                <w:tcBorders>
                  <w:top w:val="single" w:sz="8" w:space="0" w:color="000000"/>
                  <w:left w:val="single" w:sz="8" w:space="0" w:color="000000"/>
                  <w:bottom w:val="single" w:sz="8" w:space="0" w:color="000000"/>
                  <w:right w:val="single" w:sz="8" w:space="0" w:color="000000"/>
                </w:tcBorders>
                <w:shd w:val="clear" w:color="auto" w:fill="CCCC99"/>
              </w:tcPr>
            </w:tcPrChange>
          </w:tcPr>
          <w:p w14:paraId="475DB88F" w14:textId="1C992745" w:rsidR="00120AC4" w:rsidRPr="00591738" w:rsidDel="00591738" w:rsidRDefault="00120AC4">
            <w:pPr>
              <w:rPr>
                <w:del w:id="2528" w:author="Ân Duy" w:date="2024-06-19T17:50:00Z"/>
              </w:rPr>
              <w:pPrChange w:id="2529" w:author="Ân Duy" w:date="2024-06-19T17:49:00Z">
                <w:pPr>
                  <w:spacing w:line="240" w:lineRule="auto"/>
                  <w:jc w:val="center"/>
                </w:pPr>
              </w:pPrChange>
            </w:pPr>
            <w:del w:id="2530" w:author="Ân Duy" w:date="2024-06-19T17:50:00Z">
              <w:r w:rsidRPr="00591738" w:rsidDel="00591738">
                <w:delText>Diễn giải</w:delText>
              </w:r>
              <w:bookmarkStart w:id="2531" w:name="_Toc169714495"/>
              <w:bookmarkStart w:id="2532" w:name="_Toc171236167"/>
              <w:bookmarkStart w:id="2533" w:name="_Toc171236561"/>
              <w:bookmarkStart w:id="2534" w:name="_Toc171236961"/>
              <w:bookmarkStart w:id="2535" w:name="_Toc171237355"/>
              <w:bookmarkStart w:id="2536" w:name="_Toc171248132"/>
              <w:bookmarkStart w:id="2537" w:name="_Toc171248689"/>
              <w:bookmarkStart w:id="2538" w:name="_Toc171248902"/>
              <w:bookmarkStart w:id="2539" w:name="_Toc171249115"/>
              <w:bookmarkStart w:id="2540" w:name="_Toc172973365"/>
              <w:bookmarkStart w:id="2541" w:name="_Toc172973783"/>
              <w:bookmarkStart w:id="2542" w:name="_Toc172974000"/>
              <w:bookmarkStart w:id="2543" w:name="_Toc172974217"/>
              <w:bookmarkEnd w:id="2531"/>
              <w:bookmarkEnd w:id="2532"/>
              <w:bookmarkEnd w:id="2533"/>
              <w:bookmarkEnd w:id="2534"/>
              <w:bookmarkEnd w:id="2535"/>
              <w:bookmarkEnd w:id="2536"/>
              <w:bookmarkEnd w:id="2537"/>
              <w:bookmarkEnd w:id="2538"/>
              <w:bookmarkEnd w:id="2539"/>
              <w:bookmarkEnd w:id="2540"/>
              <w:bookmarkEnd w:id="2541"/>
              <w:bookmarkEnd w:id="2542"/>
              <w:bookmarkEnd w:id="2543"/>
            </w:del>
          </w:p>
        </w:tc>
        <w:bookmarkStart w:id="2544" w:name="_Toc169714496"/>
        <w:bookmarkStart w:id="2545" w:name="_Toc171236168"/>
        <w:bookmarkStart w:id="2546" w:name="_Toc171236562"/>
        <w:bookmarkStart w:id="2547" w:name="_Toc171236962"/>
        <w:bookmarkStart w:id="2548" w:name="_Toc171237356"/>
        <w:bookmarkStart w:id="2549" w:name="_Toc171248133"/>
        <w:bookmarkStart w:id="2550" w:name="_Toc171248690"/>
        <w:bookmarkStart w:id="2551" w:name="_Toc171248903"/>
        <w:bookmarkStart w:id="2552" w:name="_Toc171249116"/>
        <w:bookmarkStart w:id="2553" w:name="_Toc172973366"/>
        <w:bookmarkStart w:id="2554" w:name="_Toc172973784"/>
        <w:bookmarkStart w:id="2555" w:name="_Toc172974001"/>
        <w:bookmarkStart w:id="2556" w:name="_Toc172974218"/>
        <w:bookmarkEnd w:id="2544"/>
        <w:bookmarkEnd w:id="2545"/>
        <w:bookmarkEnd w:id="2546"/>
        <w:bookmarkEnd w:id="2547"/>
        <w:bookmarkEnd w:id="2548"/>
        <w:bookmarkEnd w:id="2549"/>
        <w:bookmarkEnd w:id="2550"/>
        <w:bookmarkEnd w:id="2551"/>
        <w:bookmarkEnd w:id="2552"/>
        <w:bookmarkEnd w:id="2553"/>
        <w:bookmarkEnd w:id="2554"/>
        <w:bookmarkEnd w:id="2555"/>
        <w:bookmarkEnd w:id="2556"/>
      </w:tr>
      <w:tr w:rsidR="00591738" w:rsidRPr="005E637B" w:rsidDel="00591738" w14:paraId="3F5C0F66" w14:textId="4D3E26EB" w:rsidTr="008C7312">
        <w:trPr>
          <w:trHeight w:val="738"/>
          <w:del w:id="2557" w:author="Ân Duy" w:date="2024-06-19T17:50:00Z"/>
          <w:trPrChange w:id="2558" w:author="Ân Duy" w:date="2024-06-19T17:49:00Z">
            <w:trPr>
              <w:trHeight w:val="738"/>
            </w:trPr>
          </w:trPrChange>
        </w:trPr>
        <w:tc>
          <w:tcPr>
            <w:tcW w:w="609" w:type="dxa"/>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hideMark/>
            <w:tcPrChange w:id="2559" w:author="Ân Duy" w:date="2024-06-19T17:49:00Z">
              <w:tcPr>
                <w:tcW w:w="609" w:type="dxa"/>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hideMark/>
              </w:tcPr>
            </w:tcPrChange>
          </w:tcPr>
          <w:p w14:paraId="0C3AB537" w14:textId="417066CE" w:rsidR="00120AC4" w:rsidRPr="00591738" w:rsidDel="00591738" w:rsidRDefault="00120AC4">
            <w:pPr>
              <w:rPr>
                <w:del w:id="2560" w:author="Ân Duy" w:date="2024-06-19T17:50:00Z"/>
                <w:rPrChange w:id="2561" w:author="Ân Duy" w:date="2024-06-19T17:48:00Z">
                  <w:rPr>
                    <w:del w:id="2562" w:author="Ân Duy" w:date="2024-06-19T17:50:00Z"/>
                  </w:rPr>
                </w:rPrChange>
              </w:rPr>
              <w:pPrChange w:id="2563" w:author="Ân Duy" w:date="2024-06-19T17:49:00Z">
                <w:pPr>
                  <w:pStyle w:val="ThngthngWeb"/>
                  <w:spacing w:before="0" w:beforeAutospacing="0" w:after="0" w:afterAutospacing="0"/>
                  <w:jc w:val="center"/>
                </w:pPr>
              </w:pPrChange>
            </w:pPr>
            <w:del w:id="2564" w:author="Ân Duy" w:date="2024-06-19T17:50:00Z">
              <w:r w:rsidRPr="00591738" w:rsidDel="00591738">
                <w:delText>1</w:delText>
              </w:r>
              <w:bookmarkStart w:id="2565" w:name="_Toc169714497"/>
              <w:bookmarkStart w:id="2566" w:name="_Toc171236169"/>
              <w:bookmarkStart w:id="2567" w:name="_Toc171236563"/>
              <w:bookmarkStart w:id="2568" w:name="_Toc171236963"/>
              <w:bookmarkStart w:id="2569" w:name="_Toc171237357"/>
              <w:bookmarkStart w:id="2570" w:name="_Toc171248134"/>
              <w:bookmarkStart w:id="2571" w:name="_Toc171248691"/>
              <w:bookmarkStart w:id="2572" w:name="_Toc171248904"/>
              <w:bookmarkStart w:id="2573" w:name="_Toc171249117"/>
              <w:bookmarkStart w:id="2574" w:name="_Toc172973367"/>
              <w:bookmarkStart w:id="2575" w:name="_Toc172973785"/>
              <w:bookmarkStart w:id="2576" w:name="_Toc172974002"/>
              <w:bookmarkStart w:id="2577" w:name="_Toc172974219"/>
              <w:bookmarkEnd w:id="2565"/>
              <w:bookmarkEnd w:id="2566"/>
              <w:bookmarkEnd w:id="2567"/>
              <w:bookmarkEnd w:id="2568"/>
              <w:bookmarkEnd w:id="2569"/>
              <w:bookmarkEnd w:id="2570"/>
              <w:bookmarkEnd w:id="2571"/>
              <w:bookmarkEnd w:id="2572"/>
              <w:bookmarkEnd w:id="2573"/>
              <w:bookmarkEnd w:id="2574"/>
              <w:bookmarkEnd w:id="2575"/>
              <w:bookmarkEnd w:id="2576"/>
              <w:bookmarkEnd w:id="2577"/>
            </w:del>
          </w:p>
        </w:tc>
        <w:tc>
          <w:tcPr>
            <w:tcW w:w="2211" w:type="dxa"/>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hideMark/>
            <w:tcPrChange w:id="2578" w:author="Ân Duy" w:date="2024-06-19T17:49:00Z">
              <w:tcPr>
                <w:tcW w:w="1508" w:type="dxa"/>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hideMark/>
              </w:tcPr>
            </w:tcPrChange>
          </w:tcPr>
          <w:p w14:paraId="4346C770" w14:textId="6CFDE275" w:rsidR="00120AC4" w:rsidRPr="00591738" w:rsidDel="00591738" w:rsidRDefault="00120AC4">
            <w:pPr>
              <w:rPr>
                <w:del w:id="2579" w:author="Ân Duy" w:date="2024-06-19T17:50:00Z"/>
                <w:rPrChange w:id="2580" w:author="Ân Duy" w:date="2024-06-19T17:48:00Z">
                  <w:rPr>
                    <w:del w:id="2581" w:author="Ân Duy" w:date="2024-06-19T17:50:00Z"/>
                  </w:rPr>
                </w:rPrChange>
              </w:rPr>
              <w:pPrChange w:id="2582" w:author="Ân Duy" w:date="2024-06-19T17:49:00Z">
                <w:pPr>
                  <w:pStyle w:val="ThngthngWeb"/>
                  <w:spacing w:before="0" w:beforeAutospacing="0" w:after="0" w:afterAutospacing="0"/>
                  <w:jc w:val="center"/>
                </w:pPr>
              </w:pPrChange>
            </w:pPr>
            <w:del w:id="2583" w:author="Ân Duy" w:date="2024-06-19T17:50:00Z">
              <w:r w:rsidRPr="00591738" w:rsidDel="00591738">
                <w:rPr>
                  <w:color w:val="000000"/>
                  <w:lang w:val="vi-VN"/>
                  <w:rPrChange w:id="2584" w:author="Ân Duy" w:date="2024-06-19T17:48:00Z">
                    <w:rPr>
                      <w:color w:val="000000"/>
                      <w:lang w:val="vi-VN"/>
                    </w:rPr>
                  </w:rPrChange>
                </w:rPr>
                <w:delText>MaDH</w:delText>
              </w:r>
              <w:bookmarkStart w:id="2585" w:name="_Toc169714498"/>
              <w:bookmarkStart w:id="2586" w:name="_Toc171236170"/>
              <w:bookmarkStart w:id="2587" w:name="_Toc171236564"/>
              <w:bookmarkStart w:id="2588" w:name="_Toc171236964"/>
              <w:bookmarkStart w:id="2589" w:name="_Toc171237358"/>
              <w:bookmarkStart w:id="2590" w:name="_Toc171248135"/>
              <w:bookmarkStart w:id="2591" w:name="_Toc171248692"/>
              <w:bookmarkStart w:id="2592" w:name="_Toc171248905"/>
              <w:bookmarkStart w:id="2593" w:name="_Toc171249118"/>
              <w:bookmarkStart w:id="2594" w:name="_Toc172973368"/>
              <w:bookmarkStart w:id="2595" w:name="_Toc172973786"/>
              <w:bookmarkStart w:id="2596" w:name="_Toc172974003"/>
              <w:bookmarkStart w:id="2597" w:name="_Toc172974220"/>
              <w:bookmarkEnd w:id="2585"/>
              <w:bookmarkEnd w:id="2586"/>
              <w:bookmarkEnd w:id="2587"/>
              <w:bookmarkEnd w:id="2588"/>
              <w:bookmarkEnd w:id="2589"/>
              <w:bookmarkEnd w:id="2590"/>
              <w:bookmarkEnd w:id="2591"/>
              <w:bookmarkEnd w:id="2592"/>
              <w:bookmarkEnd w:id="2593"/>
              <w:bookmarkEnd w:id="2594"/>
              <w:bookmarkEnd w:id="2595"/>
              <w:bookmarkEnd w:id="2596"/>
              <w:bookmarkEnd w:id="2597"/>
            </w:del>
          </w:p>
        </w:tc>
        <w:tc>
          <w:tcPr>
            <w:tcW w:w="1697" w:type="dxa"/>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hideMark/>
            <w:tcPrChange w:id="2598" w:author="Ân Duy" w:date="2024-06-19T17:49:00Z">
              <w:tcPr>
                <w:tcW w:w="3414" w:type="dxa"/>
                <w:gridSpan w:val="4"/>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hideMark/>
              </w:tcPr>
            </w:tcPrChange>
          </w:tcPr>
          <w:p w14:paraId="0D5DDFF8" w14:textId="1BA32DE7" w:rsidR="00120AC4" w:rsidRPr="00591738" w:rsidDel="00591738" w:rsidRDefault="00120AC4">
            <w:pPr>
              <w:rPr>
                <w:del w:id="2599" w:author="Ân Duy" w:date="2024-06-19T17:50:00Z"/>
                <w:rPrChange w:id="2600" w:author="Ân Duy" w:date="2024-06-19T17:48:00Z">
                  <w:rPr>
                    <w:del w:id="2601" w:author="Ân Duy" w:date="2024-06-19T17:50:00Z"/>
                  </w:rPr>
                </w:rPrChange>
              </w:rPr>
              <w:pPrChange w:id="2602" w:author="Ân Duy" w:date="2024-06-19T17:49:00Z">
                <w:pPr>
                  <w:pStyle w:val="ThngthngWeb"/>
                  <w:spacing w:before="0" w:beforeAutospacing="0" w:after="0" w:afterAutospacing="0"/>
                  <w:jc w:val="center"/>
                </w:pPr>
              </w:pPrChange>
            </w:pPr>
            <w:del w:id="2603" w:author="Ân Duy" w:date="2024-06-19T17:50:00Z">
              <w:r w:rsidRPr="00591738" w:rsidDel="00591738">
                <w:rPr>
                  <w:rPrChange w:id="2604" w:author="Ân Duy" w:date="2024-06-19T17:48:00Z">
                    <w:rPr/>
                  </w:rPrChange>
                </w:rPr>
                <w:delText>int</w:delText>
              </w:r>
              <w:bookmarkStart w:id="2605" w:name="_Toc169714499"/>
              <w:bookmarkStart w:id="2606" w:name="_Toc171236171"/>
              <w:bookmarkStart w:id="2607" w:name="_Toc171236565"/>
              <w:bookmarkStart w:id="2608" w:name="_Toc171236965"/>
              <w:bookmarkStart w:id="2609" w:name="_Toc171237359"/>
              <w:bookmarkStart w:id="2610" w:name="_Toc171248136"/>
              <w:bookmarkStart w:id="2611" w:name="_Toc171248693"/>
              <w:bookmarkStart w:id="2612" w:name="_Toc171248906"/>
              <w:bookmarkStart w:id="2613" w:name="_Toc171249119"/>
              <w:bookmarkStart w:id="2614" w:name="_Toc172973369"/>
              <w:bookmarkStart w:id="2615" w:name="_Toc172973787"/>
              <w:bookmarkStart w:id="2616" w:name="_Toc172974004"/>
              <w:bookmarkStart w:id="2617" w:name="_Toc172974221"/>
              <w:bookmarkEnd w:id="2605"/>
              <w:bookmarkEnd w:id="2606"/>
              <w:bookmarkEnd w:id="2607"/>
              <w:bookmarkEnd w:id="2608"/>
              <w:bookmarkEnd w:id="2609"/>
              <w:bookmarkEnd w:id="2610"/>
              <w:bookmarkEnd w:id="2611"/>
              <w:bookmarkEnd w:id="2612"/>
              <w:bookmarkEnd w:id="2613"/>
              <w:bookmarkEnd w:id="2614"/>
              <w:bookmarkEnd w:id="2615"/>
              <w:bookmarkEnd w:id="2616"/>
              <w:bookmarkEnd w:id="2617"/>
            </w:del>
          </w:p>
        </w:tc>
        <w:tc>
          <w:tcPr>
            <w:tcW w:w="1415" w:type="dxa"/>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hideMark/>
            <w:tcPrChange w:id="2618" w:author="Ân Duy" w:date="2024-06-19T17:49:00Z">
              <w:tcPr>
                <w:tcW w:w="768" w:type="dxa"/>
                <w:gridSpan w:val="2"/>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hideMark/>
              </w:tcPr>
            </w:tcPrChange>
          </w:tcPr>
          <w:p w14:paraId="6565DD1F" w14:textId="5E24C6F1" w:rsidR="00120AC4" w:rsidRPr="00591738" w:rsidDel="00591738" w:rsidRDefault="00120AC4">
            <w:pPr>
              <w:rPr>
                <w:del w:id="2619" w:author="Ân Duy" w:date="2024-06-19T17:50:00Z"/>
                <w:rPrChange w:id="2620" w:author="Ân Duy" w:date="2024-06-19T17:48:00Z">
                  <w:rPr>
                    <w:del w:id="2621" w:author="Ân Duy" w:date="2024-06-19T17:50:00Z"/>
                  </w:rPr>
                </w:rPrChange>
              </w:rPr>
              <w:pPrChange w:id="2622" w:author="Ân Duy" w:date="2024-06-19T17:49:00Z">
                <w:pPr>
                  <w:pStyle w:val="ThngthngWeb"/>
                  <w:spacing w:before="0" w:beforeAutospacing="0" w:after="0" w:afterAutospacing="0"/>
                  <w:jc w:val="center"/>
                </w:pPr>
              </w:pPrChange>
            </w:pPr>
            <w:bookmarkStart w:id="2623" w:name="_Toc169714500"/>
            <w:bookmarkStart w:id="2624" w:name="_Toc171236172"/>
            <w:bookmarkStart w:id="2625" w:name="_Toc171236566"/>
            <w:bookmarkStart w:id="2626" w:name="_Toc171236966"/>
            <w:bookmarkStart w:id="2627" w:name="_Toc171237360"/>
            <w:bookmarkStart w:id="2628" w:name="_Toc171248137"/>
            <w:bookmarkStart w:id="2629" w:name="_Toc171248694"/>
            <w:bookmarkStart w:id="2630" w:name="_Toc171248907"/>
            <w:bookmarkStart w:id="2631" w:name="_Toc171249120"/>
            <w:bookmarkStart w:id="2632" w:name="_Toc172973370"/>
            <w:bookmarkStart w:id="2633" w:name="_Toc172973788"/>
            <w:bookmarkStart w:id="2634" w:name="_Toc172974005"/>
            <w:bookmarkStart w:id="2635" w:name="_Toc172974222"/>
            <w:bookmarkEnd w:id="2623"/>
            <w:bookmarkEnd w:id="2624"/>
            <w:bookmarkEnd w:id="2625"/>
            <w:bookmarkEnd w:id="2626"/>
            <w:bookmarkEnd w:id="2627"/>
            <w:bookmarkEnd w:id="2628"/>
            <w:bookmarkEnd w:id="2629"/>
            <w:bookmarkEnd w:id="2630"/>
            <w:bookmarkEnd w:id="2631"/>
            <w:bookmarkEnd w:id="2632"/>
            <w:bookmarkEnd w:id="2633"/>
            <w:bookmarkEnd w:id="2634"/>
            <w:bookmarkEnd w:id="2635"/>
          </w:p>
        </w:tc>
        <w:tc>
          <w:tcPr>
            <w:tcW w:w="1307" w:type="dxa"/>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hideMark/>
            <w:tcPrChange w:id="2636" w:author="Ân Duy" w:date="2024-06-19T17:49:00Z">
              <w:tcPr>
                <w:tcW w:w="955" w:type="dxa"/>
                <w:gridSpan w:val="2"/>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hideMark/>
              </w:tcPr>
            </w:tcPrChange>
          </w:tcPr>
          <w:p w14:paraId="0FE0D8AA" w14:textId="0B917F85" w:rsidR="00120AC4" w:rsidRPr="00591738" w:rsidDel="00591738" w:rsidRDefault="00120AC4">
            <w:pPr>
              <w:rPr>
                <w:del w:id="2637" w:author="Ân Duy" w:date="2024-06-19T17:50:00Z"/>
                <w:rPrChange w:id="2638" w:author="Ân Duy" w:date="2024-06-19T17:48:00Z">
                  <w:rPr>
                    <w:del w:id="2639" w:author="Ân Duy" w:date="2024-06-19T17:50:00Z"/>
                  </w:rPr>
                </w:rPrChange>
              </w:rPr>
              <w:pPrChange w:id="2640" w:author="Ân Duy" w:date="2024-06-19T17:49:00Z">
                <w:pPr>
                  <w:pStyle w:val="ThngthngWeb"/>
                  <w:spacing w:before="0" w:beforeAutospacing="0" w:after="0" w:afterAutospacing="0"/>
                  <w:jc w:val="center"/>
                </w:pPr>
              </w:pPrChange>
            </w:pPr>
            <w:del w:id="2641" w:author="Ân Duy" w:date="2024-06-19T17:50:00Z">
              <w:r w:rsidRPr="00591738" w:rsidDel="00591738">
                <w:rPr>
                  <w:rPrChange w:id="2642" w:author="Ân Duy" w:date="2024-06-19T17:48:00Z">
                    <w:rPr/>
                  </w:rPrChange>
                </w:rPr>
                <w:delText>Có</w:delText>
              </w:r>
              <w:bookmarkStart w:id="2643" w:name="_Toc169714501"/>
              <w:bookmarkStart w:id="2644" w:name="_Toc171236173"/>
              <w:bookmarkStart w:id="2645" w:name="_Toc171236567"/>
              <w:bookmarkStart w:id="2646" w:name="_Toc171236967"/>
              <w:bookmarkStart w:id="2647" w:name="_Toc171237361"/>
              <w:bookmarkStart w:id="2648" w:name="_Toc171248138"/>
              <w:bookmarkStart w:id="2649" w:name="_Toc171248695"/>
              <w:bookmarkStart w:id="2650" w:name="_Toc171248908"/>
              <w:bookmarkStart w:id="2651" w:name="_Toc171249121"/>
              <w:bookmarkStart w:id="2652" w:name="_Toc172973371"/>
              <w:bookmarkStart w:id="2653" w:name="_Toc172973789"/>
              <w:bookmarkStart w:id="2654" w:name="_Toc172974006"/>
              <w:bookmarkStart w:id="2655" w:name="_Toc172974223"/>
              <w:bookmarkEnd w:id="2643"/>
              <w:bookmarkEnd w:id="2644"/>
              <w:bookmarkEnd w:id="2645"/>
              <w:bookmarkEnd w:id="2646"/>
              <w:bookmarkEnd w:id="2647"/>
              <w:bookmarkEnd w:id="2648"/>
              <w:bookmarkEnd w:id="2649"/>
              <w:bookmarkEnd w:id="2650"/>
              <w:bookmarkEnd w:id="2651"/>
              <w:bookmarkEnd w:id="2652"/>
              <w:bookmarkEnd w:id="2653"/>
              <w:bookmarkEnd w:id="2654"/>
              <w:bookmarkEnd w:id="2655"/>
            </w:del>
          </w:p>
        </w:tc>
        <w:tc>
          <w:tcPr>
            <w:tcW w:w="1492" w:type="dxa"/>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hideMark/>
            <w:tcPrChange w:id="2656" w:author="Ân Duy" w:date="2024-06-19T17:49:00Z">
              <w:tcPr>
                <w:tcW w:w="1495" w:type="dxa"/>
                <w:gridSpan w:val="2"/>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hideMark/>
              </w:tcPr>
            </w:tcPrChange>
          </w:tcPr>
          <w:p w14:paraId="3FE4A289" w14:textId="67D5D4D3" w:rsidR="00120AC4" w:rsidRPr="00591738" w:rsidDel="00591738" w:rsidRDefault="00120AC4">
            <w:pPr>
              <w:rPr>
                <w:del w:id="2657" w:author="Ân Duy" w:date="2024-06-19T17:46:00Z"/>
                <w:rPrChange w:id="2658" w:author="Ân Duy" w:date="2024-06-19T17:48:00Z">
                  <w:rPr>
                    <w:del w:id="2659" w:author="Ân Duy" w:date="2024-06-19T17:46:00Z"/>
                  </w:rPr>
                </w:rPrChange>
              </w:rPr>
              <w:pPrChange w:id="2660" w:author="Ân Duy" w:date="2024-06-19T17:49:00Z">
                <w:pPr>
                  <w:pStyle w:val="ThngthngWeb"/>
                  <w:spacing w:before="0" w:beforeAutospacing="0" w:after="0" w:afterAutospacing="0"/>
                  <w:jc w:val="center"/>
                </w:pPr>
              </w:pPrChange>
            </w:pPr>
            <w:del w:id="2661" w:author="Ân Duy" w:date="2024-06-19T17:46:00Z">
              <w:r w:rsidRPr="00591738" w:rsidDel="00591738">
                <w:rPr>
                  <w:rPrChange w:id="2662" w:author="Ân Duy" w:date="2024-06-19T17:48:00Z">
                    <w:rPr/>
                  </w:rPrChange>
                </w:rPr>
                <w:delText>Primary key/</w:delText>
              </w:r>
              <w:bookmarkStart w:id="2663" w:name="_Toc169714502"/>
              <w:bookmarkStart w:id="2664" w:name="_Toc171236174"/>
              <w:bookmarkStart w:id="2665" w:name="_Toc171236568"/>
              <w:bookmarkStart w:id="2666" w:name="_Toc171236968"/>
              <w:bookmarkStart w:id="2667" w:name="_Toc171237362"/>
              <w:bookmarkStart w:id="2668" w:name="_Toc171248139"/>
              <w:bookmarkStart w:id="2669" w:name="_Toc171248696"/>
              <w:bookmarkStart w:id="2670" w:name="_Toc171248909"/>
              <w:bookmarkStart w:id="2671" w:name="_Toc171249122"/>
              <w:bookmarkStart w:id="2672" w:name="_Toc172973372"/>
              <w:bookmarkStart w:id="2673" w:name="_Toc172973790"/>
              <w:bookmarkStart w:id="2674" w:name="_Toc172974007"/>
              <w:bookmarkStart w:id="2675" w:name="_Toc172974224"/>
              <w:bookmarkEnd w:id="2663"/>
              <w:bookmarkEnd w:id="2664"/>
              <w:bookmarkEnd w:id="2665"/>
              <w:bookmarkEnd w:id="2666"/>
              <w:bookmarkEnd w:id="2667"/>
              <w:bookmarkEnd w:id="2668"/>
              <w:bookmarkEnd w:id="2669"/>
              <w:bookmarkEnd w:id="2670"/>
              <w:bookmarkEnd w:id="2671"/>
              <w:bookmarkEnd w:id="2672"/>
              <w:bookmarkEnd w:id="2673"/>
              <w:bookmarkEnd w:id="2674"/>
              <w:bookmarkEnd w:id="2675"/>
            </w:del>
          </w:p>
          <w:p w14:paraId="413C4520" w14:textId="115295BF" w:rsidR="00120AC4" w:rsidRPr="00591738" w:rsidDel="00591738" w:rsidRDefault="00120AC4">
            <w:pPr>
              <w:rPr>
                <w:del w:id="2676" w:author="Ân Duy" w:date="2024-06-19T17:50:00Z"/>
                <w:rPrChange w:id="2677" w:author="Ân Duy" w:date="2024-06-19T17:48:00Z">
                  <w:rPr>
                    <w:del w:id="2678" w:author="Ân Duy" w:date="2024-06-19T17:50:00Z"/>
                  </w:rPr>
                </w:rPrChange>
              </w:rPr>
              <w:pPrChange w:id="2679" w:author="Ân Duy" w:date="2024-06-19T17:49:00Z">
                <w:pPr>
                  <w:pStyle w:val="ThngthngWeb"/>
                  <w:spacing w:before="0" w:beforeAutospacing="0" w:after="0" w:afterAutospacing="0"/>
                  <w:jc w:val="center"/>
                </w:pPr>
              </w:pPrChange>
            </w:pPr>
            <w:del w:id="2680" w:author="Ân Duy" w:date="2024-06-19T17:46:00Z">
              <w:r w:rsidRPr="00591738" w:rsidDel="00591738">
                <w:rPr>
                  <w:rPrChange w:id="2681" w:author="Ân Duy" w:date="2024-06-19T17:48:00Z">
                    <w:rPr/>
                  </w:rPrChange>
                </w:rPr>
                <w:delText>Identity(1,1)</w:delText>
              </w:r>
            </w:del>
            <w:bookmarkStart w:id="2682" w:name="_Toc169714503"/>
            <w:bookmarkStart w:id="2683" w:name="_Toc171236175"/>
            <w:bookmarkStart w:id="2684" w:name="_Toc171236569"/>
            <w:bookmarkStart w:id="2685" w:name="_Toc171236969"/>
            <w:bookmarkStart w:id="2686" w:name="_Toc171237363"/>
            <w:bookmarkStart w:id="2687" w:name="_Toc171248140"/>
            <w:bookmarkStart w:id="2688" w:name="_Toc171248697"/>
            <w:bookmarkStart w:id="2689" w:name="_Toc171248910"/>
            <w:bookmarkStart w:id="2690" w:name="_Toc171249123"/>
            <w:bookmarkStart w:id="2691" w:name="_Toc172973373"/>
            <w:bookmarkStart w:id="2692" w:name="_Toc172973791"/>
            <w:bookmarkStart w:id="2693" w:name="_Toc172974008"/>
            <w:bookmarkStart w:id="2694" w:name="_Toc172974225"/>
            <w:bookmarkEnd w:id="2682"/>
            <w:bookmarkEnd w:id="2683"/>
            <w:bookmarkEnd w:id="2684"/>
            <w:bookmarkEnd w:id="2685"/>
            <w:bookmarkEnd w:id="2686"/>
            <w:bookmarkEnd w:id="2687"/>
            <w:bookmarkEnd w:id="2688"/>
            <w:bookmarkEnd w:id="2689"/>
            <w:bookmarkEnd w:id="2690"/>
            <w:bookmarkEnd w:id="2691"/>
            <w:bookmarkEnd w:id="2692"/>
            <w:bookmarkEnd w:id="2693"/>
            <w:bookmarkEnd w:id="2694"/>
          </w:p>
        </w:tc>
        <w:tc>
          <w:tcPr>
            <w:tcW w:w="940" w:type="dxa"/>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tcPrChange w:id="2695" w:author="Ân Duy" w:date="2024-06-19T17:49:00Z">
              <w:tcPr>
                <w:tcW w:w="942" w:type="dxa"/>
                <w:gridSpan w:val="2"/>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tcPr>
            </w:tcPrChange>
          </w:tcPr>
          <w:p w14:paraId="4034B0EB" w14:textId="5834B6F5" w:rsidR="00120AC4" w:rsidRPr="00591738" w:rsidDel="00591738" w:rsidRDefault="00120AC4">
            <w:pPr>
              <w:rPr>
                <w:del w:id="2696" w:author="Ân Duy" w:date="2024-06-19T17:50:00Z"/>
                <w:rPrChange w:id="2697" w:author="Ân Duy" w:date="2024-06-19T17:48:00Z">
                  <w:rPr>
                    <w:del w:id="2698" w:author="Ân Duy" w:date="2024-06-19T17:50:00Z"/>
                  </w:rPr>
                </w:rPrChange>
              </w:rPr>
              <w:pPrChange w:id="2699" w:author="Ân Duy" w:date="2024-06-19T17:49:00Z">
                <w:pPr>
                  <w:pStyle w:val="ThngthngWeb"/>
                  <w:spacing w:before="0" w:beforeAutospacing="0" w:after="0" w:afterAutospacing="0"/>
                  <w:jc w:val="center"/>
                </w:pPr>
              </w:pPrChange>
            </w:pPr>
            <w:del w:id="2700" w:author="Ân Duy" w:date="2024-06-19T17:50:00Z">
              <w:r w:rsidRPr="00591738" w:rsidDel="00591738">
                <w:rPr>
                  <w:rPrChange w:id="2701" w:author="Ân Duy" w:date="2024-06-19T17:48:00Z">
                    <w:rPr/>
                  </w:rPrChange>
                </w:rPr>
                <w:delText>Không</w:delText>
              </w:r>
              <w:bookmarkStart w:id="2702" w:name="_Toc169714504"/>
              <w:bookmarkStart w:id="2703" w:name="_Toc171236176"/>
              <w:bookmarkStart w:id="2704" w:name="_Toc171236570"/>
              <w:bookmarkStart w:id="2705" w:name="_Toc171236970"/>
              <w:bookmarkStart w:id="2706" w:name="_Toc171237364"/>
              <w:bookmarkStart w:id="2707" w:name="_Toc171248141"/>
              <w:bookmarkStart w:id="2708" w:name="_Toc171248698"/>
              <w:bookmarkStart w:id="2709" w:name="_Toc171248911"/>
              <w:bookmarkStart w:id="2710" w:name="_Toc171249124"/>
              <w:bookmarkStart w:id="2711" w:name="_Toc172973374"/>
              <w:bookmarkStart w:id="2712" w:name="_Toc172973792"/>
              <w:bookmarkStart w:id="2713" w:name="_Toc172974009"/>
              <w:bookmarkStart w:id="2714" w:name="_Toc172974226"/>
              <w:bookmarkEnd w:id="2702"/>
              <w:bookmarkEnd w:id="2703"/>
              <w:bookmarkEnd w:id="2704"/>
              <w:bookmarkEnd w:id="2705"/>
              <w:bookmarkEnd w:id="2706"/>
              <w:bookmarkEnd w:id="2707"/>
              <w:bookmarkEnd w:id="2708"/>
              <w:bookmarkEnd w:id="2709"/>
              <w:bookmarkEnd w:id="2710"/>
              <w:bookmarkEnd w:id="2711"/>
              <w:bookmarkEnd w:id="2712"/>
              <w:bookmarkEnd w:id="2713"/>
              <w:bookmarkEnd w:id="2714"/>
            </w:del>
          </w:p>
        </w:tc>
        <w:tc>
          <w:tcPr>
            <w:tcW w:w="40" w:type="dxa"/>
            <w:tcBorders>
              <w:top w:val="single" w:sz="8" w:space="0" w:color="000000"/>
              <w:left w:val="single" w:sz="8" w:space="0" w:color="000000"/>
              <w:bottom w:val="single" w:sz="8" w:space="0" w:color="000000"/>
              <w:right w:val="single" w:sz="8" w:space="0" w:color="000000"/>
            </w:tcBorders>
            <w:shd w:val="clear" w:color="auto" w:fill="ECECDE"/>
            <w:tcPrChange w:id="2715" w:author="Ân Duy" w:date="2024-06-19T17:49:00Z">
              <w:tcPr>
                <w:tcW w:w="500" w:type="dxa"/>
                <w:gridSpan w:val="2"/>
                <w:tcBorders>
                  <w:top w:val="single" w:sz="8" w:space="0" w:color="000000"/>
                  <w:left w:val="single" w:sz="8" w:space="0" w:color="000000"/>
                  <w:bottom w:val="single" w:sz="8" w:space="0" w:color="000000"/>
                  <w:right w:val="single" w:sz="8" w:space="0" w:color="000000"/>
                </w:tcBorders>
                <w:shd w:val="clear" w:color="auto" w:fill="ECECDE"/>
              </w:tcPr>
            </w:tcPrChange>
          </w:tcPr>
          <w:p w14:paraId="40740E79" w14:textId="795BAE64" w:rsidR="00120AC4" w:rsidRPr="00591738" w:rsidDel="00591738" w:rsidRDefault="00120AC4">
            <w:pPr>
              <w:rPr>
                <w:del w:id="2716" w:author="Ân Duy" w:date="2024-06-19T17:50:00Z"/>
                <w:rPrChange w:id="2717" w:author="Ân Duy" w:date="2024-06-19T17:48:00Z">
                  <w:rPr>
                    <w:del w:id="2718" w:author="Ân Duy" w:date="2024-06-19T17:50:00Z"/>
                  </w:rPr>
                </w:rPrChange>
              </w:rPr>
              <w:pPrChange w:id="2719" w:author="Ân Duy" w:date="2024-06-19T17:49:00Z">
                <w:pPr>
                  <w:pStyle w:val="ThngthngWeb"/>
                  <w:spacing w:before="0" w:beforeAutospacing="0" w:after="0" w:afterAutospacing="0"/>
                  <w:jc w:val="center"/>
                </w:pPr>
              </w:pPrChange>
            </w:pPr>
            <w:bookmarkStart w:id="2720" w:name="_Toc169714505"/>
            <w:bookmarkStart w:id="2721" w:name="_Toc171236177"/>
            <w:bookmarkStart w:id="2722" w:name="_Toc171236571"/>
            <w:bookmarkStart w:id="2723" w:name="_Toc171236971"/>
            <w:bookmarkStart w:id="2724" w:name="_Toc171237365"/>
            <w:bookmarkStart w:id="2725" w:name="_Toc171248142"/>
            <w:bookmarkStart w:id="2726" w:name="_Toc171248699"/>
            <w:bookmarkStart w:id="2727" w:name="_Toc171248912"/>
            <w:bookmarkStart w:id="2728" w:name="_Toc171249125"/>
            <w:bookmarkStart w:id="2729" w:name="_Toc172973375"/>
            <w:bookmarkStart w:id="2730" w:name="_Toc172973793"/>
            <w:bookmarkStart w:id="2731" w:name="_Toc172974010"/>
            <w:bookmarkStart w:id="2732" w:name="_Toc172974227"/>
            <w:bookmarkEnd w:id="2720"/>
            <w:bookmarkEnd w:id="2721"/>
            <w:bookmarkEnd w:id="2722"/>
            <w:bookmarkEnd w:id="2723"/>
            <w:bookmarkEnd w:id="2724"/>
            <w:bookmarkEnd w:id="2725"/>
            <w:bookmarkEnd w:id="2726"/>
            <w:bookmarkEnd w:id="2727"/>
            <w:bookmarkEnd w:id="2728"/>
            <w:bookmarkEnd w:id="2729"/>
            <w:bookmarkEnd w:id="2730"/>
            <w:bookmarkEnd w:id="2731"/>
            <w:bookmarkEnd w:id="2732"/>
          </w:p>
        </w:tc>
        <w:bookmarkStart w:id="2733" w:name="_Toc169714506"/>
        <w:bookmarkStart w:id="2734" w:name="_Toc171236178"/>
        <w:bookmarkStart w:id="2735" w:name="_Toc171236572"/>
        <w:bookmarkStart w:id="2736" w:name="_Toc171236972"/>
        <w:bookmarkStart w:id="2737" w:name="_Toc171237366"/>
        <w:bookmarkStart w:id="2738" w:name="_Toc171248143"/>
        <w:bookmarkStart w:id="2739" w:name="_Toc171248700"/>
        <w:bookmarkStart w:id="2740" w:name="_Toc171248913"/>
        <w:bookmarkStart w:id="2741" w:name="_Toc171249126"/>
        <w:bookmarkStart w:id="2742" w:name="_Toc172973376"/>
        <w:bookmarkStart w:id="2743" w:name="_Toc172973794"/>
        <w:bookmarkStart w:id="2744" w:name="_Toc172974011"/>
        <w:bookmarkStart w:id="2745" w:name="_Toc172974228"/>
        <w:bookmarkEnd w:id="2733"/>
        <w:bookmarkEnd w:id="2734"/>
        <w:bookmarkEnd w:id="2735"/>
        <w:bookmarkEnd w:id="2736"/>
        <w:bookmarkEnd w:id="2737"/>
        <w:bookmarkEnd w:id="2738"/>
        <w:bookmarkEnd w:id="2739"/>
        <w:bookmarkEnd w:id="2740"/>
        <w:bookmarkEnd w:id="2741"/>
        <w:bookmarkEnd w:id="2742"/>
        <w:bookmarkEnd w:id="2743"/>
        <w:bookmarkEnd w:id="2744"/>
        <w:bookmarkEnd w:id="2745"/>
      </w:tr>
      <w:tr w:rsidR="00591738" w:rsidRPr="005E637B" w:rsidDel="00591738" w14:paraId="4434FFF6" w14:textId="523EDF1C" w:rsidTr="008C7312">
        <w:trPr>
          <w:trHeight w:val="20"/>
          <w:del w:id="2746" w:author="Ân Duy" w:date="2024-06-19T17:50:00Z"/>
          <w:trPrChange w:id="2747" w:author="Ân Duy" w:date="2024-06-19T17:49:00Z">
            <w:trPr>
              <w:trHeight w:val="20"/>
            </w:trPr>
          </w:trPrChange>
        </w:trPr>
        <w:tc>
          <w:tcPr>
            <w:tcW w:w="609"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hideMark/>
            <w:tcPrChange w:id="2748" w:author="Ân Duy" w:date="2024-06-19T17:49:00Z">
              <w:tcPr>
                <w:tcW w:w="609"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hideMark/>
              </w:tcPr>
            </w:tcPrChange>
          </w:tcPr>
          <w:p w14:paraId="49C794EB" w14:textId="7DCE8499" w:rsidR="00120AC4" w:rsidRPr="00591738" w:rsidDel="00591738" w:rsidRDefault="00120AC4">
            <w:pPr>
              <w:rPr>
                <w:del w:id="2749" w:author="Ân Duy" w:date="2024-06-19T17:50:00Z"/>
                <w:rPrChange w:id="2750" w:author="Ân Duy" w:date="2024-06-19T17:48:00Z">
                  <w:rPr>
                    <w:del w:id="2751" w:author="Ân Duy" w:date="2024-06-19T17:50:00Z"/>
                  </w:rPr>
                </w:rPrChange>
              </w:rPr>
              <w:pPrChange w:id="2752" w:author="Ân Duy" w:date="2024-06-19T17:49:00Z">
                <w:pPr>
                  <w:pStyle w:val="ThngthngWeb"/>
                  <w:spacing w:before="0" w:beforeAutospacing="0" w:after="0" w:afterAutospacing="0"/>
                  <w:jc w:val="center"/>
                </w:pPr>
              </w:pPrChange>
            </w:pPr>
            <w:del w:id="2753" w:author="Ân Duy" w:date="2024-06-19T17:50:00Z">
              <w:r w:rsidRPr="00591738" w:rsidDel="00591738">
                <w:delText>2</w:delText>
              </w:r>
              <w:bookmarkStart w:id="2754" w:name="_Toc169714507"/>
              <w:bookmarkStart w:id="2755" w:name="_Toc171236179"/>
              <w:bookmarkStart w:id="2756" w:name="_Toc171236573"/>
              <w:bookmarkStart w:id="2757" w:name="_Toc171236973"/>
              <w:bookmarkStart w:id="2758" w:name="_Toc171237367"/>
              <w:bookmarkStart w:id="2759" w:name="_Toc171248144"/>
              <w:bookmarkStart w:id="2760" w:name="_Toc171248701"/>
              <w:bookmarkStart w:id="2761" w:name="_Toc171248914"/>
              <w:bookmarkStart w:id="2762" w:name="_Toc171249127"/>
              <w:bookmarkStart w:id="2763" w:name="_Toc172973377"/>
              <w:bookmarkStart w:id="2764" w:name="_Toc172973795"/>
              <w:bookmarkStart w:id="2765" w:name="_Toc172974012"/>
              <w:bookmarkStart w:id="2766" w:name="_Toc172974229"/>
              <w:bookmarkEnd w:id="2754"/>
              <w:bookmarkEnd w:id="2755"/>
              <w:bookmarkEnd w:id="2756"/>
              <w:bookmarkEnd w:id="2757"/>
              <w:bookmarkEnd w:id="2758"/>
              <w:bookmarkEnd w:id="2759"/>
              <w:bookmarkEnd w:id="2760"/>
              <w:bookmarkEnd w:id="2761"/>
              <w:bookmarkEnd w:id="2762"/>
              <w:bookmarkEnd w:id="2763"/>
              <w:bookmarkEnd w:id="2764"/>
              <w:bookmarkEnd w:id="2765"/>
              <w:bookmarkEnd w:id="2766"/>
            </w:del>
          </w:p>
        </w:tc>
        <w:tc>
          <w:tcPr>
            <w:tcW w:w="2211"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hideMark/>
            <w:tcPrChange w:id="2767" w:author="Ân Duy" w:date="2024-06-19T17:49:00Z">
              <w:tcPr>
                <w:tcW w:w="1508"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hideMark/>
              </w:tcPr>
            </w:tcPrChange>
          </w:tcPr>
          <w:p w14:paraId="08A8E58C" w14:textId="080DE19D" w:rsidR="00120AC4" w:rsidRPr="00591738" w:rsidDel="00591738" w:rsidRDefault="00120AC4">
            <w:pPr>
              <w:rPr>
                <w:del w:id="2768" w:author="Ân Duy" w:date="2024-06-19T17:50:00Z"/>
                <w:rPrChange w:id="2769" w:author="Ân Duy" w:date="2024-06-19T17:48:00Z">
                  <w:rPr>
                    <w:del w:id="2770" w:author="Ân Duy" w:date="2024-06-19T17:50:00Z"/>
                  </w:rPr>
                </w:rPrChange>
              </w:rPr>
              <w:pPrChange w:id="2771" w:author="Ân Duy" w:date="2024-06-19T17:49:00Z">
                <w:pPr>
                  <w:pStyle w:val="ThngthngWeb"/>
                  <w:spacing w:before="0" w:beforeAutospacing="0" w:after="0" w:afterAutospacing="0"/>
                  <w:jc w:val="center"/>
                </w:pPr>
              </w:pPrChange>
            </w:pPr>
            <w:del w:id="2772" w:author="Ân Duy" w:date="2024-06-19T17:18:00Z">
              <w:r w:rsidRPr="00591738" w:rsidDel="00591738">
                <w:rPr>
                  <w:color w:val="000000"/>
                  <w:lang w:val="vi-VN"/>
                  <w:rPrChange w:id="2773" w:author="Ân Duy" w:date="2024-06-19T17:48:00Z">
                    <w:rPr>
                      <w:color w:val="000000"/>
                      <w:lang w:val="vi-VN"/>
                    </w:rPr>
                  </w:rPrChange>
                </w:rPr>
                <w:delText>MaTK</w:delText>
              </w:r>
            </w:del>
            <w:bookmarkStart w:id="2774" w:name="_Toc169714508"/>
            <w:bookmarkStart w:id="2775" w:name="_Toc171236180"/>
            <w:bookmarkStart w:id="2776" w:name="_Toc171236574"/>
            <w:bookmarkStart w:id="2777" w:name="_Toc171236974"/>
            <w:bookmarkStart w:id="2778" w:name="_Toc171237368"/>
            <w:bookmarkStart w:id="2779" w:name="_Toc171248145"/>
            <w:bookmarkStart w:id="2780" w:name="_Toc171248702"/>
            <w:bookmarkStart w:id="2781" w:name="_Toc171248915"/>
            <w:bookmarkStart w:id="2782" w:name="_Toc171249128"/>
            <w:bookmarkStart w:id="2783" w:name="_Toc172973378"/>
            <w:bookmarkStart w:id="2784" w:name="_Toc172973796"/>
            <w:bookmarkStart w:id="2785" w:name="_Toc172974013"/>
            <w:bookmarkStart w:id="2786" w:name="_Toc172974230"/>
            <w:bookmarkEnd w:id="2774"/>
            <w:bookmarkEnd w:id="2775"/>
            <w:bookmarkEnd w:id="2776"/>
            <w:bookmarkEnd w:id="2777"/>
            <w:bookmarkEnd w:id="2778"/>
            <w:bookmarkEnd w:id="2779"/>
            <w:bookmarkEnd w:id="2780"/>
            <w:bookmarkEnd w:id="2781"/>
            <w:bookmarkEnd w:id="2782"/>
            <w:bookmarkEnd w:id="2783"/>
            <w:bookmarkEnd w:id="2784"/>
            <w:bookmarkEnd w:id="2785"/>
            <w:bookmarkEnd w:id="2786"/>
          </w:p>
        </w:tc>
        <w:tc>
          <w:tcPr>
            <w:tcW w:w="1697"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hideMark/>
            <w:tcPrChange w:id="2787" w:author="Ân Duy" w:date="2024-06-19T17:49:00Z">
              <w:tcPr>
                <w:tcW w:w="3414" w:type="dxa"/>
                <w:gridSpan w:val="4"/>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hideMark/>
              </w:tcPr>
            </w:tcPrChange>
          </w:tcPr>
          <w:p w14:paraId="527AEE18" w14:textId="49556959" w:rsidR="00120AC4" w:rsidRPr="00591738" w:rsidDel="00591738" w:rsidRDefault="00120AC4">
            <w:pPr>
              <w:rPr>
                <w:del w:id="2788" w:author="Ân Duy" w:date="2024-06-19T17:50:00Z"/>
              </w:rPr>
              <w:pPrChange w:id="2789" w:author="Ân Duy" w:date="2024-06-19T17:49:00Z">
                <w:pPr>
                  <w:jc w:val="center"/>
                </w:pPr>
              </w:pPrChange>
            </w:pPr>
            <w:del w:id="2790" w:author="Ân Duy" w:date="2024-06-19T17:47:00Z">
              <w:r w:rsidRPr="00591738" w:rsidDel="00591738">
                <w:delText>Nvarchar</w:delText>
              </w:r>
            </w:del>
            <w:bookmarkStart w:id="2791" w:name="_Toc169714509"/>
            <w:bookmarkStart w:id="2792" w:name="_Toc171236181"/>
            <w:bookmarkStart w:id="2793" w:name="_Toc171236575"/>
            <w:bookmarkStart w:id="2794" w:name="_Toc171236975"/>
            <w:bookmarkStart w:id="2795" w:name="_Toc171237369"/>
            <w:bookmarkStart w:id="2796" w:name="_Toc171248146"/>
            <w:bookmarkStart w:id="2797" w:name="_Toc171248703"/>
            <w:bookmarkStart w:id="2798" w:name="_Toc171248916"/>
            <w:bookmarkStart w:id="2799" w:name="_Toc171249129"/>
            <w:bookmarkStart w:id="2800" w:name="_Toc172973379"/>
            <w:bookmarkStart w:id="2801" w:name="_Toc172973797"/>
            <w:bookmarkStart w:id="2802" w:name="_Toc172974014"/>
            <w:bookmarkStart w:id="2803" w:name="_Toc172974231"/>
            <w:bookmarkEnd w:id="2791"/>
            <w:bookmarkEnd w:id="2792"/>
            <w:bookmarkEnd w:id="2793"/>
            <w:bookmarkEnd w:id="2794"/>
            <w:bookmarkEnd w:id="2795"/>
            <w:bookmarkEnd w:id="2796"/>
            <w:bookmarkEnd w:id="2797"/>
            <w:bookmarkEnd w:id="2798"/>
            <w:bookmarkEnd w:id="2799"/>
            <w:bookmarkEnd w:id="2800"/>
            <w:bookmarkEnd w:id="2801"/>
            <w:bookmarkEnd w:id="2802"/>
            <w:bookmarkEnd w:id="2803"/>
          </w:p>
        </w:tc>
        <w:tc>
          <w:tcPr>
            <w:tcW w:w="141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hideMark/>
            <w:tcPrChange w:id="2804" w:author="Ân Duy" w:date="2024-06-19T17:49:00Z">
              <w:tcPr>
                <w:tcW w:w="768" w:type="dxa"/>
                <w:gridSpan w:val="2"/>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hideMark/>
              </w:tcPr>
            </w:tcPrChange>
          </w:tcPr>
          <w:p w14:paraId="510CFE70" w14:textId="6CB75192" w:rsidR="00120AC4" w:rsidRPr="00591738" w:rsidDel="00591738" w:rsidRDefault="00120AC4">
            <w:pPr>
              <w:rPr>
                <w:del w:id="2805" w:author="Ân Duy" w:date="2024-06-19T17:50:00Z"/>
              </w:rPr>
              <w:pPrChange w:id="2806" w:author="Ân Duy" w:date="2024-06-19T17:49:00Z">
                <w:pPr>
                  <w:jc w:val="center"/>
                </w:pPr>
              </w:pPrChange>
            </w:pPr>
            <w:del w:id="2807" w:author="Ân Duy" w:date="2024-06-19T17:48:00Z">
              <w:r w:rsidRPr="00591738" w:rsidDel="00591738">
                <w:delText>10</w:delText>
              </w:r>
            </w:del>
            <w:bookmarkStart w:id="2808" w:name="_Toc169714510"/>
            <w:bookmarkStart w:id="2809" w:name="_Toc171236182"/>
            <w:bookmarkStart w:id="2810" w:name="_Toc171236576"/>
            <w:bookmarkStart w:id="2811" w:name="_Toc171236976"/>
            <w:bookmarkStart w:id="2812" w:name="_Toc171237370"/>
            <w:bookmarkStart w:id="2813" w:name="_Toc171248147"/>
            <w:bookmarkStart w:id="2814" w:name="_Toc171248704"/>
            <w:bookmarkStart w:id="2815" w:name="_Toc171248917"/>
            <w:bookmarkStart w:id="2816" w:name="_Toc171249130"/>
            <w:bookmarkStart w:id="2817" w:name="_Toc172973380"/>
            <w:bookmarkStart w:id="2818" w:name="_Toc172973798"/>
            <w:bookmarkStart w:id="2819" w:name="_Toc172974015"/>
            <w:bookmarkStart w:id="2820" w:name="_Toc172974232"/>
            <w:bookmarkEnd w:id="2808"/>
            <w:bookmarkEnd w:id="2809"/>
            <w:bookmarkEnd w:id="2810"/>
            <w:bookmarkEnd w:id="2811"/>
            <w:bookmarkEnd w:id="2812"/>
            <w:bookmarkEnd w:id="2813"/>
            <w:bookmarkEnd w:id="2814"/>
            <w:bookmarkEnd w:id="2815"/>
            <w:bookmarkEnd w:id="2816"/>
            <w:bookmarkEnd w:id="2817"/>
            <w:bookmarkEnd w:id="2818"/>
            <w:bookmarkEnd w:id="2819"/>
            <w:bookmarkEnd w:id="2820"/>
          </w:p>
        </w:tc>
        <w:tc>
          <w:tcPr>
            <w:tcW w:w="1307"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hideMark/>
            <w:tcPrChange w:id="2821" w:author="Ân Duy" w:date="2024-06-19T17:49:00Z">
              <w:tcPr>
                <w:tcW w:w="955" w:type="dxa"/>
                <w:gridSpan w:val="2"/>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hideMark/>
              </w:tcPr>
            </w:tcPrChange>
          </w:tcPr>
          <w:p w14:paraId="7A89E1DB" w14:textId="46480DD2" w:rsidR="00120AC4" w:rsidRPr="00591738" w:rsidDel="00591738" w:rsidRDefault="00120AC4">
            <w:pPr>
              <w:rPr>
                <w:del w:id="2822" w:author="Ân Duy" w:date="2024-06-19T17:50:00Z"/>
              </w:rPr>
              <w:pPrChange w:id="2823" w:author="Ân Duy" w:date="2024-06-19T17:49:00Z">
                <w:pPr>
                  <w:jc w:val="center"/>
                </w:pPr>
              </w:pPrChange>
            </w:pPr>
            <w:del w:id="2824" w:author="Ân Duy" w:date="2024-06-19T17:50:00Z">
              <w:r w:rsidRPr="00591738" w:rsidDel="00591738">
                <w:delText>Có</w:delText>
              </w:r>
              <w:bookmarkStart w:id="2825" w:name="_Toc169714511"/>
              <w:bookmarkStart w:id="2826" w:name="_Toc171236183"/>
              <w:bookmarkStart w:id="2827" w:name="_Toc171236577"/>
              <w:bookmarkStart w:id="2828" w:name="_Toc171236977"/>
              <w:bookmarkStart w:id="2829" w:name="_Toc171237371"/>
              <w:bookmarkStart w:id="2830" w:name="_Toc171248148"/>
              <w:bookmarkStart w:id="2831" w:name="_Toc171248705"/>
              <w:bookmarkStart w:id="2832" w:name="_Toc171248918"/>
              <w:bookmarkStart w:id="2833" w:name="_Toc171249131"/>
              <w:bookmarkStart w:id="2834" w:name="_Toc172973381"/>
              <w:bookmarkStart w:id="2835" w:name="_Toc172973799"/>
              <w:bookmarkStart w:id="2836" w:name="_Toc172974016"/>
              <w:bookmarkStart w:id="2837" w:name="_Toc172974233"/>
              <w:bookmarkEnd w:id="2825"/>
              <w:bookmarkEnd w:id="2826"/>
              <w:bookmarkEnd w:id="2827"/>
              <w:bookmarkEnd w:id="2828"/>
              <w:bookmarkEnd w:id="2829"/>
              <w:bookmarkEnd w:id="2830"/>
              <w:bookmarkEnd w:id="2831"/>
              <w:bookmarkEnd w:id="2832"/>
              <w:bookmarkEnd w:id="2833"/>
              <w:bookmarkEnd w:id="2834"/>
              <w:bookmarkEnd w:id="2835"/>
              <w:bookmarkEnd w:id="2836"/>
              <w:bookmarkEnd w:id="2837"/>
            </w:del>
          </w:p>
        </w:tc>
        <w:tc>
          <w:tcPr>
            <w:tcW w:w="1492"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hideMark/>
            <w:tcPrChange w:id="2838" w:author="Ân Duy" w:date="2024-06-19T17:49:00Z">
              <w:tcPr>
                <w:tcW w:w="1495" w:type="dxa"/>
                <w:gridSpan w:val="2"/>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hideMark/>
              </w:tcPr>
            </w:tcPrChange>
          </w:tcPr>
          <w:p w14:paraId="16AA803A" w14:textId="1F29FDB1" w:rsidR="00120AC4" w:rsidRPr="00591738" w:rsidDel="00591738" w:rsidRDefault="00120AC4">
            <w:pPr>
              <w:rPr>
                <w:del w:id="2839" w:author="Ân Duy" w:date="2024-06-19T17:50:00Z"/>
              </w:rPr>
              <w:pPrChange w:id="2840" w:author="Ân Duy" w:date="2024-06-19T17:49:00Z">
                <w:pPr>
                  <w:jc w:val="center"/>
                </w:pPr>
              </w:pPrChange>
            </w:pPr>
            <w:del w:id="2841" w:author="Ân Duy" w:date="2024-06-19T17:50:00Z">
              <w:r w:rsidRPr="00591738" w:rsidDel="00591738">
                <w:delText>FK</w:delText>
              </w:r>
              <w:bookmarkStart w:id="2842" w:name="_Toc169714512"/>
              <w:bookmarkStart w:id="2843" w:name="_Toc171236184"/>
              <w:bookmarkStart w:id="2844" w:name="_Toc171236578"/>
              <w:bookmarkStart w:id="2845" w:name="_Toc171236978"/>
              <w:bookmarkStart w:id="2846" w:name="_Toc171237372"/>
              <w:bookmarkStart w:id="2847" w:name="_Toc171248149"/>
              <w:bookmarkStart w:id="2848" w:name="_Toc171248706"/>
              <w:bookmarkStart w:id="2849" w:name="_Toc171248919"/>
              <w:bookmarkStart w:id="2850" w:name="_Toc171249132"/>
              <w:bookmarkStart w:id="2851" w:name="_Toc172973382"/>
              <w:bookmarkStart w:id="2852" w:name="_Toc172973800"/>
              <w:bookmarkStart w:id="2853" w:name="_Toc172974017"/>
              <w:bookmarkStart w:id="2854" w:name="_Toc172974234"/>
              <w:bookmarkEnd w:id="2842"/>
              <w:bookmarkEnd w:id="2843"/>
              <w:bookmarkEnd w:id="2844"/>
              <w:bookmarkEnd w:id="2845"/>
              <w:bookmarkEnd w:id="2846"/>
              <w:bookmarkEnd w:id="2847"/>
              <w:bookmarkEnd w:id="2848"/>
              <w:bookmarkEnd w:id="2849"/>
              <w:bookmarkEnd w:id="2850"/>
              <w:bookmarkEnd w:id="2851"/>
              <w:bookmarkEnd w:id="2852"/>
              <w:bookmarkEnd w:id="2853"/>
              <w:bookmarkEnd w:id="2854"/>
            </w:del>
          </w:p>
        </w:tc>
        <w:tc>
          <w:tcPr>
            <w:tcW w:w="940"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Change w:id="2855" w:author="Ân Duy" w:date="2024-06-19T17:49:00Z">
              <w:tcPr>
                <w:tcW w:w="942" w:type="dxa"/>
                <w:gridSpan w:val="2"/>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tcPrChange>
          </w:tcPr>
          <w:p w14:paraId="2605F9AE" w14:textId="0827C0DF" w:rsidR="00120AC4" w:rsidRPr="00591738" w:rsidDel="00591738" w:rsidRDefault="00120AC4">
            <w:pPr>
              <w:rPr>
                <w:del w:id="2856" w:author="Ân Duy" w:date="2024-06-19T17:50:00Z"/>
                <w:rPrChange w:id="2857" w:author="Ân Duy" w:date="2024-06-19T17:48:00Z">
                  <w:rPr>
                    <w:del w:id="2858" w:author="Ân Duy" w:date="2024-06-19T17:50:00Z"/>
                  </w:rPr>
                </w:rPrChange>
              </w:rPr>
              <w:pPrChange w:id="2859" w:author="Ân Duy" w:date="2024-06-19T17:49:00Z">
                <w:pPr>
                  <w:pStyle w:val="ThngthngWeb"/>
                  <w:spacing w:before="0" w:beforeAutospacing="0" w:after="0" w:afterAutospacing="0"/>
                  <w:jc w:val="center"/>
                </w:pPr>
              </w:pPrChange>
            </w:pPr>
            <w:del w:id="2860" w:author="Ân Duy" w:date="2024-06-19T17:50:00Z">
              <w:r w:rsidRPr="0094260E" w:rsidDel="00591738">
                <w:delText>Không</w:delText>
              </w:r>
              <w:bookmarkStart w:id="2861" w:name="_Toc169714513"/>
              <w:bookmarkStart w:id="2862" w:name="_Toc171236185"/>
              <w:bookmarkStart w:id="2863" w:name="_Toc171236579"/>
              <w:bookmarkStart w:id="2864" w:name="_Toc171236979"/>
              <w:bookmarkStart w:id="2865" w:name="_Toc171237373"/>
              <w:bookmarkStart w:id="2866" w:name="_Toc171248150"/>
              <w:bookmarkStart w:id="2867" w:name="_Toc171248707"/>
              <w:bookmarkStart w:id="2868" w:name="_Toc171248920"/>
              <w:bookmarkStart w:id="2869" w:name="_Toc171249133"/>
              <w:bookmarkStart w:id="2870" w:name="_Toc172973383"/>
              <w:bookmarkStart w:id="2871" w:name="_Toc172973801"/>
              <w:bookmarkStart w:id="2872" w:name="_Toc172974018"/>
              <w:bookmarkStart w:id="2873" w:name="_Toc172974235"/>
              <w:bookmarkEnd w:id="2861"/>
              <w:bookmarkEnd w:id="2862"/>
              <w:bookmarkEnd w:id="2863"/>
              <w:bookmarkEnd w:id="2864"/>
              <w:bookmarkEnd w:id="2865"/>
              <w:bookmarkEnd w:id="2866"/>
              <w:bookmarkEnd w:id="2867"/>
              <w:bookmarkEnd w:id="2868"/>
              <w:bookmarkEnd w:id="2869"/>
              <w:bookmarkEnd w:id="2870"/>
              <w:bookmarkEnd w:id="2871"/>
              <w:bookmarkEnd w:id="2872"/>
              <w:bookmarkEnd w:id="2873"/>
            </w:del>
          </w:p>
        </w:tc>
        <w:tc>
          <w:tcPr>
            <w:tcW w:w="40" w:type="dxa"/>
            <w:tcBorders>
              <w:top w:val="single" w:sz="8" w:space="0" w:color="000000"/>
              <w:left w:val="single" w:sz="8" w:space="0" w:color="000000"/>
              <w:bottom w:val="single" w:sz="8" w:space="0" w:color="000000"/>
              <w:right w:val="single" w:sz="8" w:space="0" w:color="000000"/>
            </w:tcBorders>
            <w:shd w:val="clear" w:color="auto" w:fill="F6F6EF"/>
            <w:tcPrChange w:id="2874" w:author="Ân Duy" w:date="2024-06-19T17:49:00Z">
              <w:tcPr>
                <w:tcW w:w="500" w:type="dxa"/>
                <w:gridSpan w:val="2"/>
                <w:tcBorders>
                  <w:top w:val="single" w:sz="8" w:space="0" w:color="000000"/>
                  <w:left w:val="single" w:sz="8" w:space="0" w:color="000000"/>
                  <w:bottom w:val="single" w:sz="8" w:space="0" w:color="000000"/>
                  <w:right w:val="single" w:sz="8" w:space="0" w:color="000000"/>
                </w:tcBorders>
                <w:shd w:val="clear" w:color="auto" w:fill="F6F6EF"/>
              </w:tcPr>
            </w:tcPrChange>
          </w:tcPr>
          <w:p w14:paraId="4E483C10" w14:textId="781ED784" w:rsidR="00120AC4" w:rsidRPr="00591738" w:rsidDel="00591738" w:rsidRDefault="00120AC4">
            <w:pPr>
              <w:rPr>
                <w:del w:id="2875" w:author="Ân Duy" w:date="2024-06-19T17:50:00Z"/>
                <w:rPrChange w:id="2876" w:author="Ân Duy" w:date="2024-06-19T17:48:00Z">
                  <w:rPr>
                    <w:del w:id="2877" w:author="Ân Duy" w:date="2024-06-19T17:50:00Z"/>
                  </w:rPr>
                </w:rPrChange>
              </w:rPr>
              <w:pPrChange w:id="2878" w:author="Ân Duy" w:date="2024-06-19T17:49:00Z">
                <w:pPr>
                  <w:pStyle w:val="ThngthngWeb"/>
                  <w:spacing w:before="0" w:beforeAutospacing="0" w:after="0" w:afterAutospacing="0"/>
                  <w:jc w:val="center"/>
                </w:pPr>
              </w:pPrChange>
            </w:pPr>
            <w:bookmarkStart w:id="2879" w:name="_Toc169714514"/>
            <w:bookmarkStart w:id="2880" w:name="_Toc171236186"/>
            <w:bookmarkStart w:id="2881" w:name="_Toc171236580"/>
            <w:bookmarkStart w:id="2882" w:name="_Toc171236980"/>
            <w:bookmarkStart w:id="2883" w:name="_Toc171237374"/>
            <w:bookmarkStart w:id="2884" w:name="_Toc171248151"/>
            <w:bookmarkStart w:id="2885" w:name="_Toc171248708"/>
            <w:bookmarkStart w:id="2886" w:name="_Toc171248921"/>
            <w:bookmarkStart w:id="2887" w:name="_Toc171249134"/>
            <w:bookmarkStart w:id="2888" w:name="_Toc172973384"/>
            <w:bookmarkStart w:id="2889" w:name="_Toc172973802"/>
            <w:bookmarkStart w:id="2890" w:name="_Toc172974019"/>
            <w:bookmarkStart w:id="2891" w:name="_Toc172974236"/>
            <w:bookmarkEnd w:id="2879"/>
            <w:bookmarkEnd w:id="2880"/>
            <w:bookmarkEnd w:id="2881"/>
            <w:bookmarkEnd w:id="2882"/>
            <w:bookmarkEnd w:id="2883"/>
            <w:bookmarkEnd w:id="2884"/>
            <w:bookmarkEnd w:id="2885"/>
            <w:bookmarkEnd w:id="2886"/>
            <w:bookmarkEnd w:id="2887"/>
            <w:bookmarkEnd w:id="2888"/>
            <w:bookmarkEnd w:id="2889"/>
            <w:bookmarkEnd w:id="2890"/>
            <w:bookmarkEnd w:id="2891"/>
          </w:p>
        </w:tc>
        <w:bookmarkStart w:id="2892" w:name="_Toc169714515"/>
        <w:bookmarkStart w:id="2893" w:name="_Toc171236187"/>
        <w:bookmarkStart w:id="2894" w:name="_Toc171236581"/>
        <w:bookmarkStart w:id="2895" w:name="_Toc171236981"/>
        <w:bookmarkStart w:id="2896" w:name="_Toc171237375"/>
        <w:bookmarkStart w:id="2897" w:name="_Toc171248152"/>
        <w:bookmarkStart w:id="2898" w:name="_Toc171248709"/>
        <w:bookmarkStart w:id="2899" w:name="_Toc171248922"/>
        <w:bookmarkStart w:id="2900" w:name="_Toc171249135"/>
        <w:bookmarkStart w:id="2901" w:name="_Toc172973385"/>
        <w:bookmarkStart w:id="2902" w:name="_Toc172973803"/>
        <w:bookmarkStart w:id="2903" w:name="_Toc172974020"/>
        <w:bookmarkStart w:id="2904" w:name="_Toc172974237"/>
        <w:bookmarkEnd w:id="2892"/>
        <w:bookmarkEnd w:id="2893"/>
        <w:bookmarkEnd w:id="2894"/>
        <w:bookmarkEnd w:id="2895"/>
        <w:bookmarkEnd w:id="2896"/>
        <w:bookmarkEnd w:id="2897"/>
        <w:bookmarkEnd w:id="2898"/>
        <w:bookmarkEnd w:id="2899"/>
        <w:bookmarkEnd w:id="2900"/>
        <w:bookmarkEnd w:id="2901"/>
        <w:bookmarkEnd w:id="2902"/>
        <w:bookmarkEnd w:id="2903"/>
        <w:bookmarkEnd w:id="2904"/>
      </w:tr>
      <w:tr w:rsidR="00591738" w:rsidRPr="005E637B" w:rsidDel="00591738" w14:paraId="0D6C930F" w14:textId="68526C5A" w:rsidTr="008C7312">
        <w:trPr>
          <w:trHeight w:val="20"/>
          <w:del w:id="2905" w:author="Ân Duy" w:date="2024-06-19T17:50:00Z"/>
          <w:trPrChange w:id="2906" w:author="Ân Duy" w:date="2024-06-19T17:49:00Z">
            <w:trPr>
              <w:trHeight w:val="20"/>
            </w:trPr>
          </w:trPrChange>
        </w:trPr>
        <w:tc>
          <w:tcPr>
            <w:tcW w:w="609"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Change w:id="2907" w:author="Ân Duy" w:date="2024-06-19T17:49:00Z">
              <w:tcPr>
                <w:tcW w:w="609"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tcPrChange>
          </w:tcPr>
          <w:p w14:paraId="404C6B84" w14:textId="56E9F90E" w:rsidR="00120AC4" w:rsidRPr="00591738" w:rsidDel="00591738" w:rsidRDefault="00120AC4">
            <w:pPr>
              <w:rPr>
                <w:del w:id="2908" w:author="Ân Duy" w:date="2024-06-19T17:50:00Z"/>
                <w:rPrChange w:id="2909" w:author="Ân Duy" w:date="2024-06-19T17:48:00Z">
                  <w:rPr>
                    <w:del w:id="2910" w:author="Ân Duy" w:date="2024-06-19T17:50:00Z"/>
                  </w:rPr>
                </w:rPrChange>
              </w:rPr>
              <w:pPrChange w:id="2911" w:author="Ân Duy" w:date="2024-06-19T17:49:00Z">
                <w:pPr>
                  <w:pStyle w:val="ThngthngWeb"/>
                  <w:spacing w:before="0" w:beforeAutospacing="0" w:after="0" w:afterAutospacing="0"/>
                  <w:jc w:val="center"/>
                </w:pPr>
              </w:pPrChange>
            </w:pPr>
            <w:del w:id="2912" w:author="Ân Duy" w:date="2024-06-19T17:50:00Z">
              <w:r w:rsidRPr="00591738" w:rsidDel="00591738">
                <w:delText>3</w:delText>
              </w:r>
              <w:bookmarkStart w:id="2913" w:name="_Toc169714516"/>
              <w:bookmarkStart w:id="2914" w:name="_Toc171236188"/>
              <w:bookmarkStart w:id="2915" w:name="_Toc171236582"/>
              <w:bookmarkStart w:id="2916" w:name="_Toc171236982"/>
              <w:bookmarkStart w:id="2917" w:name="_Toc171237376"/>
              <w:bookmarkStart w:id="2918" w:name="_Toc171248153"/>
              <w:bookmarkStart w:id="2919" w:name="_Toc171248710"/>
              <w:bookmarkStart w:id="2920" w:name="_Toc171248923"/>
              <w:bookmarkStart w:id="2921" w:name="_Toc171249136"/>
              <w:bookmarkStart w:id="2922" w:name="_Toc172973386"/>
              <w:bookmarkStart w:id="2923" w:name="_Toc172973804"/>
              <w:bookmarkStart w:id="2924" w:name="_Toc172974021"/>
              <w:bookmarkStart w:id="2925" w:name="_Toc172974238"/>
              <w:bookmarkEnd w:id="2913"/>
              <w:bookmarkEnd w:id="2914"/>
              <w:bookmarkEnd w:id="2915"/>
              <w:bookmarkEnd w:id="2916"/>
              <w:bookmarkEnd w:id="2917"/>
              <w:bookmarkEnd w:id="2918"/>
              <w:bookmarkEnd w:id="2919"/>
              <w:bookmarkEnd w:id="2920"/>
              <w:bookmarkEnd w:id="2921"/>
              <w:bookmarkEnd w:id="2922"/>
              <w:bookmarkEnd w:id="2923"/>
              <w:bookmarkEnd w:id="2924"/>
              <w:bookmarkEnd w:id="2925"/>
            </w:del>
          </w:p>
        </w:tc>
        <w:tc>
          <w:tcPr>
            <w:tcW w:w="2211"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Change w:id="2926" w:author="Ân Duy" w:date="2024-06-19T17:49:00Z">
              <w:tcPr>
                <w:tcW w:w="1508"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tcPrChange>
          </w:tcPr>
          <w:p w14:paraId="4EC5770D" w14:textId="7EA45B74" w:rsidR="00120AC4" w:rsidRPr="00591738" w:rsidDel="00591738" w:rsidRDefault="00120AC4">
            <w:pPr>
              <w:rPr>
                <w:del w:id="2927" w:author="Ân Duy" w:date="2024-06-19T17:50:00Z"/>
                <w:rPrChange w:id="2928" w:author="Ân Duy" w:date="2024-06-19T17:48:00Z">
                  <w:rPr>
                    <w:del w:id="2929" w:author="Ân Duy" w:date="2024-06-19T17:50:00Z"/>
                  </w:rPr>
                </w:rPrChange>
              </w:rPr>
              <w:pPrChange w:id="2930" w:author="Ân Duy" w:date="2024-06-19T17:49:00Z">
                <w:pPr>
                  <w:pStyle w:val="ThngthngWeb"/>
                  <w:spacing w:before="0" w:beforeAutospacing="0" w:after="0" w:afterAutospacing="0"/>
                  <w:jc w:val="center"/>
                </w:pPr>
              </w:pPrChange>
            </w:pPr>
            <w:del w:id="2931" w:author="Ân Duy" w:date="2024-06-19T17:18:00Z">
              <w:r w:rsidRPr="00591738" w:rsidDel="00591738">
                <w:rPr>
                  <w:color w:val="000000"/>
                  <w:lang w:val="vi-VN"/>
                  <w:rPrChange w:id="2932" w:author="Ân Duy" w:date="2024-06-19T17:48:00Z">
                    <w:rPr>
                      <w:color w:val="000000"/>
                      <w:lang w:val="vi-VN"/>
                    </w:rPr>
                  </w:rPrChange>
                </w:rPr>
                <w:delText>NgayDat</w:delText>
              </w:r>
            </w:del>
            <w:bookmarkStart w:id="2933" w:name="_Toc169714517"/>
            <w:bookmarkStart w:id="2934" w:name="_Toc171236189"/>
            <w:bookmarkStart w:id="2935" w:name="_Toc171236583"/>
            <w:bookmarkStart w:id="2936" w:name="_Toc171236983"/>
            <w:bookmarkStart w:id="2937" w:name="_Toc171237377"/>
            <w:bookmarkStart w:id="2938" w:name="_Toc171248154"/>
            <w:bookmarkStart w:id="2939" w:name="_Toc171248711"/>
            <w:bookmarkStart w:id="2940" w:name="_Toc171248924"/>
            <w:bookmarkStart w:id="2941" w:name="_Toc171249137"/>
            <w:bookmarkStart w:id="2942" w:name="_Toc172973387"/>
            <w:bookmarkStart w:id="2943" w:name="_Toc172973805"/>
            <w:bookmarkStart w:id="2944" w:name="_Toc172974022"/>
            <w:bookmarkStart w:id="2945" w:name="_Toc172974239"/>
            <w:bookmarkEnd w:id="2933"/>
            <w:bookmarkEnd w:id="2934"/>
            <w:bookmarkEnd w:id="2935"/>
            <w:bookmarkEnd w:id="2936"/>
            <w:bookmarkEnd w:id="2937"/>
            <w:bookmarkEnd w:id="2938"/>
            <w:bookmarkEnd w:id="2939"/>
            <w:bookmarkEnd w:id="2940"/>
            <w:bookmarkEnd w:id="2941"/>
            <w:bookmarkEnd w:id="2942"/>
            <w:bookmarkEnd w:id="2943"/>
            <w:bookmarkEnd w:id="2944"/>
            <w:bookmarkEnd w:id="2945"/>
          </w:p>
        </w:tc>
        <w:tc>
          <w:tcPr>
            <w:tcW w:w="1697"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Change w:id="2946" w:author="Ân Duy" w:date="2024-06-19T17:49:00Z">
              <w:tcPr>
                <w:tcW w:w="3414" w:type="dxa"/>
                <w:gridSpan w:val="4"/>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tcPrChange>
          </w:tcPr>
          <w:p w14:paraId="08750E3C" w14:textId="22F86DFF" w:rsidR="00120AC4" w:rsidRPr="00591738" w:rsidDel="00591738" w:rsidRDefault="00120AC4">
            <w:pPr>
              <w:rPr>
                <w:del w:id="2947" w:author="Ân Duy" w:date="2024-06-19T17:50:00Z"/>
              </w:rPr>
              <w:pPrChange w:id="2948" w:author="Ân Duy" w:date="2024-06-19T17:49:00Z">
                <w:pPr>
                  <w:jc w:val="center"/>
                </w:pPr>
              </w:pPrChange>
            </w:pPr>
            <w:del w:id="2949" w:author="Ân Duy" w:date="2024-06-19T17:47:00Z">
              <w:r w:rsidRPr="00591738" w:rsidDel="00591738">
                <w:delText>Date</w:delText>
              </w:r>
            </w:del>
            <w:bookmarkStart w:id="2950" w:name="_Toc169714518"/>
            <w:bookmarkStart w:id="2951" w:name="_Toc171236190"/>
            <w:bookmarkStart w:id="2952" w:name="_Toc171236584"/>
            <w:bookmarkStart w:id="2953" w:name="_Toc171236984"/>
            <w:bookmarkStart w:id="2954" w:name="_Toc171237378"/>
            <w:bookmarkStart w:id="2955" w:name="_Toc171248155"/>
            <w:bookmarkStart w:id="2956" w:name="_Toc171248712"/>
            <w:bookmarkStart w:id="2957" w:name="_Toc171248925"/>
            <w:bookmarkStart w:id="2958" w:name="_Toc171249138"/>
            <w:bookmarkStart w:id="2959" w:name="_Toc172973388"/>
            <w:bookmarkStart w:id="2960" w:name="_Toc172973806"/>
            <w:bookmarkStart w:id="2961" w:name="_Toc172974023"/>
            <w:bookmarkStart w:id="2962" w:name="_Toc172974240"/>
            <w:bookmarkEnd w:id="2950"/>
            <w:bookmarkEnd w:id="2951"/>
            <w:bookmarkEnd w:id="2952"/>
            <w:bookmarkEnd w:id="2953"/>
            <w:bookmarkEnd w:id="2954"/>
            <w:bookmarkEnd w:id="2955"/>
            <w:bookmarkEnd w:id="2956"/>
            <w:bookmarkEnd w:id="2957"/>
            <w:bookmarkEnd w:id="2958"/>
            <w:bookmarkEnd w:id="2959"/>
            <w:bookmarkEnd w:id="2960"/>
            <w:bookmarkEnd w:id="2961"/>
            <w:bookmarkEnd w:id="2962"/>
          </w:p>
        </w:tc>
        <w:tc>
          <w:tcPr>
            <w:tcW w:w="141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Change w:id="2963" w:author="Ân Duy" w:date="2024-06-19T17:49:00Z">
              <w:tcPr>
                <w:tcW w:w="768" w:type="dxa"/>
                <w:gridSpan w:val="2"/>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tcPrChange>
          </w:tcPr>
          <w:p w14:paraId="0DAFC57A" w14:textId="3E6ADA56" w:rsidR="00120AC4" w:rsidRPr="00591738" w:rsidDel="00591738" w:rsidRDefault="00120AC4">
            <w:pPr>
              <w:rPr>
                <w:del w:id="2964" w:author="Ân Duy" w:date="2024-06-19T17:50:00Z"/>
              </w:rPr>
              <w:pPrChange w:id="2965" w:author="Ân Duy" w:date="2024-06-19T17:49:00Z">
                <w:pPr>
                  <w:jc w:val="center"/>
                </w:pPr>
              </w:pPrChange>
            </w:pPr>
            <w:bookmarkStart w:id="2966" w:name="_Toc169714519"/>
            <w:bookmarkStart w:id="2967" w:name="_Toc171236191"/>
            <w:bookmarkStart w:id="2968" w:name="_Toc171236585"/>
            <w:bookmarkStart w:id="2969" w:name="_Toc171236985"/>
            <w:bookmarkStart w:id="2970" w:name="_Toc171237379"/>
            <w:bookmarkStart w:id="2971" w:name="_Toc171248156"/>
            <w:bookmarkStart w:id="2972" w:name="_Toc171248713"/>
            <w:bookmarkStart w:id="2973" w:name="_Toc171248926"/>
            <w:bookmarkStart w:id="2974" w:name="_Toc171249139"/>
            <w:bookmarkStart w:id="2975" w:name="_Toc172973389"/>
            <w:bookmarkStart w:id="2976" w:name="_Toc172973807"/>
            <w:bookmarkStart w:id="2977" w:name="_Toc172974024"/>
            <w:bookmarkStart w:id="2978" w:name="_Toc172974241"/>
            <w:bookmarkEnd w:id="2966"/>
            <w:bookmarkEnd w:id="2967"/>
            <w:bookmarkEnd w:id="2968"/>
            <w:bookmarkEnd w:id="2969"/>
            <w:bookmarkEnd w:id="2970"/>
            <w:bookmarkEnd w:id="2971"/>
            <w:bookmarkEnd w:id="2972"/>
            <w:bookmarkEnd w:id="2973"/>
            <w:bookmarkEnd w:id="2974"/>
            <w:bookmarkEnd w:id="2975"/>
            <w:bookmarkEnd w:id="2976"/>
            <w:bookmarkEnd w:id="2977"/>
            <w:bookmarkEnd w:id="2978"/>
          </w:p>
        </w:tc>
        <w:tc>
          <w:tcPr>
            <w:tcW w:w="1307"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Change w:id="2979" w:author="Ân Duy" w:date="2024-06-19T17:49:00Z">
              <w:tcPr>
                <w:tcW w:w="955" w:type="dxa"/>
                <w:gridSpan w:val="2"/>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tcPrChange>
          </w:tcPr>
          <w:p w14:paraId="2B379D35" w14:textId="4FF2CE70" w:rsidR="00120AC4" w:rsidRPr="00591738" w:rsidDel="00591738" w:rsidRDefault="00120AC4">
            <w:pPr>
              <w:rPr>
                <w:del w:id="2980" w:author="Ân Duy" w:date="2024-06-19T17:50:00Z"/>
              </w:rPr>
              <w:pPrChange w:id="2981" w:author="Ân Duy" w:date="2024-06-19T17:49:00Z">
                <w:pPr>
                  <w:jc w:val="center"/>
                </w:pPr>
              </w:pPrChange>
            </w:pPr>
            <w:del w:id="2982" w:author="Ân Duy" w:date="2024-06-19T17:50:00Z">
              <w:r w:rsidRPr="00591738" w:rsidDel="00591738">
                <w:delText>Không</w:delText>
              </w:r>
              <w:bookmarkStart w:id="2983" w:name="_Toc169714520"/>
              <w:bookmarkStart w:id="2984" w:name="_Toc171236192"/>
              <w:bookmarkStart w:id="2985" w:name="_Toc171236586"/>
              <w:bookmarkStart w:id="2986" w:name="_Toc171236986"/>
              <w:bookmarkStart w:id="2987" w:name="_Toc171237380"/>
              <w:bookmarkStart w:id="2988" w:name="_Toc171248157"/>
              <w:bookmarkStart w:id="2989" w:name="_Toc171248714"/>
              <w:bookmarkStart w:id="2990" w:name="_Toc171248927"/>
              <w:bookmarkStart w:id="2991" w:name="_Toc171249140"/>
              <w:bookmarkStart w:id="2992" w:name="_Toc172973390"/>
              <w:bookmarkStart w:id="2993" w:name="_Toc172973808"/>
              <w:bookmarkStart w:id="2994" w:name="_Toc172974025"/>
              <w:bookmarkStart w:id="2995" w:name="_Toc172974242"/>
              <w:bookmarkEnd w:id="2983"/>
              <w:bookmarkEnd w:id="2984"/>
              <w:bookmarkEnd w:id="2985"/>
              <w:bookmarkEnd w:id="2986"/>
              <w:bookmarkEnd w:id="2987"/>
              <w:bookmarkEnd w:id="2988"/>
              <w:bookmarkEnd w:id="2989"/>
              <w:bookmarkEnd w:id="2990"/>
              <w:bookmarkEnd w:id="2991"/>
              <w:bookmarkEnd w:id="2992"/>
              <w:bookmarkEnd w:id="2993"/>
              <w:bookmarkEnd w:id="2994"/>
              <w:bookmarkEnd w:id="2995"/>
            </w:del>
          </w:p>
        </w:tc>
        <w:tc>
          <w:tcPr>
            <w:tcW w:w="1492"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Change w:id="2996" w:author="Ân Duy" w:date="2024-06-19T17:49:00Z">
              <w:tcPr>
                <w:tcW w:w="1495" w:type="dxa"/>
                <w:gridSpan w:val="2"/>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tcPrChange>
          </w:tcPr>
          <w:p w14:paraId="0F96C376" w14:textId="30E688DD" w:rsidR="00120AC4" w:rsidRPr="00591738" w:rsidDel="00591738" w:rsidRDefault="00120AC4">
            <w:pPr>
              <w:rPr>
                <w:del w:id="2997" w:author="Ân Duy" w:date="2024-06-19T17:50:00Z"/>
              </w:rPr>
              <w:pPrChange w:id="2998" w:author="Ân Duy" w:date="2024-06-19T17:49:00Z">
                <w:pPr>
                  <w:jc w:val="center"/>
                </w:pPr>
              </w:pPrChange>
            </w:pPr>
            <w:bookmarkStart w:id="2999" w:name="_Toc169714521"/>
            <w:bookmarkStart w:id="3000" w:name="_Toc171236193"/>
            <w:bookmarkStart w:id="3001" w:name="_Toc171236587"/>
            <w:bookmarkStart w:id="3002" w:name="_Toc171236987"/>
            <w:bookmarkStart w:id="3003" w:name="_Toc171237381"/>
            <w:bookmarkStart w:id="3004" w:name="_Toc171248158"/>
            <w:bookmarkStart w:id="3005" w:name="_Toc171248715"/>
            <w:bookmarkStart w:id="3006" w:name="_Toc171248928"/>
            <w:bookmarkStart w:id="3007" w:name="_Toc171249141"/>
            <w:bookmarkStart w:id="3008" w:name="_Toc172973391"/>
            <w:bookmarkStart w:id="3009" w:name="_Toc172973809"/>
            <w:bookmarkStart w:id="3010" w:name="_Toc172974026"/>
            <w:bookmarkStart w:id="3011" w:name="_Toc172974243"/>
            <w:bookmarkEnd w:id="2999"/>
            <w:bookmarkEnd w:id="3000"/>
            <w:bookmarkEnd w:id="3001"/>
            <w:bookmarkEnd w:id="3002"/>
            <w:bookmarkEnd w:id="3003"/>
            <w:bookmarkEnd w:id="3004"/>
            <w:bookmarkEnd w:id="3005"/>
            <w:bookmarkEnd w:id="3006"/>
            <w:bookmarkEnd w:id="3007"/>
            <w:bookmarkEnd w:id="3008"/>
            <w:bookmarkEnd w:id="3009"/>
            <w:bookmarkEnd w:id="3010"/>
            <w:bookmarkEnd w:id="3011"/>
          </w:p>
        </w:tc>
        <w:tc>
          <w:tcPr>
            <w:tcW w:w="940"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Change w:id="3012" w:author="Ân Duy" w:date="2024-06-19T17:49:00Z">
              <w:tcPr>
                <w:tcW w:w="942" w:type="dxa"/>
                <w:gridSpan w:val="2"/>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tcPrChange>
          </w:tcPr>
          <w:p w14:paraId="25D54B1A" w14:textId="59740609" w:rsidR="00120AC4" w:rsidRPr="00591738" w:rsidDel="00591738" w:rsidRDefault="00120AC4">
            <w:pPr>
              <w:rPr>
                <w:del w:id="3013" w:author="Ân Duy" w:date="2024-06-19T17:50:00Z"/>
                <w:rPrChange w:id="3014" w:author="Ân Duy" w:date="2024-06-19T17:48:00Z">
                  <w:rPr>
                    <w:del w:id="3015" w:author="Ân Duy" w:date="2024-06-19T17:50:00Z"/>
                  </w:rPr>
                </w:rPrChange>
              </w:rPr>
              <w:pPrChange w:id="3016" w:author="Ân Duy" w:date="2024-06-19T17:49:00Z">
                <w:pPr>
                  <w:pStyle w:val="ThngthngWeb"/>
                  <w:spacing w:before="0" w:beforeAutospacing="0" w:after="0" w:afterAutospacing="0"/>
                  <w:jc w:val="center"/>
                </w:pPr>
              </w:pPrChange>
            </w:pPr>
            <w:del w:id="3017" w:author="Ân Duy" w:date="2024-06-19T17:50:00Z">
              <w:r w:rsidRPr="0094260E" w:rsidDel="00591738">
                <w:delText>Không</w:delText>
              </w:r>
              <w:bookmarkStart w:id="3018" w:name="_Toc169714522"/>
              <w:bookmarkStart w:id="3019" w:name="_Toc171236194"/>
              <w:bookmarkStart w:id="3020" w:name="_Toc171236588"/>
              <w:bookmarkStart w:id="3021" w:name="_Toc171236988"/>
              <w:bookmarkStart w:id="3022" w:name="_Toc171237382"/>
              <w:bookmarkStart w:id="3023" w:name="_Toc171248159"/>
              <w:bookmarkStart w:id="3024" w:name="_Toc171248716"/>
              <w:bookmarkStart w:id="3025" w:name="_Toc171248929"/>
              <w:bookmarkStart w:id="3026" w:name="_Toc171249142"/>
              <w:bookmarkStart w:id="3027" w:name="_Toc172973392"/>
              <w:bookmarkStart w:id="3028" w:name="_Toc172973810"/>
              <w:bookmarkStart w:id="3029" w:name="_Toc172974027"/>
              <w:bookmarkStart w:id="3030" w:name="_Toc172974244"/>
              <w:bookmarkEnd w:id="3018"/>
              <w:bookmarkEnd w:id="3019"/>
              <w:bookmarkEnd w:id="3020"/>
              <w:bookmarkEnd w:id="3021"/>
              <w:bookmarkEnd w:id="3022"/>
              <w:bookmarkEnd w:id="3023"/>
              <w:bookmarkEnd w:id="3024"/>
              <w:bookmarkEnd w:id="3025"/>
              <w:bookmarkEnd w:id="3026"/>
              <w:bookmarkEnd w:id="3027"/>
              <w:bookmarkEnd w:id="3028"/>
              <w:bookmarkEnd w:id="3029"/>
              <w:bookmarkEnd w:id="3030"/>
            </w:del>
          </w:p>
        </w:tc>
        <w:tc>
          <w:tcPr>
            <w:tcW w:w="40" w:type="dxa"/>
            <w:tcBorders>
              <w:top w:val="single" w:sz="8" w:space="0" w:color="000000"/>
              <w:left w:val="single" w:sz="8" w:space="0" w:color="000000"/>
              <w:bottom w:val="single" w:sz="8" w:space="0" w:color="000000"/>
              <w:right w:val="single" w:sz="8" w:space="0" w:color="000000"/>
            </w:tcBorders>
            <w:shd w:val="clear" w:color="auto" w:fill="F6F6EF"/>
            <w:tcPrChange w:id="3031" w:author="Ân Duy" w:date="2024-06-19T17:49:00Z">
              <w:tcPr>
                <w:tcW w:w="500" w:type="dxa"/>
                <w:gridSpan w:val="2"/>
                <w:tcBorders>
                  <w:top w:val="single" w:sz="8" w:space="0" w:color="000000"/>
                  <w:left w:val="single" w:sz="8" w:space="0" w:color="000000"/>
                  <w:bottom w:val="single" w:sz="8" w:space="0" w:color="000000"/>
                  <w:right w:val="single" w:sz="8" w:space="0" w:color="000000"/>
                </w:tcBorders>
                <w:shd w:val="clear" w:color="auto" w:fill="F6F6EF"/>
              </w:tcPr>
            </w:tcPrChange>
          </w:tcPr>
          <w:p w14:paraId="02AEF7FF" w14:textId="53185A70" w:rsidR="00120AC4" w:rsidRPr="00591738" w:rsidDel="00591738" w:rsidRDefault="00120AC4">
            <w:pPr>
              <w:rPr>
                <w:del w:id="3032" w:author="Ân Duy" w:date="2024-06-19T17:50:00Z"/>
                <w:rPrChange w:id="3033" w:author="Ân Duy" w:date="2024-06-19T17:48:00Z">
                  <w:rPr>
                    <w:del w:id="3034" w:author="Ân Duy" w:date="2024-06-19T17:50:00Z"/>
                  </w:rPr>
                </w:rPrChange>
              </w:rPr>
              <w:pPrChange w:id="3035" w:author="Ân Duy" w:date="2024-06-19T17:49:00Z">
                <w:pPr>
                  <w:pStyle w:val="ThngthngWeb"/>
                  <w:spacing w:before="0" w:beforeAutospacing="0" w:after="0" w:afterAutospacing="0"/>
                  <w:jc w:val="center"/>
                </w:pPr>
              </w:pPrChange>
            </w:pPr>
            <w:bookmarkStart w:id="3036" w:name="_Toc169714523"/>
            <w:bookmarkStart w:id="3037" w:name="_Toc171236195"/>
            <w:bookmarkStart w:id="3038" w:name="_Toc171236589"/>
            <w:bookmarkStart w:id="3039" w:name="_Toc171236989"/>
            <w:bookmarkStart w:id="3040" w:name="_Toc171237383"/>
            <w:bookmarkStart w:id="3041" w:name="_Toc171248160"/>
            <w:bookmarkStart w:id="3042" w:name="_Toc171248717"/>
            <w:bookmarkStart w:id="3043" w:name="_Toc171248930"/>
            <w:bookmarkStart w:id="3044" w:name="_Toc171249143"/>
            <w:bookmarkStart w:id="3045" w:name="_Toc172973393"/>
            <w:bookmarkStart w:id="3046" w:name="_Toc172973811"/>
            <w:bookmarkStart w:id="3047" w:name="_Toc172974028"/>
            <w:bookmarkStart w:id="3048" w:name="_Toc172974245"/>
            <w:bookmarkEnd w:id="3036"/>
            <w:bookmarkEnd w:id="3037"/>
            <w:bookmarkEnd w:id="3038"/>
            <w:bookmarkEnd w:id="3039"/>
            <w:bookmarkEnd w:id="3040"/>
            <w:bookmarkEnd w:id="3041"/>
            <w:bookmarkEnd w:id="3042"/>
            <w:bookmarkEnd w:id="3043"/>
            <w:bookmarkEnd w:id="3044"/>
            <w:bookmarkEnd w:id="3045"/>
            <w:bookmarkEnd w:id="3046"/>
            <w:bookmarkEnd w:id="3047"/>
            <w:bookmarkEnd w:id="3048"/>
          </w:p>
        </w:tc>
        <w:bookmarkStart w:id="3049" w:name="_Toc169714524"/>
        <w:bookmarkStart w:id="3050" w:name="_Toc171236196"/>
        <w:bookmarkStart w:id="3051" w:name="_Toc171236590"/>
        <w:bookmarkStart w:id="3052" w:name="_Toc171236990"/>
        <w:bookmarkStart w:id="3053" w:name="_Toc171237384"/>
        <w:bookmarkStart w:id="3054" w:name="_Toc171248161"/>
        <w:bookmarkStart w:id="3055" w:name="_Toc171248718"/>
        <w:bookmarkStart w:id="3056" w:name="_Toc171248931"/>
        <w:bookmarkStart w:id="3057" w:name="_Toc171249144"/>
        <w:bookmarkStart w:id="3058" w:name="_Toc172973394"/>
        <w:bookmarkStart w:id="3059" w:name="_Toc172973812"/>
        <w:bookmarkStart w:id="3060" w:name="_Toc172974029"/>
        <w:bookmarkStart w:id="3061" w:name="_Toc172974246"/>
        <w:bookmarkEnd w:id="3049"/>
        <w:bookmarkEnd w:id="3050"/>
        <w:bookmarkEnd w:id="3051"/>
        <w:bookmarkEnd w:id="3052"/>
        <w:bookmarkEnd w:id="3053"/>
        <w:bookmarkEnd w:id="3054"/>
        <w:bookmarkEnd w:id="3055"/>
        <w:bookmarkEnd w:id="3056"/>
        <w:bookmarkEnd w:id="3057"/>
        <w:bookmarkEnd w:id="3058"/>
        <w:bookmarkEnd w:id="3059"/>
        <w:bookmarkEnd w:id="3060"/>
        <w:bookmarkEnd w:id="3061"/>
      </w:tr>
      <w:tr w:rsidR="00591738" w:rsidRPr="005E637B" w:rsidDel="00591738" w14:paraId="515A768B" w14:textId="4A4B8586" w:rsidTr="008C7312">
        <w:trPr>
          <w:trHeight w:val="20"/>
          <w:del w:id="3062" w:author="Ân Duy" w:date="2024-06-19T17:50:00Z"/>
          <w:trPrChange w:id="3063" w:author="Ân Duy" w:date="2024-06-19T17:49:00Z">
            <w:trPr>
              <w:trHeight w:val="20"/>
            </w:trPr>
          </w:trPrChange>
        </w:trPr>
        <w:tc>
          <w:tcPr>
            <w:tcW w:w="609"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Change w:id="3064" w:author="Ân Duy" w:date="2024-06-19T17:49:00Z">
              <w:tcPr>
                <w:tcW w:w="609"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tcPrChange>
          </w:tcPr>
          <w:p w14:paraId="19525A61" w14:textId="36111F1A" w:rsidR="00120AC4" w:rsidRPr="00591738" w:rsidDel="00591738" w:rsidRDefault="00120AC4">
            <w:pPr>
              <w:rPr>
                <w:del w:id="3065" w:author="Ân Duy" w:date="2024-06-19T17:50:00Z"/>
                <w:rPrChange w:id="3066" w:author="Ân Duy" w:date="2024-06-19T17:48:00Z">
                  <w:rPr>
                    <w:del w:id="3067" w:author="Ân Duy" w:date="2024-06-19T17:50:00Z"/>
                  </w:rPr>
                </w:rPrChange>
              </w:rPr>
              <w:pPrChange w:id="3068" w:author="Ân Duy" w:date="2024-06-19T17:49:00Z">
                <w:pPr>
                  <w:pStyle w:val="ThngthngWeb"/>
                  <w:spacing w:before="0" w:beforeAutospacing="0" w:after="0" w:afterAutospacing="0"/>
                  <w:jc w:val="center"/>
                </w:pPr>
              </w:pPrChange>
            </w:pPr>
            <w:del w:id="3069" w:author="Ân Duy" w:date="2024-06-19T17:50:00Z">
              <w:r w:rsidRPr="00591738" w:rsidDel="00591738">
                <w:delText>4</w:delText>
              </w:r>
              <w:bookmarkStart w:id="3070" w:name="_Toc169714525"/>
              <w:bookmarkStart w:id="3071" w:name="_Toc171236197"/>
              <w:bookmarkStart w:id="3072" w:name="_Toc171236591"/>
              <w:bookmarkStart w:id="3073" w:name="_Toc171236991"/>
              <w:bookmarkStart w:id="3074" w:name="_Toc171237385"/>
              <w:bookmarkStart w:id="3075" w:name="_Toc171248162"/>
              <w:bookmarkStart w:id="3076" w:name="_Toc171248719"/>
              <w:bookmarkStart w:id="3077" w:name="_Toc171248932"/>
              <w:bookmarkStart w:id="3078" w:name="_Toc171249145"/>
              <w:bookmarkStart w:id="3079" w:name="_Toc172973395"/>
              <w:bookmarkStart w:id="3080" w:name="_Toc172973813"/>
              <w:bookmarkStart w:id="3081" w:name="_Toc172974030"/>
              <w:bookmarkStart w:id="3082" w:name="_Toc172974247"/>
              <w:bookmarkEnd w:id="3070"/>
              <w:bookmarkEnd w:id="3071"/>
              <w:bookmarkEnd w:id="3072"/>
              <w:bookmarkEnd w:id="3073"/>
              <w:bookmarkEnd w:id="3074"/>
              <w:bookmarkEnd w:id="3075"/>
              <w:bookmarkEnd w:id="3076"/>
              <w:bookmarkEnd w:id="3077"/>
              <w:bookmarkEnd w:id="3078"/>
              <w:bookmarkEnd w:id="3079"/>
              <w:bookmarkEnd w:id="3080"/>
              <w:bookmarkEnd w:id="3081"/>
              <w:bookmarkEnd w:id="3082"/>
            </w:del>
          </w:p>
        </w:tc>
        <w:tc>
          <w:tcPr>
            <w:tcW w:w="2211"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Change w:id="3083" w:author="Ân Duy" w:date="2024-06-19T17:49:00Z">
              <w:tcPr>
                <w:tcW w:w="1508"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tcPrChange>
          </w:tcPr>
          <w:p w14:paraId="07620100" w14:textId="23B92941" w:rsidR="00120AC4" w:rsidRPr="00591738" w:rsidDel="00591738" w:rsidRDefault="00120AC4">
            <w:pPr>
              <w:rPr>
                <w:del w:id="3084" w:author="Ân Duy" w:date="2024-06-19T17:50:00Z"/>
                <w:rPrChange w:id="3085" w:author="Ân Duy" w:date="2024-06-19T17:48:00Z">
                  <w:rPr>
                    <w:del w:id="3086" w:author="Ân Duy" w:date="2024-06-19T17:50:00Z"/>
                  </w:rPr>
                </w:rPrChange>
              </w:rPr>
              <w:pPrChange w:id="3087" w:author="Ân Duy" w:date="2024-06-19T17:49:00Z">
                <w:pPr>
                  <w:pStyle w:val="ThngthngWeb"/>
                  <w:spacing w:before="0" w:beforeAutospacing="0" w:after="0" w:afterAutospacing="0"/>
                  <w:jc w:val="center"/>
                </w:pPr>
              </w:pPrChange>
            </w:pPr>
            <w:del w:id="3088" w:author="Ân Duy" w:date="2024-06-19T17:18:00Z">
              <w:r w:rsidRPr="00591738" w:rsidDel="00591738">
                <w:rPr>
                  <w:color w:val="000000"/>
                  <w:lang w:val="vi-VN"/>
                  <w:rPrChange w:id="3089" w:author="Ân Duy" w:date="2024-06-19T17:48:00Z">
                    <w:rPr>
                      <w:color w:val="000000"/>
                      <w:lang w:val="vi-VN"/>
                    </w:rPr>
                  </w:rPrChange>
                </w:rPr>
                <w:delText>DiaChiDH</w:delText>
              </w:r>
            </w:del>
            <w:bookmarkStart w:id="3090" w:name="_Toc169714526"/>
            <w:bookmarkStart w:id="3091" w:name="_Toc171236198"/>
            <w:bookmarkStart w:id="3092" w:name="_Toc171236592"/>
            <w:bookmarkStart w:id="3093" w:name="_Toc171236992"/>
            <w:bookmarkStart w:id="3094" w:name="_Toc171237386"/>
            <w:bookmarkStart w:id="3095" w:name="_Toc171248163"/>
            <w:bookmarkStart w:id="3096" w:name="_Toc171248720"/>
            <w:bookmarkStart w:id="3097" w:name="_Toc171248933"/>
            <w:bookmarkStart w:id="3098" w:name="_Toc171249146"/>
            <w:bookmarkStart w:id="3099" w:name="_Toc172973396"/>
            <w:bookmarkStart w:id="3100" w:name="_Toc172973814"/>
            <w:bookmarkStart w:id="3101" w:name="_Toc172974031"/>
            <w:bookmarkStart w:id="3102" w:name="_Toc172974248"/>
            <w:bookmarkEnd w:id="3090"/>
            <w:bookmarkEnd w:id="3091"/>
            <w:bookmarkEnd w:id="3092"/>
            <w:bookmarkEnd w:id="3093"/>
            <w:bookmarkEnd w:id="3094"/>
            <w:bookmarkEnd w:id="3095"/>
            <w:bookmarkEnd w:id="3096"/>
            <w:bookmarkEnd w:id="3097"/>
            <w:bookmarkEnd w:id="3098"/>
            <w:bookmarkEnd w:id="3099"/>
            <w:bookmarkEnd w:id="3100"/>
            <w:bookmarkEnd w:id="3101"/>
            <w:bookmarkEnd w:id="3102"/>
          </w:p>
        </w:tc>
        <w:tc>
          <w:tcPr>
            <w:tcW w:w="1697"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Change w:id="3103" w:author="Ân Duy" w:date="2024-06-19T17:49:00Z">
              <w:tcPr>
                <w:tcW w:w="3414" w:type="dxa"/>
                <w:gridSpan w:val="4"/>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tcPrChange>
          </w:tcPr>
          <w:p w14:paraId="55CD1499" w14:textId="70BF9306" w:rsidR="00120AC4" w:rsidRPr="00591738" w:rsidDel="00591738" w:rsidRDefault="00120AC4">
            <w:pPr>
              <w:rPr>
                <w:del w:id="3104" w:author="Ân Duy" w:date="2024-06-19T17:50:00Z"/>
              </w:rPr>
              <w:pPrChange w:id="3105" w:author="Ân Duy" w:date="2024-06-19T17:49:00Z">
                <w:pPr>
                  <w:jc w:val="center"/>
                </w:pPr>
              </w:pPrChange>
            </w:pPr>
            <w:del w:id="3106" w:author="Ân Duy" w:date="2024-06-19T17:47:00Z">
              <w:r w:rsidRPr="00591738" w:rsidDel="00591738">
                <w:delText>Nvarchar</w:delText>
              </w:r>
            </w:del>
            <w:bookmarkStart w:id="3107" w:name="_Toc169714527"/>
            <w:bookmarkStart w:id="3108" w:name="_Toc171236199"/>
            <w:bookmarkStart w:id="3109" w:name="_Toc171236593"/>
            <w:bookmarkStart w:id="3110" w:name="_Toc171236993"/>
            <w:bookmarkStart w:id="3111" w:name="_Toc171237387"/>
            <w:bookmarkStart w:id="3112" w:name="_Toc171248164"/>
            <w:bookmarkStart w:id="3113" w:name="_Toc171248721"/>
            <w:bookmarkStart w:id="3114" w:name="_Toc171248934"/>
            <w:bookmarkStart w:id="3115" w:name="_Toc171249147"/>
            <w:bookmarkStart w:id="3116" w:name="_Toc172973397"/>
            <w:bookmarkStart w:id="3117" w:name="_Toc172973815"/>
            <w:bookmarkStart w:id="3118" w:name="_Toc172974032"/>
            <w:bookmarkStart w:id="3119" w:name="_Toc172974249"/>
            <w:bookmarkEnd w:id="3107"/>
            <w:bookmarkEnd w:id="3108"/>
            <w:bookmarkEnd w:id="3109"/>
            <w:bookmarkEnd w:id="3110"/>
            <w:bookmarkEnd w:id="3111"/>
            <w:bookmarkEnd w:id="3112"/>
            <w:bookmarkEnd w:id="3113"/>
            <w:bookmarkEnd w:id="3114"/>
            <w:bookmarkEnd w:id="3115"/>
            <w:bookmarkEnd w:id="3116"/>
            <w:bookmarkEnd w:id="3117"/>
            <w:bookmarkEnd w:id="3118"/>
            <w:bookmarkEnd w:id="3119"/>
          </w:p>
        </w:tc>
        <w:tc>
          <w:tcPr>
            <w:tcW w:w="141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Change w:id="3120" w:author="Ân Duy" w:date="2024-06-19T17:49:00Z">
              <w:tcPr>
                <w:tcW w:w="768" w:type="dxa"/>
                <w:gridSpan w:val="2"/>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tcPrChange>
          </w:tcPr>
          <w:p w14:paraId="379C02E1" w14:textId="2196C1DA" w:rsidR="00120AC4" w:rsidRPr="00591738" w:rsidDel="00591738" w:rsidRDefault="00120AC4">
            <w:pPr>
              <w:rPr>
                <w:del w:id="3121" w:author="Ân Duy" w:date="2024-06-19T17:50:00Z"/>
              </w:rPr>
              <w:pPrChange w:id="3122" w:author="Ân Duy" w:date="2024-06-19T17:49:00Z">
                <w:pPr>
                  <w:jc w:val="center"/>
                </w:pPr>
              </w:pPrChange>
            </w:pPr>
            <w:del w:id="3123" w:author="Ân Duy" w:date="2024-06-19T17:48:00Z">
              <w:r w:rsidRPr="00591738" w:rsidDel="00591738">
                <w:rPr>
                  <w:color w:val="000000"/>
                </w:rPr>
                <w:delText>50</w:delText>
              </w:r>
            </w:del>
            <w:bookmarkStart w:id="3124" w:name="_Toc169714528"/>
            <w:bookmarkStart w:id="3125" w:name="_Toc171236200"/>
            <w:bookmarkStart w:id="3126" w:name="_Toc171236594"/>
            <w:bookmarkStart w:id="3127" w:name="_Toc171236994"/>
            <w:bookmarkStart w:id="3128" w:name="_Toc171237388"/>
            <w:bookmarkStart w:id="3129" w:name="_Toc171248165"/>
            <w:bookmarkStart w:id="3130" w:name="_Toc171248722"/>
            <w:bookmarkStart w:id="3131" w:name="_Toc171248935"/>
            <w:bookmarkStart w:id="3132" w:name="_Toc171249148"/>
            <w:bookmarkStart w:id="3133" w:name="_Toc172973398"/>
            <w:bookmarkStart w:id="3134" w:name="_Toc172973816"/>
            <w:bookmarkStart w:id="3135" w:name="_Toc172974033"/>
            <w:bookmarkStart w:id="3136" w:name="_Toc172974250"/>
            <w:bookmarkEnd w:id="3124"/>
            <w:bookmarkEnd w:id="3125"/>
            <w:bookmarkEnd w:id="3126"/>
            <w:bookmarkEnd w:id="3127"/>
            <w:bookmarkEnd w:id="3128"/>
            <w:bookmarkEnd w:id="3129"/>
            <w:bookmarkEnd w:id="3130"/>
            <w:bookmarkEnd w:id="3131"/>
            <w:bookmarkEnd w:id="3132"/>
            <w:bookmarkEnd w:id="3133"/>
            <w:bookmarkEnd w:id="3134"/>
            <w:bookmarkEnd w:id="3135"/>
            <w:bookmarkEnd w:id="3136"/>
          </w:p>
        </w:tc>
        <w:tc>
          <w:tcPr>
            <w:tcW w:w="1307"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Change w:id="3137" w:author="Ân Duy" w:date="2024-06-19T17:49:00Z">
              <w:tcPr>
                <w:tcW w:w="955" w:type="dxa"/>
                <w:gridSpan w:val="2"/>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tcPrChange>
          </w:tcPr>
          <w:p w14:paraId="77274EA5" w14:textId="63BD9825" w:rsidR="00120AC4" w:rsidRPr="00591738" w:rsidDel="00591738" w:rsidRDefault="00120AC4">
            <w:pPr>
              <w:rPr>
                <w:del w:id="3138" w:author="Ân Duy" w:date="2024-06-19T17:50:00Z"/>
              </w:rPr>
              <w:pPrChange w:id="3139" w:author="Ân Duy" w:date="2024-06-19T17:49:00Z">
                <w:pPr>
                  <w:jc w:val="center"/>
                </w:pPr>
              </w:pPrChange>
            </w:pPr>
            <w:del w:id="3140" w:author="Ân Duy" w:date="2024-06-19T17:50:00Z">
              <w:r w:rsidRPr="00591738" w:rsidDel="00591738">
                <w:delText>Có</w:delText>
              </w:r>
              <w:bookmarkStart w:id="3141" w:name="_Toc169714529"/>
              <w:bookmarkStart w:id="3142" w:name="_Toc171236201"/>
              <w:bookmarkStart w:id="3143" w:name="_Toc171236595"/>
              <w:bookmarkStart w:id="3144" w:name="_Toc171236995"/>
              <w:bookmarkStart w:id="3145" w:name="_Toc171237389"/>
              <w:bookmarkStart w:id="3146" w:name="_Toc171248166"/>
              <w:bookmarkStart w:id="3147" w:name="_Toc171248723"/>
              <w:bookmarkStart w:id="3148" w:name="_Toc171248936"/>
              <w:bookmarkStart w:id="3149" w:name="_Toc171249149"/>
              <w:bookmarkStart w:id="3150" w:name="_Toc172973399"/>
              <w:bookmarkStart w:id="3151" w:name="_Toc172973817"/>
              <w:bookmarkStart w:id="3152" w:name="_Toc172974034"/>
              <w:bookmarkStart w:id="3153" w:name="_Toc172974251"/>
              <w:bookmarkEnd w:id="3141"/>
              <w:bookmarkEnd w:id="3142"/>
              <w:bookmarkEnd w:id="3143"/>
              <w:bookmarkEnd w:id="3144"/>
              <w:bookmarkEnd w:id="3145"/>
              <w:bookmarkEnd w:id="3146"/>
              <w:bookmarkEnd w:id="3147"/>
              <w:bookmarkEnd w:id="3148"/>
              <w:bookmarkEnd w:id="3149"/>
              <w:bookmarkEnd w:id="3150"/>
              <w:bookmarkEnd w:id="3151"/>
              <w:bookmarkEnd w:id="3152"/>
              <w:bookmarkEnd w:id="3153"/>
            </w:del>
          </w:p>
        </w:tc>
        <w:tc>
          <w:tcPr>
            <w:tcW w:w="1492"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Change w:id="3154" w:author="Ân Duy" w:date="2024-06-19T17:49:00Z">
              <w:tcPr>
                <w:tcW w:w="1495" w:type="dxa"/>
                <w:gridSpan w:val="2"/>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tcPrChange>
          </w:tcPr>
          <w:p w14:paraId="3A011923" w14:textId="7B82AAA7" w:rsidR="00120AC4" w:rsidRPr="00591738" w:rsidDel="00591738" w:rsidRDefault="00120AC4">
            <w:pPr>
              <w:rPr>
                <w:del w:id="3155" w:author="Ân Duy" w:date="2024-06-19T17:50:00Z"/>
              </w:rPr>
              <w:pPrChange w:id="3156" w:author="Ân Duy" w:date="2024-06-19T17:49:00Z">
                <w:pPr>
                  <w:jc w:val="center"/>
                </w:pPr>
              </w:pPrChange>
            </w:pPr>
            <w:bookmarkStart w:id="3157" w:name="_Toc169714530"/>
            <w:bookmarkStart w:id="3158" w:name="_Toc171236202"/>
            <w:bookmarkStart w:id="3159" w:name="_Toc171236596"/>
            <w:bookmarkStart w:id="3160" w:name="_Toc171236996"/>
            <w:bookmarkStart w:id="3161" w:name="_Toc171237390"/>
            <w:bookmarkStart w:id="3162" w:name="_Toc171248167"/>
            <w:bookmarkStart w:id="3163" w:name="_Toc171248724"/>
            <w:bookmarkStart w:id="3164" w:name="_Toc171248937"/>
            <w:bookmarkStart w:id="3165" w:name="_Toc171249150"/>
            <w:bookmarkStart w:id="3166" w:name="_Toc172973400"/>
            <w:bookmarkStart w:id="3167" w:name="_Toc172973818"/>
            <w:bookmarkStart w:id="3168" w:name="_Toc172974035"/>
            <w:bookmarkStart w:id="3169" w:name="_Toc172974252"/>
            <w:bookmarkEnd w:id="3157"/>
            <w:bookmarkEnd w:id="3158"/>
            <w:bookmarkEnd w:id="3159"/>
            <w:bookmarkEnd w:id="3160"/>
            <w:bookmarkEnd w:id="3161"/>
            <w:bookmarkEnd w:id="3162"/>
            <w:bookmarkEnd w:id="3163"/>
            <w:bookmarkEnd w:id="3164"/>
            <w:bookmarkEnd w:id="3165"/>
            <w:bookmarkEnd w:id="3166"/>
            <w:bookmarkEnd w:id="3167"/>
            <w:bookmarkEnd w:id="3168"/>
            <w:bookmarkEnd w:id="3169"/>
          </w:p>
        </w:tc>
        <w:tc>
          <w:tcPr>
            <w:tcW w:w="940"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Change w:id="3170" w:author="Ân Duy" w:date="2024-06-19T17:49:00Z">
              <w:tcPr>
                <w:tcW w:w="942" w:type="dxa"/>
                <w:gridSpan w:val="2"/>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tcPrChange>
          </w:tcPr>
          <w:p w14:paraId="572E1DAB" w14:textId="624F981A" w:rsidR="00120AC4" w:rsidRPr="00591738" w:rsidDel="00591738" w:rsidRDefault="00120AC4">
            <w:pPr>
              <w:rPr>
                <w:del w:id="3171" w:author="Ân Duy" w:date="2024-06-19T17:50:00Z"/>
                <w:rPrChange w:id="3172" w:author="Ân Duy" w:date="2024-06-19T17:48:00Z">
                  <w:rPr>
                    <w:del w:id="3173" w:author="Ân Duy" w:date="2024-06-19T17:50:00Z"/>
                  </w:rPr>
                </w:rPrChange>
              </w:rPr>
              <w:pPrChange w:id="3174" w:author="Ân Duy" w:date="2024-06-19T17:49:00Z">
                <w:pPr>
                  <w:pStyle w:val="ThngthngWeb"/>
                  <w:spacing w:before="0" w:beforeAutospacing="0" w:after="0" w:afterAutospacing="0"/>
                  <w:jc w:val="center"/>
                </w:pPr>
              </w:pPrChange>
            </w:pPr>
            <w:del w:id="3175" w:author="Ân Duy" w:date="2024-06-19T17:50:00Z">
              <w:r w:rsidRPr="0094260E" w:rsidDel="00591738">
                <w:delText>Không</w:delText>
              </w:r>
              <w:bookmarkStart w:id="3176" w:name="_Toc169714531"/>
              <w:bookmarkStart w:id="3177" w:name="_Toc171236203"/>
              <w:bookmarkStart w:id="3178" w:name="_Toc171236597"/>
              <w:bookmarkStart w:id="3179" w:name="_Toc171236997"/>
              <w:bookmarkStart w:id="3180" w:name="_Toc171237391"/>
              <w:bookmarkStart w:id="3181" w:name="_Toc171248168"/>
              <w:bookmarkStart w:id="3182" w:name="_Toc171248725"/>
              <w:bookmarkStart w:id="3183" w:name="_Toc171248938"/>
              <w:bookmarkStart w:id="3184" w:name="_Toc171249151"/>
              <w:bookmarkStart w:id="3185" w:name="_Toc172973401"/>
              <w:bookmarkStart w:id="3186" w:name="_Toc172973819"/>
              <w:bookmarkStart w:id="3187" w:name="_Toc172974036"/>
              <w:bookmarkStart w:id="3188" w:name="_Toc172974253"/>
              <w:bookmarkEnd w:id="3176"/>
              <w:bookmarkEnd w:id="3177"/>
              <w:bookmarkEnd w:id="3178"/>
              <w:bookmarkEnd w:id="3179"/>
              <w:bookmarkEnd w:id="3180"/>
              <w:bookmarkEnd w:id="3181"/>
              <w:bookmarkEnd w:id="3182"/>
              <w:bookmarkEnd w:id="3183"/>
              <w:bookmarkEnd w:id="3184"/>
              <w:bookmarkEnd w:id="3185"/>
              <w:bookmarkEnd w:id="3186"/>
              <w:bookmarkEnd w:id="3187"/>
              <w:bookmarkEnd w:id="3188"/>
            </w:del>
          </w:p>
        </w:tc>
        <w:tc>
          <w:tcPr>
            <w:tcW w:w="40" w:type="dxa"/>
            <w:tcBorders>
              <w:top w:val="single" w:sz="8" w:space="0" w:color="000000"/>
              <w:left w:val="single" w:sz="8" w:space="0" w:color="000000"/>
              <w:bottom w:val="single" w:sz="8" w:space="0" w:color="000000"/>
              <w:right w:val="single" w:sz="8" w:space="0" w:color="000000"/>
            </w:tcBorders>
            <w:shd w:val="clear" w:color="auto" w:fill="F6F6EF"/>
            <w:tcPrChange w:id="3189" w:author="Ân Duy" w:date="2024-06-19T17:49:00Z">
              <w:tcPr>
                <w:tcW w:w="500" w:type="dxa"/>
                <w:gridSpan w:val="2"/>
                <w:tcBorders>
                  <w:top w:val="single" w:sz="8" w:space="0" w:color="000000"/>
                  <w:left w:val="single" w:sz="8" w:space="0" w:color="000000"/>
                  <w:bottom w:val="single" w:sz="8" w:space="0" w:color="000000"/>
                  <w:right w:val="single" w:sz="8" w:space="0" w:color="000000"/>
                </w:tcBorders>
                <w:shd w:val="clear" w:color="auto" w:fill="F6F6EF"/>
              </w:tcPr>
            </w:tcPrChange>
          </w:tcPr>
          <w:p w14:paraId="1F350DAD" w14:textId="228B0500" w:rsidR="00120AC4" w:rsidRPr="00591738" w:rsidDel="00591738" w:rsidRDefault="00120AC4">
            <w:pPr>
              <w:rPr>
                <w:del w:id="3190" w:author="Ân Duy" w:date="2024-06-19T17:50:00Z"/>
                <w:rPrChange w:id="3191" w:author="Ân Duy" w:date="2024-06-19T17:48:00Z">
                  <w:rPr>
                    <w:del w:id="3192" w:author="Ân Duy" w:date="2024-06-19T17:50:00Z"/>
                  </w:rPr>
                </w:rPrChange>
              </w:rPr>
              <w:pPrChange w:id="3193" w:author="Ân Duy" w:date="2024-06-19T17:49:00Z">
                <w:pPr>
                  <w:pStyle w:val="ThngthngWeb"/>
                  <w:spacing w:before="0" w:beforeAutospacing="0" w:after="0" w:afterAutospacing="0"/>
                  <w:jc w:val="center"/>
                </w:pPr>
              </w:pPrChange>
            </w:pPr>
            <w:bookmarkStart w:id="3194" w:name="_Toc169714532"/>
            <w:bookmarkStart w:id="3195" w:name="_Toc171236204"/>
            <w:bookmarkStart w:id="3196" w:name="_Toc171236598"/>
            <w:bookmarkStart w:id="3197" w:name="_Toc171236998"/>
            <w:bookmarkStart w:id="3198" w:name="_Toc171237392"/>
            <w:bookmarkStart w:id="3199" w:name="_Toc171248169"/>
            <w:bookmarkStart w:id="3200" w:name="_Toc171248726"/>
            <w:bookmarkStart w:id="3201" w:name="_Toc171248939"/>
            <w:bookmarkStart w:id="3202" w:name="_Toc171249152"/>
            <w:bookmarkStart w:id="3203" w:name="_Toc172973402"/>
            <w:bookmarkStart w:id="3204" w:name="_Toc172973820"/>
            <w:bookmarkStart w:id="3205" w:name="_Toc172974037"/>
            <w:bookmarkStart w:id="3206" w:name="_Toc172974254"/>
            <w:bookmarkEnd w:id="3194"/>
            <w:bookmarkEnd w:id="3195"/>
            <w:bookmarkEnd w:id="3196"/>
            <w:bookmarkEnd w:id="3197"/>
            <w:bookmarkEnd w:id="3198"/>
            <w:bookmarkEnd w:id="3199"/>
            <w:bookmarkEnd w:id="3200"/>
            <w:bookmarkEnd w:id="3201"/>
            <w:bookmarkEnd w:id="3202"/>
            <w:bookmarkEnd w:id="3203"/>
            <w:bookmarkEnd w:id="3204"/>
            <w:bookmarkEnd w:id="3205"/>
            <w:bookmarkEnd w:id="3206"/>
          </w:p>
        </w:tc>
        <w:bookmarkStart w:id="3207" w:name="_Toc169714533"/>
        <w:bookmarkStart w:id="3208" w:name="_Toc171236205"/>
        <w:bookmarkStart w:id="3209" w:name="_Toc171236599"/>
        <w:bookmarkStart w:id="3210" w:name="_Toc171236999"/>
        <w:bookmarkStart w:id="3211" w:name="_Toc171237393"/>
        <w:bookmarkStart w:id="3212" w:name="_Toc171248170"/>
        <w:bookmarkStart w:id="3213" w:name="_Toc171248727"/>
        <w:bookmarkStart w:id="3214" w:name="_Toc171248940"/>
        <w:bookmarkStart w:id="3215" w:name="_Toc171249153"/>
        <w:bookmarkStart w:id="3216" w:name="_Toc172973403"/>
        <w:bookmarkStart w:id="3217" w:name="_Toc172973821"/>
        <w:bookmarkStart w:id="3218" w:name="_Toc172974038"/>
        <w:bookmarkStart w:id="3219" w:name="_Toc172974255"/>
        <w:bookmarkEnd w:id="3207"/>
        <w:bookmarkEnd w:id="3208"/>
        <w:bookmarkEnd w:id="3209"/>
        <w:bookmarkEnd w:id="3210"/>
        <w:bookmarkEnd w:id="3211"/>
        <w:bookmarkEnd w:id="3212"/>
        <w:bookmarkEnd w:id="3213"/>
        <w:bookmarkEnd w:id="3214"/>
        <w:bookmarkEnd w:id="3215"/>
        <w:bookmarkEnd w:id="3216"/>
        <w:bookmarkEnd w:id="3217"/>
        <w:bookmarkEnd w:id="3218"/>
        <w:bookmarkEnd w:id="3219"/>
      </w:tr>
      <w:tr w:rsidR="00591738" w:rsidRPr="005E637B" w:rsidDel="00591738" w14:paraId="7CEFBB9C" w14:textId="15AA0EBF" w:rsidTr="008C7312">
        <w:trPr>
          <w:trHeight w:val="20"/>
          <w:del w:id="3220" w:author="Ân Duy" w:date="2024-06-19T17:50:00Z"/>
          <w:trPrChange w:id="3221" w:author="Ân Duy" w:date="2024-06-19T17:49:00Z">
            <w:trPr>
              <w:trHeight w:val="20"/>
            </w:trPr>
          </w:trPrChange>
        </w:trPr>
        <w:tc>
          <w:tcPr>
            <w:tcW w:w="609"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Change w:id="3222" w:author="Ân Duy" w:date="2024-06-19T17:49:00Z">
              <w:tcPr>
                <w:tcW w:w="609"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tcPrChange>
          </w:tcPr>
          <w:p w14:paraId="1682A464" w14:textId="2CCD6D22" w:rsidR="00120AC4" w:rsidRPr="00591738" w:rsidDel="00591738" w:rsidRDefault="00120AC4">
            <w:pPr>
              <w:rPr>
                <w:del w:id="3223" w:author="Ân Duy" w:date="2024-06-19T17:50:00Z"/>
                <w:rPrChange w:id="3224" w:author="Ân Duy" w:date="2024-06-19T17:48:00Z">
                  <w:rPr>
                    <w:del w:id="3225" w:author="Ân Duy" w:date="2024-06-19T17:50:00Z"/>
                  </w:rPr>
                </w:rPrChange>
              </w:rPr>
              <w:pPrChange w:id="3226" w:author="Ân Duy" w:date="2024-06-19T17:49:00Z">
                <w:pPr>
                  <w:pStyle w:val="ThngthngWeb"/>
                  <w:spacing w:before="0" w:beforeAutospacing="0" w:after="0" w:afterAutospacing="0"/>
                  <w:jc w:val="center"/>
                </w:pPr>
              </w:pPrChange>
            </w:pPr>
            <w:del w:id="3227" w:author="Ân Duy" w:date="2024-06-19T17:50:00Z">
              <w:r w:rsidRPr="00591738" w:rsidDel="00591738">
                <w:delText>5</w:delText>
              </w:r>
              <w:bookmarkStart w:id="3228" w:name="_Toc169714534"/>
              <w:bookmarkStart w:id="3229" w:name="_Toc171236206"/>
              <w:bookmarkStart w:id="3230" w:name="_Toc171236600"/>
              <w:bookmarkStart w:id="3231" w:name="_Toc171237000"/>
              <w:bookmarkStart w:id="3232" w:name="_Toc171237394"/>
              <w:bookmarkStart w:id="3233" w:name="_Toc171248171"/>
              <w:bookmarkStart w:id="3234" w:name="_Toc171248728"/>
              <w:bookmarkStart w:id="3235" w:name="_Toc171248941"/>
              <w:bookmarkStart w:id="3236" w:name="_Toc171249154"/>
              <w:bookmarkStart w:id="3237" w:name="_Toc172973404"/>
              <w:bookmarkStart w:id="3238" w:name="_Toc172973822"/>
              <w:bookmarkStart w:id="3239" w:name="_Toc172974039"/>
              <w:bookmarkStart w:id="3240" w:name="_Toc172974256"/>
              <w:bookmarkEnd w:id="3228"/>
              <w:bookmarkEnd w:id="3229"/>
              <w:bookmarkEnd w:id="3230"/>
              <w:bookmarkEnd w:id="3231"/>
              <w:bookmarkEnd w:id="3232"/>
              <w:bookmarkEnd w:id="3233"/>
              <w:bookmarkEnd w:id="3234"/>
              <w:bookmarkEnd w:id="3235"/>
              <w:bookmarkEnd w:id="3236"/>
              <w:bookmarkEnd w:id="3237"/>
              <w:bookmarkEnd w:id="3238"/>
              <w:bookmarkEnd w:id="3239"/>
              <w:bookmarkEnd w:id="3240"/>
            </w:del>
          </w:p>
        </w:tc>
        <w:tc>
          <w:tcPr>
            <w:tcW w:w="2211"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Change w:id="3241" w:author="Ân Duy" w:date="2024-06-19T17:49:00Z">
              <w:tcPr>
                <w:tcW w:w="1508"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tcPrChange>
          </w:tcPr>
          <w:p w14:paraId="2CE94767" w14:textId="1512DAA5" w:rsidR="00120AC4" w:rsidRPr="00591738" w:rsidDel="00591738" w:rsidRDefault="00120AC4">
            <w:pPr>
              <w:rPr>
                <w:del w:id="3242" w:author="Ân Duy" w:date="2024-06-19T17:50:00Z"/>
                <w:rPrChange w:id="3243" w:author="Ân Duy" w:date="2024-06-19T17:48:00Z">
                  <w:rPr>
                    <w:del w:id="3244" w:author="Ân Duy" w:date="2024-06-19T17:50:00Z"/>
                  </w:rPr>
                </w:rPrChange>
              </w:rPr>
              <w:pPrChange w:id="3245" w:author="Ân Duy" w:date="2024-06-19T17:49:00Z">
                <w:pPr>
                  <w:pStyle w:val="ThngthngWeb"/>
                  <w:spacing w:before="0" w:beforeAutospacing="0" w:after="0" w:afterAutospacing="0"/>
                  <w:jc w:val="center"/>
                </w:pPr>
              </w:pPrChange>
            </w:pPr>
            <w:del w:id="3246" w:author="Ân Duy" w:date="2024-06-19T17:18:00Z">
              <w:r w:rsidRPr="00591738" w:rsidDel="00591738">
                <w:rPr>
                  <w:color w:val="000000"/>
                  <w:lang w:val="vi-VN"/>
                  <w:rPrChange w:id="3247" w:author="Ân Duy" w:date="2024-06-19T17:48:00Z">
                    <w:rPr>
                      <w:color w:val="000000"/>
                      <w:lang w:val="vi-VN"/>
                    </w:rPr>
                  </w:rPrChange>
                </w:rPr>
                <w:delText>TenSach</w:delText>
              </w:r>
            </w:del>
            <w:bookmarkStart w:id="3248" w:name="_Toc169714535"/>
            <w:bookmarkStart w:id="3249" w:name="_Toc171236207"/>
            <w:bookmarkStart w:id="3250" w:name="_Toc171236601"/>
            <w:bookmarkStart w:id="3251" w:name="_Toc171237001"/>
            <w:bookmarkStart w:id="3252" w:name="_Toc171237395"/>
            <w:bookmarkStart w:id="3253" w:name="_Toc171248172"/>
            <w:bookmarkStart w:id="3254" w:name="_Toc171248729"/>
            <w:bookmarkStart w:id="3255" w:name="_Toc171248942"/>
            <w:bookmarkStart w:id="3256" w:name="_Toc171249155"/>
            <w:bookmarkStart w:id="3257" w:name="_Toc172973405"/>
            <w:bookmarkStart w:id="3258" w:name="_Toc172973823"/>
            <w:bookmarkStart w:id="3259" w:name="_Toc172974040"/>
            <w:bookmarkStart w:id="3260" w:name="_Toc172974257"/>
            <w:bookmarkEnd w:id="3248"/>
            <w:bookmarkEnd w:id="3249"/>
            <w:bookmarkEnd w:id="3250"/>
            <w:bookmarkEnd w:id="3251"/>
            <w:bookmarkEnd w:id="3252"/>
            <w:bookmarkEnd w:id="3253"/>
            <w:bookmarkEnd w:id="3254"/>
            <w:bookmarkEnd w:id="3255"/>
            <w:bookmarkEnd w:id="3256"/>
            <w:bookmarkEnd w:id="3257"/>
            <w:bookmarkEnd w:id="3258"/>
            <w:bookmarkEnd w:id="3259"/>
            <w:bookmarkEnd w:id="3260"/>
          </w:p>
        </w:tc>
        <w:tc>
          <w:tcPr>
            <w:tcW w:w="1697"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Change w:id="3261" w:author="Ân Duy" w:date="2024-06-19T17:49:00Z">
              <w:tcPr>
                <w:tcW w:w="3414" w:type="dxa"/>
                <w:gridSpan w:val="4"/>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tcPrChange>
          </w:tcPr>
          <w:p w14:paraId="0C65014E" w14:textId="21DF2657" w:rsidR="00120AC4" w:rsidRPr="00591738" w:rsidDel="00591738" w:rsidRDefault="00120AC4">
            <w:pPr>
              <w:rPr>
                <w:del w:id="3262" w:author="Ân Duy" w:date="2024-06-19T17:50:00Z"/>
              </w:rPr>
              <w:pPrChange w:id="3263" w:author="Ân Duy" w:date="2024-06-19T17:49:00Z">
                <w:pPr>
                  <w:jc w:val="center"/>
                </w:pPr>
              </w:pPrChange>
            </w:pPr>
            <w:del w:id="3264" w:author="Ân Duy" w:date="2024-06-19T17:48:00Z">
              <w:r w:rsidRPr="00591738" w:rsidDel="00591738">
                <w:delText>Nvarchar</w:delText>
              </w:r>
            </w:del>
            <w:bookmarkStart w:id="3265" w:name="_Toc169714536"/>
            <w:bookmarkStart w:id="3266" w:name="_Toc171236208"/>
            <w:bookmarkStart w:id="3267" w:name="_Toc171236602"/>
            <w:bookmarkStart w:id="3268" w:name="_Toc171237002"/>
            <w:bookmarkStart w:id="3269" w:name="_Toc171237396"/>
            <w:bookmarkStart w:id="3270" w:name="_Toc171248173"/>
            <w:bookmarkStart w:id="3271" w:name="_Toc171248730"/>
            <w:bookmarkStart w:id="3272" w:name="_Toc171248943"/>
            <w:bookmarkStart w:id="3273" w:name="_Toc171249156"/>
            <w:bookmarkStart w:id="3274" w:name="_Toc172973406"/>
            <w:bookmarkStart w:id="3275" w:name="_Toc172973824"/>
            <w:bookmarkStart w:id="3276" w:name="_Toc172974041"/>
            <w:bookmarkStart w:id="3277" w:name="_Toc172974258"/>
            <w:bookmarkEnd w:id="3265"/>
            <w:bookmarkEnd w:id="3266"/>
            <w:bookmarkEnd w:id="3267"/>
            <w:bookmarkEnd w:id="3268"/>
            <w:bookmarkEnd w:id="3269"/>
            <w:bookmarkEnd w:id="3270"/>
            <w:bookmarkEnd w:id="3271"/>
            <w:bookmarkEnd w:id="3272"/>
            <w:bookmarkEnd w:id="3273"/>
            <w:bookmarkEnd w:id="3274"/>
            <w:bookmarkEnd w:id="3275"/>
            <w:bookmarkEnd w:id="3276"/>
            <w:bookmarkEnd w:id="3277"/>
          </w:p>
        </w:tc>
        <w:tc>
          <w:tcPr>
            <w:tcW w:w="141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Change w:id="3278" w:author="Ân Duy" w:date="2024-06-19T17:49:00Z">
              <w:tcPr>
                <w:tcW w:w="768" w:type="dxa"/>
                <w:gridSpan w:val="2"/>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tcPrChange>
          </w:tcPr>
          <w:p w14:paraId="19EFBA5F" w14:textId="08CE9653" w:rsidR="00120AC4" w:rsidRPr="00591738" w:rsidDel="00591738" w:rsidRDefault="00120AC4">
            <w:pPr>
              <w:rPr>
                <w:del w:id="3279" w:author="Ân Duy" w:date="2024-06-19T17:50:00Z"/>
              </w:rPr>
              <w:pPrChange w:id="3280" w:author="Ân Duy" w:date="2024-06-19T17:49:00Z">
                <w:pPr>
                  <w:jc w:val="center"/>
                </w:pPr>
              </w:pPrChange>
            </w:pPr>
            <w:del w:id="3281" w:author="Ân Duy" w:date="2024-06-19T17:48:00Z">
              <w:r w:rsidRPr="00591738" w:rsidDel="00591738">
                <w:delText>30</w:delText>
              </w:r>
            </w:del>
            <w:bookmarkStart w:id="3282" w:name="_Toc169714537"/>
            <w:bookmarkStart w:id="3283" w:name="_Toc171236209"/>
            <w:bookmarkStart w:id="3284" w:name="_Toc171236603"/>
            <w:bookmarkStart w:id="3285" w:name="_Toc171237003"/>
            <w:bookmarkStart w:id="3286" w:name="_Toc171237397"/>
            <w:bookmarkStart w:id="3287" w:name="_Toc171248174"/>
            <w:bookmarkStart w:id="3288" w:name="_Toc171248731"/>
            <w:bookmarkStart w:id="3289" w:name="_Toc171248944"/>
            <w:bookmarkStart w:id="3290" w:name="_Toc171249157"/>
            <w:bookmarkStart w:id="3291" w:name="_Toc172973407"/>
            <w:bookmarkStart w:id="3292" w:name="_Toc172973825"/>
            <w:bookmarkStart w:id="3293" w:name="_Toc172974042"/>
            <w:bookmarkStart w:id="3294" w:name="_Toc172974259"/>
            <w:bookmarkEnd w:id="3282"/>
            <w:bookmarkEnd w:id="3283"/>
            <w:bookmarkEnd w:id="3284"/>
            <w:bookmarkEnd w:id="3285"/>
            <w:bookmarkEnd w:id="3286"/>
            <w:bookmarkEnd w:id="3287"/>
            <w:bookmarkEnd w:id="3288"/>
            <w:bookmarkEnd w:id="3289"/>
            <w:bookmarkEnd w:id="3290"/>
            <w:bookmarkEnd w:id="3291"/>
            <w:bookmarkEnd w:id="3292"/>
            <w:bookmarkEnd w:id="3293"/>
            <w:bookmarkEnd w:id="3294"/>
          </w:p>
        </w:tc>
        <w:tc>
          <w:tcPr>
            <w:tcW w:w="1307"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Change w:id="3295" w:author="Ân Duy" w:date="2024-06-19T17:49:00Z">
              <w:tcPr>
                <w:tcW w:w="955" w:type="dxa"/>
                <w:gridSpan w:val="2"/>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tcPrChange>
          </w:tcPr>
          <w:p w14:paraId="1CCD885C" w14:textId="079B4CF7" w:rsidR="00120AC4" w:rsidRPr="00591738" w:rsidDel="00591738" w:rsidRDefault="00120AC4">
            <w:pPr>
              <w:rPr>
                <w:del w:id="3296" w:author="Ân Duy" w:date="2024-06-19T17:50:00Z"/>
              </w:rPr>
              <w:pPrChange w:id="3297" w:author="Ân Duy" w:date="2024-06-19T17:49:00Z">
                <w:pPr>
                  <w:jc w:val="center"/>
                </w:pPr>
              </w:pPrChange>
            </w:pPr>
            <w:del w:id="3298" w:author="Ân Duy" w:date="2024-06-19T17:50:00Z">
              <w:r w:rsidRPr="00591738" w:rsidDel="00591738">
                <w:delText>Có</w:delText>
              </w:r>
              <w:bookmarkStart w:id="3299" w:name="_Toc169714538"/>
              <w:bookmarkStart w:id="3300" w:name="_Toc171236210"/>
              <w:bookmarkStart w:id="3301" w:name="_Toc171236604"/>
              <w:bookmarkStart w:id="3302" w:name="_Toc171237004"/>
              <w:bookmarkStart w:id="3303" w:name="_Toc171237398"/>
              <w:bookmarkStart w:id="3304" w:name="_Toc171248175"/>
              <w:bookmarkStart w:id="3305" w:name="_Toc171248732"/>
              <w:bookmarkStart w:id="3306" w:name="_Toc171248945"/>
              <w:bookmarkStart w:id="3307" w:name="_Toc171249158"/>
              <w:bookmarkStart w:id="3308" w:name="_Toc172973408"/>
              <w:bookmarkStart w:id="3309" w:name="_Toc172973826"/>
              <w:bookmarkStart w:id="3310" w:name="_Toc172974043"/>
              <w:bookmarkStart w:id="3311" w:name="_Toc172974260"/>
              <w:bookmarkEnd w:id="3299"/>
              <w:bookmarkEnd w:id="3300"/>
              <w:bookmarkEnd w:id="3301"/>
              <w:bookmarkEnd w:id="3302"/>
              <w:bookmarkEnd w:id="3303"/>
              <w:bookmarkEnd w:id="3304"/>
              <w:bookmarkEnd w:id="3305"/>
              <w:bookmarkEnd w:id="3306"/>
              <w:bookmarkEnd w:id="3307"/>
              <w:bookmarkEnd w:id="3308"/>
              <w:bookmarkEnd w:id="3309"/>
              <w:bookmarkEnd w:id="3310"/>
              <w:bookmarkEnd w:id="3311"/>
            </w:del>
          </w:p>
        </w:tc>
        <w:tc>
          <w:tcPr>
            <w:tcW w:w="1492"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Change w:id="3312" w:author="Ân Duy" w:date="2024-06-19T17:49:00Z">
              <w:tcPr>
                <w:tcW w:w="1495" w:type="dxa"/>
                <w:gridSpan w:val="2"/>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tcPrChange>
          </w:tcPr>
          <w:p w14:paraId="13F4ED98" w14:textId="6BE4597F" w:rsidR="00120AC4" w:rsidRPr="00591738" w:rsidDel="00591738" w:rsidRDefault="00120AC4">
            <w:pPr>
              <w:rPr>
                <w:del w:id="3313" w:author="Ân Duy" w:date="2024-06-19T17:50:00Z"/>
              </w:rPr>
              <w:pPrChange w:id="3314" w:author="Ân Duy" w:date="2024-06-19T17:49:00Z">
                <w:pPr>
                  <w:jc w:val="center"/>
                </w:pPr>
              </w:pPrChange>
            </w:pPr>
            <w:bookmarkStart w:id="3315" w:name="_Toc169714539"/>
            <w:bookmarkStart w:id="3316" w:name="_Toc171236211"/>
            <w:bookmarkStart w:id="3317" w:name="_Toc171236605"/>
            <w:bookmarkStart w:id="3318" w:name="_Toc171237005"/>
            <w:bookmarkStart w:id="3319" w:name="_Toc171237399"/>
            <w:bookmarkStart w:id="3320" w:name="_Toc171248176"/>
            <w:bookmarkStart w:id="3321" w:name="_Toc171248733"/>
            <w:bookmarkStart w:id="3322" w:name="_Toc171248946"/>
            <w:bookmarkStart w:id="3323" w:name="_Toc171249159"/>
            <w:bookmarkStart w:id="3324" w:name="_Toc172973409"/>
            <w:bookmarkStart w:id="3325" w:name="_Toc172973827"/>
            <w:bookmarkStart w:id="3326" w:name="_Toc172974044"/>
            <w:bookmarkStart w:id="3327" w:name="_Toc172974261"/>
            <w:bookmarkEnd w:id="3315"/>
            <w:bookmarkEnd w:id="3316"/>
            <w:bookmarkEnd w:id="3317"/>
            <w:bookmarkEnd w:id="3318"/>
            <w:bookmarkEnd w:id="3319"/>
            <w:bookmarkEnd w:id="3320"/>
            <w:bookmarkEnd w:id="3321"/>
            <w:bookmarkEnd w:id="3322"/>
            <w:bookmarkEnd w:id="3323"/>
            <w:bookmarkEnd w:id="3324"/>
            <w:bookmarkEnd w:id="3325"/>
            <w:bookmarkEnd w:id="3326"/>
            <w:bookmarkEnd w:id="3327"/>
          </w:p>
        </w:tc>
        <w:tc>
          <w:tcPr>
            <w:tcW w:w="940"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Change w:id="3328" w:author="Ân Duy" w:date="2024-06-19T17:49:00Z">
              <w:tcPr>
                <w:tcW w:w="942" w:type="dxa"/>
                <w:gridSpan w:val="2"/>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tcPrChange>
          </w:tcPr>
          <w:p w14:paraId="364B8E3A" w14:textId="6A2DC173" w:rsidR="00120AC4" w:rsidRPr="00591738" w:rsidDel="00591738" w:rsidRDefault="00120AC4">
            <w:pPr>
              <w:rPr>
                <w:del w:id="3329" w:author="Ân Duy" w:date="2024-06-19T17:50:00Z"/>
                <w:rPrChange w:id="3330" w:author="Ân Duy" w:date="2024-06-19T17:48:00Z">
                  <w:rPr>
                    <w:del w:id="3331" w:author="Ân Duy" w:date="2024-06-19T17:50:00Z"/>
                  </w:rPr>
                </w:rPrChange>
              </w:rPr>
              <w:pPrChange w:id="3332" w:author="Ân Duy" w:date="2024-06-19T17:49:00Z">
                <w:pPr>
                  <w:pStyle w:val="ThngthngWeb"/>
                  <w:spacing w:before="0" w:beforeAutospacing="0" w:after="0" w:afterAutospacing="0"/>
                  <w:jc w:val="center"/>
                </w:pPr>
              </w:pPrChange>
            </w:pPr>
            <w:del w:id="3333" w:author="Ân Duy" w:date="2024-06-19T17:50:00Z">
              <w:r w:rsidRPr="0094260E" w:rsidDel="00591738">
                <w:delText>Không</w:delText>
              </w:r>
              <w:bookmarkStart w:id="3334" w:name="_Toc169714540"/>
              <w:bookmarkStart w:id="3335" w:name="_Toc171236212"/>
              <w:bookmarkStart w:id="3336" w:name="_Toc171236606"/>
              <w:bookmarkStart w:id="3337" w:name="_Toc171237006"/>
              <w:bookmarkStart w:id="3338" w:name="_Toc171237400"/>
              <w:bookmarkStart w:id="3339" w:name="_Toc171248177"/>
              <w:bookmarkStart w:id="3340" w:name="_Toc171248734"/>
              <w:bookmarkStart w:id="3341" w:name="_Toc171248947"/>
              <w:bookmarkStart w:id="3342" w:name="_Toc171249160"/>
              <w:bookmarkStart w:id="3343" w:name="_Toc172973410"/>
              <w:bookmarkStart w:id="3344" w:name="_Toc172973828"/>
              <w:bookmarkStart w:id="3345" w:name="_Toc172974045"/>
              <w:bookmarkStart w:id="3346" w:name="_Toc172974262"/>
              <w:bookmarkEnd w:id="3334"/>
              <w:bookmarkEnd w:id="3335"/>
              <w:bookmarkEnd w:id="3336"/>
              <w:bookmarkEnd w:id="3337"/>
              <w:bookmarkEnd w:id="3338"/>
              <w:bookmarkEnd w:id="3339"/>
              <w:bookmarkEnd w:id="3340"/>
              <w:bookmarkEnd w:id="3341"/>
              <w:bookmarkEnd w:id="3342"/>
              <w:bookmarkEnd w:id="3343"/>
              <w:bookmarkEnd w:id="3344"/>
              <w:bookmarkEnd w:id="3345"/>
              <w:bookmarkEnd w:id="3346"/>
            </w:del>
          </w:p>
        </w:tc>
        <w:tc>
          <w:tcPr>
            <w:tcW w:w="40" w:type="dxa"/>
            <w:tcBorders>
              <w:top w:val="single" w:sz="8" w:space="0" w:color="000000"/>
              <w:left w:val="single" w:sz="8" w:space="0" w:color="000000"/>
              <w:bottom w:val="single" w:sz="8" w:space="0" w:color="000000"/>
              <w:right w:val="single" w:sz="8" w:space="0" w:color="000000"/>
            </w:tcBorders>
            <w:shd w:val="clear" w:color="auto" w:fill="F6F6EF"/>
            <w:tcPrChange w:id="3347" w:author="Ân Duy" w:date="2024-06-19T17:49:00Z">
              <w:tcPr>
                <w:tcW w:w="500" w:type="dxa"/>
                <w:gridSpan w:val="2"/>
                <w:tcBorders>
                  <w:top w:val="single" w:sz="8" w:space="0" w:color="000000"/>
                  <w:left w:val="single" w:sz="8" w:space="0" w:color="000000"/>
                  <w:bottom w:val="single" w:sz="8" w:space="0" w:color="000000"/>
                  <w:right w:val="single" w:sz="8" w:space="0" w:color="000000"/>
                </w:tcBorders>
                <w:shd w:val="clear" w:color="auto" w:fill="F6F6EF"/>
              </w:tcPr>
            </w:tcPrChange>
          </w:tcPr>
          <w:p w14:paraId="0B9C0EC8" w14:textId="78635468" w:rsidR="00120AC4" w:rsidRPr="00591738" w:rsidDel="00591738" w:rsidRDefault="00120AC4">
            <w:pPr>
              <w:rPr>
                <w:del w:id="3348" w:author="Ân Duy" w:date="2024-06-19T17:50:00Z"/>
                <w:rPrChange w:id="3349" w:author="Ân Duy" w:date="2024-06-19T17:48:00Z">
                  <w:rPr>
                    <w:del w:id="3350" w:author="Ân Duy" w:date="2024-06-19T17:50:00Z"/>
                  </w:rPr>
                </w:rPrChange>
              </w:rPr>
              <w:pPrChange w:id="3351" w:author="Ân Duy" w:date="2024-06-19T17:49:00Z">
                <w:pPr>
                  <w:pStyle w:val="ThngthngWeb"/>
                  <w:spacing w:before="0" w:beforeAutospacing="0" w:after="0" w:afterAutospacing="0"/>
                  <w:jc w:val="center"/>
                </w:pPr>
              </w:pPrChange>
            </w:pPr>
            <w:bookmarkStart w:id="3352" w:name="_Toc169714541"/>
            <w:bookmarkStart w:id="3353" w:name="_Toc171236213"/>
            <w:bookmarkStart w:id="3354" w:name="_Toc171236607"/>
            <w:bookmarkStart w:id="3355" w:name="_Toc171237007"/>
            <w:bookmarkStart w:id="3356" w:name="_Toc171237401"/>
            <w:bookmarkStart w:id="3357" w:name="_Toc171248178"/>
            <w:bookmarkStart w:id="3358" w:name="_Toc171248735"/>
            <w:bookmarkStart w:id="3359" w:name="_Toc171248948"/>
            <w:bookmarkStart w:id="3360" w:name="_Toc171249161"/>
            <w:bookmarkStart w:id="3361" w:name="_Toc172973411"/>
            <w:bookmarkStart w:id="3362" w:name="_Toc172973829"/>
            <w:bookmarkStart w:id="3363" w:name="_Toc172974046"/>
            <w:bookmarkStart w:id="3364" w:name="_Toc172974263"/>
            <w:bookmarkEnd w:id="3352"/>
            <w:bookmarkEnd w:id="3353"/>
            <w:bookmarkEnd w:id="3354"/>
            <w:bookmarkEnd w:id="3355"/>
            <w:bookmarkEnd w:id="3356"/>
            <w:bookmarkEnd w:id="3357"/>
            <w:bookmarkEnd w:id="3358"/>
            <w:bookmarkEnd w:id="3359"/>
            <w:bookmarkEnd w:id="3360"/>
            <w:bookmarkEnd w:id="3361"/>
            <w:bookmarkEnd w:id="3362"/>
            <w:bookmarkEnd w:id="3363"/>
            <w:bookmarkEnd w:id="3364"/>
          </w:p>
        </w:tc>
        <w:bookmarkStart w:id="3365" w:name="_Toc169714542"/>
        <w:bookmarkStart w:id="3366" w:name="_Toc171236214"/>
        <w:bookmarkStart w:id="3367" w:name="_Toc171236608"/>
        <w:bookmarkStart w:id="3368" w:name="_Toc171237008"/>
        <w:bookmarkStart w:id="3369" w:name="_Toc171237402"/>
        <w:bookmarkStart w:id="3370" w:name="_Toc171248179"/>
        <w:bookmarkStart w:id="3371" w:name="_Toc171248736"/>
        <w:bookmarkStart w:id="3372" w:name="_Toc171248949"/>
        <w:bookmarkStart w:id="3373" w:name="_Toc171249162"/>
        <w:bookmarkStart w:id="3374" w:name="_Toc172973412"/>
        <w:bookmarkStart w:id="3375" w:name="_Toc172973830"/>
        <w:bookmarkStart w:id="3376" w:name="_Toc172974047"/>
        <w:bookmarkStart w:id="3377" w:name="_Toc172974264"/>
        <w:bookmarkEnd w:id="3365"/>
        <w:bookmarkEnd w:id="3366"/>
        <w:bookmarkEnd w:id="3367"/>
        <w:bookmarkEnd w:id="3368"/>
        <w:bookmarkEnd w:id="3369"/>
        <w:bookmarkEnd w:id="3370"/>
        <w:bookmarkEnd w:id="3371"/>
        <w:bookmarkEnd w:id="3372"/>
        <w:bookmarkEnd w:id="3373"/>
        <w:bookmarkEnd w:id="3374"/>
        <w:bookmarkEnd w:id="3375"/>
        <w:bookmarkEnd w:id="3376"/>
        <w:bookmarkEnd w:id="3377"/>
      </w:tr>
      <w:tr w:rsidR="00591738" w:rsidRPr="005E637B" w:rsidDel="00591738" w14:paraId="399404A7" w14:textId="111197AA" w:rsidTr="008C7312">
        <w:trPr>
          <w:trHeight w:val="20"/>
          <w:del w:id="3378" w:author="Ân Duy" w:date="2024-06-19T17:50:00Z"/>
          <w:trPrChange w:id="3379" w:author="Ân Duy" w:date="2024-06-19T17:49:00Z">
            <w:trPr>
              <w:trHeight w:val="20"/>
            </w:trPr>
          </w:trPrChange>
        </w:trPr>
        <w:tc>
          <w:tcPr>
            <w:tcW w:w="609"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Change w:id="3380" w:author="Ân Duy" w:date="2024-06-19T17:49:00Z">
              <w:tcPr>
                <w:tcW w:w="609"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tcPrChange>
          </w:tcPr>
          <w:p w14:paraId="13FD4F47" w14:textId="1F56D402" w:rsidR="00120AC4" w:rsidRPr="00591738" w:rsidDel="00591738" w:rsidRDefault="00120AC4">
            <w:pPr>
              <w:rPr>
                <w:del w:id="3381" w:author="Ân Duy" w:date="2024-06-19T17:50:00Z"/>
                <w:rPrChange w:id="3382" w:author="Ân Duy" w:date="2024-06-19T17:48:00Z">
                  <w:rPr>
                    <w:del w:id="3383" w:author="Ân Duy" w:date="2024-06-19T17:50:00Z"/>
                  </w:rPr>
                </w:rPrChange>
              </w:rPr>
              <w:pPrChange w:id="3384" w:author="Ân Duy" w:date="2024-06-19T17:49:00Z">
                <w:pPr>
                  <w:pStyle w:val="ThngthngWeb"/>
                  <w:spacing w:before="0" w:beforeAutospacing="0" w:after="0" w:afterAutospacing="0"/>
                  <w:jc w:val="center"/>
                </w:pPr>
              </w:pPrChange>
            </w:pPr>
            <w:del w:id="3385" w:author="Ân Duy" w:date="2024-06-19T17:50:00Z">
              <w:r w:rsidRPr="00591738" w:rsidDel="00591738">
                <w:delText>6</w:delText>
              </w:r>
              <w:bookmarkStart w:id="3386" w:name="_Toc169714543"/>
              <w:bookmarkStart w:id="3387" w:name="_Toc171236215"/>
              <w:bookmarkStart w:id="3388" w:name="_Toc171236609"/>
              <w:bookmarkStart w:id="3389" w:name="_Toc171237009"/>
              <w:bookmarkStart w:id="3390" w:name="_Toc171237403"/>
              <w:bookmarkStart w:id="3391" w:name="_Toc171248180"/>
              <w:bookmarkStart w:id="3392" w:name="_Toc171248737"/>
              <w:bookmarkStart w:id="3393" w:name="_Toc171248950"/>
              <w:bookmarkStart w:id="3394" w:name="_Toc171249163"/>
              <w:bookmarkStart w:id="3395" w:name="_Toc172973413"/>
              <w:bookmarkStart w:id="3396" w:name="_Toc172973831"/>
              <w:bookmarkStart w:id="3397" w:name="_Toc172974048"/>
              <w:bookmarkStart w:id="3398" w:name="_Toc172974265"/>
              <w:bookmarkEnd w:id="3386"/>
              <w:bookmarkEnd w:id="3387"/>
              <w:bookmarkEnd w:id="3388"/>
              <w:bookmarkEnd w:id="3389"/>
              <w:bookmarkEnd w:id="3390"/>
              <w:bookmarkEnd w:id="3391"/>
              <w:bookmarkEnd w:id="3392"/>
              <w:bookmarkEnd w:id="3393"/>
              <w:bookmarkEnd w:id="3394"/>
              <w:bookmarkEnd w:id="3395"/>
              <w:bookmarkEnd w:id="3396"/>
              <w:bookmarkEnd w:id="3397"/>
              <w:bookmarkEnd w:id="3398"/>
            </w:del>
          </w:p>
        </w:tc>
        <w:tc>
          <w:tcPr>
            <w:tcW w:w="2211"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Change w:id="3399" w:author="Ân Duy" w:date="2024-06-19T17:49:00Z">
              <w:tcPr>
                <w:tcW w:w="1508"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tcPrChange>
          </w:tcPr>
          <w:p w14:paraId="77D71727" w14:textId="78B5FD97" w:rsidR="00120AC4" w:rsidRPr="00591738" w:rsidDel="00591738" w:rsidRDefault="00120AC4">
            <w:pPr>
              <w:rPr>
                <w:del w:id="3400" w:author="Ân Duy" w:date="2024-06-19T17:50:00Z"/>
                <w:rPrChange w:id="3401" w:author="Ân Duy" w:date="2024-06-19T17:48:00Z">
                  <w:rPr>
                    <w:del w:id="3402" w:author="Ân Duy" w:date="2024-06-19T17:50:00Z"/>
                  </w:rPr>
                </w:rPrChange>
              </w:rPr>
              <w:pPrChange w:id="3403" w:author="Ân Duy" w:date="2024-06-19T17:49:00Z">
                <w:pPr>
                  <w:pStyle w:val="ThngthngWeb"/>
                  <w:spacing w:before="0" w:beforeAutospacing="0" w:after="0" w:afterAutospacing="0"/>
                  <w:jc w:val="center"/>
                </w:pPr>
              </w:pPrChange>
            </w:pPr>
            <w:del w:id="3404" w:author="Ân Duy" w:date="2024-06-19T17:18:00Z">
              <w:r w:rsidRPr="00591738" w:rsidDel="00591738">
                <w:rPr>
                  <w:color w:val="000000"/>
                  <w:lang w:val="vi-VN"/>
                  <w:rPrChange w:id="3405" w:author="Ân Duy" w:date="2024-06-19T17:48:00Z">
                    <w:rPr>
                      <w:color w:val="000000"/>
                      <w:lang w:val="vi-VN"/>
                    </w:rPr>
                  </w:rPrChange>
                </w:rPr>
                <w:delText>SoLuongMua</w:delText>
              </w:r>
            </w:del>
            <w:bookmarkStart w:id="3406" w:name="_Toc169714544"/>
            <w:bookmarkStart w:id="3407" w:name="_Toc171236216"/>
            <w:bookmarkStart w:id="3408" w:name="_Toc171236610"/>
            <w:bookmarkStart w:id="3409" w:name="_Toc171237010"/>
            <w:bookmarkStart w:id="3410" w:name="_Toc171237404"/>
            <w:bookmarkStart w:id="3411" w:name="_Toc171248181"/>
            <w:bookmarkStart w:id="3412" w:name="_Toc171248738"/>
            <w:bookmarkStart w:id="3413" w:name="_Toc171248951"/>
            <w:bookmarkStart w:id="3414" w:name="_Toc171249164"/>
            <w:bookmarkStart w:id="3415" w:name="_Toc172973414"/>
            <w:bookmarkStart w:id="3416" w:name="_Toc172973832"/>
            <w:bookmarkStart w:id="3417" w:name="_Toc172974049"/>
            <w:bookmarkStart w:id="3418" w:name="_Toc172974266"/>
            <w:bookmarkEnd w:id="3406"/>
            <w:bookmarkEnd w:id="3407"/>
            <w:bookmarkEnd w:id="3408"/>
            <w:bookmarkEnd w:id="3409"/>
            <w:bookmarkEnd w:id="3410"/>
            <w:bookmarkEnd w:id="3411"/>
            <w:bookmarkEnd w:id="3412"/>
            <w:bookmarkEnd w:id="3413"/>
            <w:bookmarkEnd w:id="3414"/>
            <w:bookmarkEnd w:id="3415"/>
            <w:bookmarkEnd w:id="3416"/>
            <w:bookmarkEnd w:id="3417"/>
            <w:bookmarkEnd w:id="3418"/>
          </w:p>
        </w:tc>
        <w:tc>
          <w:tcPr>
            <w:tcW w:w="1697"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Change w:id="3419" w:author="Ân Duy" w:date="2024-06-19T17:49:00Z">
              <w:tcPr>
                <w:tcW w:w="3414" w:type="dxa"/>
                <w:gridSpan w:val="4"/>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tcPrChange>
          </w:tcPr>
          <w:p w14:paraId="11A0347F" w14:textId="252EC33C" w:rsidR="00120AC4" w:rsidRPr="00591738" w:rsidDel="00591738" w:rsidRDefault="00120AC4">
            <w:pPr>
              <w:rPr>
                <w:del w:id="3420" w:author="Ân Duy" w:date="2024-06-19T17:50:00Z"/>
              </w:rPr>
              <w:pPrChange w:id="3421" w:author="Ân Duy" w:date="2024-06-19T17:49:00Z">
                <w:pPr>
                  <w:jc w:val="center"/>
                </w:pPr>
              </w:pPrChange>
            </w:pPr>
            <w:del w:id="3422" w:author="Ân Duy" w:date="2024-06-19T17:48:00Z">
              <w:r w:rsidRPr="00591738" w:rsidDel="00591738">
                <w:delText>Int</w:delText>
              </w:r>
            </w:del>
            <w:bookmarkStart w:id="3423" w:name="_Toc169714545"/>
            <w:bookmarkStart w:id="3424" w:name="_Toc171236217"/>
            <w:bookmarkStart w:id="3425" w:name="_Toc171236611"/>
            <w:bookmarkStart w:id="3426" w:name="_Toc171237011"/>
            <w:bookmarkStart w:id="3427" w:name="_Toc171237405"/>
            <w:bookmarkStart w:id="3428" w:name="_Toc171248182"/>
            <w:bookmarkStart w:id="3429" w:name="_Toc171248739"/>
            <w:bookmarkStart w:id="3430" w:name="_Toc171248952"/>
            <w:bookmarkStart w:id="3431" w:name="_Toc171249165"/>
            <w:bookmarkStart w:id="3432" w:name="_Toc172973415"/>
            <w:bookmarkStart w:id="3433" w:name="_Toc172973833"/>
            <w:bookmarkStart w:id="3434" w:name="_Toc172974050"/>
            <w:bookmarkStart w:id="3435" w:name="_Toc172974267"/>
            <w:bookmarkEnd w:id="3423"/>
            <w:bookmarkEnd w:id="3424"/>
            <w:bookmarkEnd w:id="3425"/>
            <w:bookmarkEnd w:id="3426"/>
            <w:bookmarkEnd w:id="3427"/>
            <w:bookmarkEnd w:id="3428"/>
            <w:bookmarkEnd w:id="3429"/>
            <w:bookmarkEnd w:id="3430"/>
            <w:bookmarkEnd w:id="3431"/>
            <w:bookmarkEnd w:id="3432"/>
            <w:bookmarkEnd w:id="3433"/>
            <w:bookmarkEnd w:id="3434"/>
            <w:bookmarkEnd w:id="3435"/>
          </w:p>
        </w:tc>
        <w:tc>
          <w:tcPr>
            <w:tcW w:w="141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Change w:id="3436" w:author="Ân Duy" w:date="2024-06-19T17:49:00Z">
              <w:tcPr>
                <w:tcW w:w="768" w:type="dxa"/>
                <w:gridSpan w:val="2"/>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tcPrChange>
          </w:tcPr>
          <w:p w14:paraId="4A0AB365" w14:textId="0E049B28" w:rsidR="00120AC4" w:rsidRPr="00591738" w:rsidDel="00591738" w:rsidRDefault="00120AC4">
            <w:pPr>
              <w:rPr>
                <w:del w:id="3437" w:author="Ân Duy" w:date="2024-06-19T17:50:00Z"/>
              </w:rPr>
              <w:pPrChange w:id="3438" w:author="Ân Duy" w:date="2024-06-19T17:49:00Z">
                <w:pPr>
                  <w:jc w:val="center"/>
                </w:pPr>
              </w:pPrChange>
            </w:pPr>
            <w:bookmarkStart w:id="3439" w:name="_Toc169714546"/>
            <w:bookmarkStart w:id="3440" w:name="_Toc171236218"/>
            <w:bookmarkStart w:id="3441" w:name="_Toc171236612"/>
            <w:bookmarkStart w:id="3442" w:name="_Toc171237012"/>
            <w:bookmarkStart w:id="3443" w:name="_Toc171237406"/>
            <w:bookmarkStart w:id="3444" w:name="_Toc171248183"/>
            <w:bookmarkStart w:id="3445" w:name="_Toc171248740"/>
            <w:bookmarkStart w:id="3446" w:name="_Toc171248953"/>
            <w:bookmarkStart w:id="3447" w:name="_Toc171249166"/>
            <w:bookmarkStart w:id="3448" w:name="_Toc172973416"/>
            <w:bookmarkStart w:id="3449" w:name="_Toc172973834"/>
            <w:bookmarkStart w:id="3450" w:name="_Toc172974051"/>
            <w:bookmarkStart w:id="3451" w:name="_Toc172974268"/>
            <w:bookmarkEnd w:id="3439"/>
            <w:bookmarkEnd w:id="3440"/>
            <w:bookmarkEnd w:id="3441"/>
            <w:bookmarkEnd w:id="3442"/>
            <w:bookmarkEnd w:id="3443"/>
            <w:bookmarkEnd w:id="3444"/>
            <w:bookmarkEnd w:id="3445"/>
            <w:bookmarkEnd w:id="3446"/>
            <w:bookmarkEnd w:id="3447"/>
            <w:bookmarkEnd w:id="3448"/>
            <w:bookmarkEnd w:id="3449"/>
            <w:bookmarkEnd w:id="3450"/>
            <w:bookmarkEnd w:id="3451"/>
          </w:p>
        </w:tc>
        <w:tc>
          <w:tcPr>
            <w:tcW w:w="1307"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Change w:id="3452" w:author="Ân Duy" w:date="2024-06-19T17:49:00Z">
              <w:tcPr>
                <w:tcW w:w="955" w:type="dxa"/>
                <w:gridSpan w:val="2"/>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tcPrChange>
          </w:tcPr>
          <w:p w14:paraId="1790F991" w14:textId="47897648" w:rsidR="00120AC4" w:rsidRPr="00591738" w:rsidDel="00591738" w:rsidRDefault="00120AC4">
            <w:pPr>
              <w:rPr>
                <w:del w:id="3453" w:author="Ân Duy" w:date="2024-06-19T17:50:00Z"/>
              </w:rPr>
              <w:pPrChange w:id="3454" w:author="Ân Duy" w:date="2024-06-19T17:49:00Z">
                <w:pPr>
                  <w:jc w:val="center"/>
                </w:pPr>
              </w:pPrChange>
            </w:pPr>
            <w:del w:id="3455" w:author="Ân Duy" w:date="2024-06-19T17:50:00Z">
              <w:r w:rsidRPr="00591738" w:rsidDel="00591738">
                <w:delText>Có</w:delText>
              </w:r>
              <w:bookmarkStart w:id="3456" w:name="_Toc169714547"/>
              <w:bookmarkStart w:id="3457" w:name="_Toc171236219"/>
              <w:bookmarkStart w:id="3458" w:name="_Toc171236613"/>
              <w:bookmarkStart w:id="3459" w:name="_Toc171237013"/>
              <w:bookmarkStart w:id="3460" w:name="_Toc171237407"/>
              <w:bookmarkStart w:id="3461" w:name="_Toc171248184"/>
              <w:bookmarkStart w:id="3462" w:name="_Toc171248741"/>
              <w:bookmarkStart w:id="3463" w:name="_Toc171248954"/>
              <w:bookmarkStart w:id="3464" w:name="_Toc171249167"/>
              <w:bookmarkStart w:id="3465" w:name="_Toc172973417"/>
              <w:bookmarkStart w:id="3466" w:name="_Toc172973835"/>
              <w:bookmarkStart w:id="3467" w:name="_Toc172974052"/>
              <w:bookmarkStart w:id="3468" w:name="_Toc172974269"/>
              <w:bookmarkEnd w:id="3456"/>
              <w:bookmarkEnd w:id="3457"/>
              <w:bookmarkEnd w:id="3458"/>
              <w:bookmarkEnd w:id="3459"/>
              <w:bookmarkEnd w:id="3460"/>
              <w:bookmarkEnd w:id="3461"/>
              <w:bookmarkEnd w:id="3462"/>
              <w:bookmarkEnd w:id="3463"/>
              <w:bookmarkEnd w:id="3464"/>
              <w:bookmarkEnd w:id="3465"/>
              <w:bookmarkEnd w:id="3466"/>
              <w:bookmarkEnd w:id="3467"/>
              <w:bookmarkEnd w:id="3468"/>
            </w:del>
          </w:p>
        </w:tc>
        <w:tc>
          <w:tcPr>
            <w:tcW w:w="1492"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Change w:id="3469" w:author="Ân Duy" w:date="2024-06-19T17:49:00Z">
              <w:tcPr>
                <w:tcW w:w="1495" w:type="dxa"/>
                <w:gridSpan w:val="2"/>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tcPrChange>
          </w:tcPr>
          <w:p w14:paraId="2FC2FB48" w14:textId="7F8B8810" w:rsidR="00120AC4" w:rsidRPr="00591738" w:rsidDel="00591738" w:rsidRDefault="00120AC4">
            <w:pPr>
              <w:rPr>
                <w:del w:id="3470" w:author="Ân Duy" w:date="2024-06-19T17:50:00Z"/>
              </w:rPr>
              <w:pPrChange w:id="3471" w:author="Ân Duy" w:date="2024-06-19T17:49:00Z">
                <w:pPr>
                  <w:jc w:val="center"/>
                </w:pPr>
              </w:pPrChange>
            </w:pPr>
            <w:bookmarkStart w:id="3472" w:name="_Toc169714548"/>
            <w:bookmarkStart w:id="3473" w:name="_Toc171236220"/>
            <w:bookmarkStart w:id="3474" w:name="_Toc171236614"/>
            <w:bookmarkStart w:id="3475" w:name="_Toc171237014"/>
            <w:bookmarkStart w:id="3476" w:name="_Toc171237408"/>
            <w:bookmarkStart w:id="3477" w:name="_Toc171248185"/>
            <w:bookmarkStart w:id="3478" w:name="_Toc171248742"/>
            <w:bookmarkStart w:id="3479" w:name="_Toc171248955"/>
            <w:bookmarkStart w:id="3480" w:name="_Toc171249168"/>
            <w:bookmarkStart w:id="3481" w:name="_Toc172973418"/>
            <w:bookmarkStart w:id="3482" w:name="_Toc172973836"/>
            <w:bookmarkStart w:id="3483" w:name="_Toc172974053"/>
            <w:bookmarkStart w:id="3484" w:name="_Toc172974270"/>
            <w:bookmarkEnd w:id="3472"/>
            <w:bookmarkEnd w:id="3473"/>
            <w:bookmarkEnd w:id="3474"/>
            <w:bookmarkEnd w:id="3475"/>
            <w:bookmarkEnd w:id="3476"/>
            <w:bookmarkEnd w:id="3477"/>
            <w:bookmarkEnd w:id="3478"/>
            <w:bookmarkEnd w:id="3479"/>
            <w:bookmarkEnd w:id="3480"/>
            <w:bookmarkEnd w:id="3481"/>
            <w:bookmarkEnd w:id="3482"/>
            <w:bookmarkEnd w:id="3483"/>
            <w:bookmarkEnd w:id="3484"/>
          </w:p>
        </w:tc>
        <w:tc>
          <w:tcPr>
            <w:tcW w:w="940"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Change w:id="3485" w:author="Ân Duy" w:date="2024-06-19T17:49:00Z">
              <w:tcPr>
                <w:tcW w:w="942" w:type="dxa"/>
                <w:gridSpan w:val="2"/>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tcPrChange>
          </w:tcPr>
          <w:p w14:paraId="662EB732" w14:textId="55DF624E" w:rsidR="00120AC4" w:rsidRPr="00591738" w:rsidDel="00591738" w:rsidRDefault="00120AC4">
            <w:pPr>
              <w:rPr>
                <w:del w:id="3486" w:author="Ân Duy" w:date="2024-06-19T17:50:00Z"/>
                <w:rPrChange w:id="3487" w:author="Ân Duy" w:date="2024-06-19T17:48:00Z">
                  <w:rPr>
                    <w:del w:id="3488" w:author="Ân Duy" w:date="2024-06-19T17:50:00Z"/>
                  </w:rPr>
                </w:rPrChange>
              </w:rPr>
              <w:pPrChange w:id="3489" w:author="Ân Duy" w:date="2024-06-19T17:49:00Z">
                <w:pPr>
                  <w:pStyle w:val="ThngthngWeb"/>
                  <w:spacing w:before="0" w:beforeAutospacing="0" w:after="0" w:afterAutospacing="0"/>
                  <w:jc w:val="center"/>
                </w:pPr>
              </w:pPrChange>
            </w:pPr>
            <w:del w:id="3490" w:author="Ân Duy" w:date="2024-06-19T17:50:00Z">
              <w:r w:rsidRPr="0094260E" w:rsidDel="00591738">
                <w:delText>Không</w:delText>
              </w:r>
              <w:bookmarkStart w:id="3491" w:name="_Toc169714549"/>
              <w:bookmarkStart w:id="3492" w:name="_Toc171236221"/>
              <w:bookmarkStart w:id="3493" w:name="_Toc171236615"/>
              <w:bookmarkStart w:id="3494" w:name="_Toc171237015"/>
              <w:bookmarkStart w:id="3495" w:name="_Toc171237409"/>
              <w:bookmarkStart w:id="3496" w:name="_Toc171248186"/>
              <w:bookmarkStart w:id="3497" w:name="_Toc171248743"/>
              <w:bookmarkStart w:id="3498" w:name="_Toc171248956"/>
              <w:bookmarkStart w:id="3499" w:name="_Toc171249169"/>
              <w:bookmarkStart w:id="3500" w:name="_Toc172973419"/>
              <w:bookmarkStart w:id="3501" w:name="_Toc172973837"/>
              <w:bookmarkStart w:id="3502" w:name="_Toc172974054"/>
              <w:bookmarkStart w:id="3503" w:name="_Toc172974271"/>
              <w:bookmarkEnd w:id="3491"/>
              <w:bookmarkEnd w:id="3492"/>
              <w:bookmarkEnd w:id="3493"/>
              <w:bookmarkEnd w:id="3494"/>
              <w:bookmarkEnd w:id="3495"/>
              <w:bookmarkEnd w:id="3496"/>
              <w:bookmarkEnd w:id="3497"/>
              <w:bookmarkEnd w:id="3498"/>
              <w:bookmarkEnd w:id="3499"/>
              <w:bookmarkEnd w:id="3500"/>
              <w:bookmarkEnd w:id="3501"/>
              <w:bookmarkEnd w:id="3502"/>
              <w:bookmarkEnd w:id="3503"/>
            </w:del>
          </w:p>
        </w:tc>
        <w:tc>
          <w:tcPr>
            <w:tcW w:w="40" w:type="dxa"/>
            <w:tcBorders>
              <w:top w:val="single" w:sz="8" w:space="0" w:color="000000"/>
              <w:left w:val="single" w:sz="8" w:space="0" w:color="000000"/>
              <w:bottom w:val="single" w:sz="8" w:space="0" w:color="000000"/>
              <w:right w:val="single" w:sz="8" w:space="0" w:color="000000"/>
            </w:tcBorders>
            <w:shd w:val="clear" w:color="auto" w:fill="F6F6EF"/>
            <w:tcPrChange w:id="3504" w:author="Ân Duy" w:date="2024-06-19T17:49:00Z">
              <w:tcPr>
                <w:tcW w:w="500" w:type="dxa"/>
                <w:gridSpan w:val="2"/>
                <w:tcBorders>
                  <w:top w:val="single" w:sz="8" w:space="0" w:color="000000"/>
                  <w:left w:val="single" w:sz="8" w:space="0" w:color="000000"/>
                  <w:bottom w:val="single" w:sz="8" w:space="0" w:color="000000"/>
                  <w:right w:val="single" w:sz="8" w:space="0" w:color="000000"/>
                </w:tcBorders>
                <w:shd w:val="clear" w:color="auto" w:fill="F6F6EF"/>
              </w:tcPr>
            </w:tcPrChange>
          </w:tcPr>
          <w:p w14:paraId="2936E24A" w14:textId="75CB3DDF" w:rsidR="00120AC4" w:rsidRPr="00591738" w:rsidDel="00591738" w:rsidRDefault="00120AC4">
            <w:pPr>
              <w:rPr>
                <w:del w:id="3505" w:author="Ân Duy" w:date="2024-06-19T17:50:00Z"/>
                <w:rPrChange w:id="3506" w:author="Ân Duy" w:date="2024-06-19T17:48:00Z">
                  <w:rPr>
                    <w:del w:id="3507" w:author="Ân Duy" w:date="2024-06-19T17:50:00Z"/>
                  </w:rPr>
                </w:rPrChange>
              </w:rPr>
              <w:pPrChange w:id="3508" w:author="Ân Duy" w:date="2024-06-19T17:49:00Z">
                <w:pPr>
                  <w:pStyle w:val="ThngthngWeb"/>
                  <w:spacing w:before="0" w:beforeAutospacing="0" w:after="0" w:afterAutospacing="0"/>
                  <w:jc w:val="center"/>
                </w:pPr>
              </w:pPrChange>
            </w:pPr>
            <w:bookmarkStart w:id="3509" w:name="_Toc169714550"/>
            <w:bookmarkStart w:id="3510" w:name="_Toc171236222"/>
            <w:bookmarkStart w:id="3511" w:name="_Toc171236616"/>
            <w:bookmarkStart w:id="3512" w:name="_Toc171237016"/>
            <w:bookmarkStart w:id="3513" w:name="_Toc171237410"/>
            <w:bookmarkStart w:id="3514" w:name="_Toc171248187"/>
            <w:bookmarkStart w:id="3515" w:name="_Toc171248744"/>
            <w:bookmarkStart w:id="3516" w:name="_Toc171248957"/>
            <w:bookmarkStart w:id="3517" w:name="_Toc171249170"/>
            <w:bookmarkStart w:id="3518" w:name="_Toc172973420"/>
            <w:bookmarkStart w:id="3519" w:name="_Toc172973838"/>
            <w:bookmarkStart w:id="3520" w:name="_Toc172974055"/>
            <w:bookmarkStart w:id="3521" w:name="_Toc172974272"/>
            <w:bookmarkEnd w:id="3509"/>
            <w:bookmarkEnd w:id="3510"/>
            <w:bookmarkEnd w:id="3511"/>
            <w:bookmarkEnd w:id="3512"/>
            <w:bookmarkEnd w:id="3513"/>
            <w:bookmarkEnd w:id="3514"/>
            <w:bookmarkEnd w:id="3515"/>
            <w:bookmarkEnd w:id="3516"/>
            <w:bookmarkEnd w:id="3517"/>
            <w:bookmarkEnd w:id="3518"/>
            <w:bookmarkEnd w:id="3519"/>
            <w:bookmarkEnd w:id="3520"/>
            <w:bookmarkEnd w:id="3521"/>
          </w:p>
        </w:tc>
        <w:bookmarkStart w:id="3522" w:name="_Toc169714551"/>
        <w:bookmarkStart w:id="3523" w:name="_Toc171236223"/>
        <w:bookmarkStart w:id="3524" w:name="_Toc171236617"/>
        <w:bookmarkStart w:id="3525" w:name="_Toc171237017"/>
        <w:bookmarkStart w:id="3526" w:name="_Toc171237411"/>
        <w:bookmarkStart w:id="3527" w:name="_Toc171248188"/>
        <w:bookmarkStart w:id="3528" w:name="_Toc171248745"/>
        <w:bookmarkStart w:id="3529" w:name="_Toc171248958"/>
        <w:bookmarkStart w:id="3530" w:name="_Toc171249171"/>
        <w:bookmarkStart w:id="3531" w:name="_Toc172973421"/>
        <w:bookmarkStart w:id="3532" w:name="_Toc172973839"/>
        <w:bookmarkStart w:id="3533" w:name="_Toc172974056"/>
        <w:bookmarkStart w:id="3534" w:name="_Toc172974273"/>
        <w:bookmarkEnd w:id="3522"/>
        <w:bookmarkEnd w:id="3523"/>
        <w:bookmarkEnd w:id="3524"/>
        <w:bookmarkEnd w:id="3525"/>
        <w:bookmarkEnd w:id="3526"/>
        <w:bookmarkEnd w:id="3527"/>
        <w:bookmarkEnd w:id="3528"/>
        <w:bookmarkEnd w:id="3529"/>
        <w:bookmarkEnd w:id="3530"/>
        <w:bookmarkEnd w:id="3531"/>
        <w:bookmarkEnd w:id="3532"/>
        <w:bookmarkEnd w:id="3533"/>
        <w:bookmarkEnd w:id="3534"/>
      </w:tr>
      <w:tr w:rsidR="00591738" w:rsidRPr="005E637B" w:rsidDel="00591738" w14:paraId="0AECB6A7" w14:textId="082FFD0A" w:rsidTr="008C7312">
        <w:trPr>
          <w:trHeight w:val="20"/>
          <w:del w:id="3535" w:author="Ân Duy" w:date="2024-06-19T17:50:00Z"/>
          <w:trPrChange w:id="3536" w:author="Ân Duy" w:date="2024-06-19T17:49:00Z">
            <w:trPr>
              <w:trHeight w:val="20"/>
            </w:trPr>
          </w:trPrChange>
        </w:trPr>
        <w:tc>
          <w:tcPr>
            <w:tcW w:w="609"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Change w:id="3537" w:author="Ân Duy" w:date="2024-06-19T17:49:00Z">
              <w:tcPr>
                <w:tcW w:w="609"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tcPrChange>
          </w:tcPr>
          <w:p w14:paraId="7E83575A" w14:textId="2FC16DE6" w:rsidR="00120AC4" w:rsidRPr="00591738" w:rsidDel="00591738" w:rsidRDefault="00120AC4">
            <w:pPr>
              <w:rPr>
                <w:del w:id="3538" w:author="Ân Duy" w:date="2024-06-19T17:50:00Z"/>
                <w:rPrChange w:id="3539" w:author="Ân Duy" w:date="2024-06-19T17:48:00Z">
                  <w:rPr>
                    <w:del w:id="3540" w:author="Ân Duy" w:date="2024-06-19T17:50:00Z"/>
                  </w:rPr>
                </w:rPrChange>
              </w:rPr>
              <w:pPrChange w:id="3541" w:author="Ân Duy" w:date="2024-06-19T17:49:00Z">
                <w:pPr>
                  <w:pStyle w:val="ThngthngWeb"/>
                  <w:spacing w:before="0" w:beforeAutospacing="0" w:after="0" w:afterAutospacing="0"/>
                  <w:jc w:val="center"/>
                </w:pPr>
              </w:pPrChange>
            </w:pPr>
            <w:del w:id="3542" w:author="Ân Duy" w:date="2024-06-19T17:50:00Z">
              <w:r w:rsidRPr="00591738" w:rsidDel="00591738">
                <w:delText>7</w:delText>
              </w:r>
              <w:bookmarkStart w:id="3543" w:name="_Toc169714552"/>
              <w:bookmarkStart w:id="3544" w:name="_Toc171236224"/>
              <w:bookmarkStart w:id="3545" w:name="_Toc171236618"/>
              <w:bookmarkStart w:id="3546" w:name="_Toc171237018"/>
              <w:bookmarkStart w:id="3547" w:name="_Toc171237412"/>
              <w:bookmarkStart w:id="3548" w:name="_Toc171248189"/>
              <w:bookmarkStart w:id="3549" w:name="_Toc171248746"/>
              <w:bookmarkStart w:id="3550" w:name="_Toc171248959"/>
              <w:bookmarkStart w:id="3551" w:name="_Toc171249172"/>
              <w:bookmarkStart w:id="3552" w:name="_Toc172973422"/>
              <w:bookmarkStart w:id="3553" w:name="_Toc172973840"/>
              <w:bookmarkStart w:id="3554" w:name="_Toc172974057"/>
              <w:bookmarkStart w:id="3555" w:name="_Toc172974274"/>
              <w:bookmarkEnd w:id="3543"/>
              <w:bookmarkEnd w:id="3544"/>
              <w:bookmarkEnd w:id="3545"/>
              <w:bookmarkEnd w:id="3546"/>
              <w:bookmarkEnd w:id="3547"/>
              <w:bookmarkEnd w:id="3548"/>
              <w:bookmarkEnd w:id="3549"/>
              <w:bookmarkEnd w:id="3550"/>
              <w:bookmarkEnd w:id="3551"/>
              <w:bookmarkEnd w:id="3552"/>
              <w:bookmarkEnd w:id="3553"/>
              <w:bookmarkEnd w:id="3554"/>
              <w:bookmarkEnd w:id="3555"/>
            </w:del>
          </w:p>
        </w:tc>
        <w:tc>
          <w:tcPr>
            <w:tcW w:w="2211"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Change w:id="3556" w:author="Ân Duy" w:date="2024-06-19T17:49:00Z">
              <w:tcPr>
                <w:tcW w:w="1508"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tcPrChange>
          </w:tcPr>
          <w:p w14:paraId="0FBB0BFD" w14:textId="20E373C7" w:rsidR="00120AC4" w:rsidRPr="00591738" w:rsidDel="00591738" w:rsidRDefault="00120AC4">
            <w:pPr>
              <w:rPr>
                <w:del w:id="3557" w:author="Ân Duy" w:date="2024-06-19T17:50:00Z"/>
                <w:rPrChange w:id="3558" w:author="Ân Duy" w:date="2024-06-19T17:48:00Z">
                  <w:rPr>
                    <w:del w:id="3559" w:author="Ân Duy" w:date="2024-06-19T17:50:00Z"/>
                  </w:rPr>
                </w:rPrChange>
              </w:rPr>
              <w:pPrChange w:id="3560" w:author="Ân Duy" w:date="2024-06-19T17:49:00Z">
                <w:pPr>
                  <w:pStyle w:val="ThngthngWeb"/>
                  <w:spacing w:before="0" w:beforeAutospacing="0" w:after="0" w:afterAutospacing="0"/>
                  <w:jc w:val="center"/>
                </w:pPr>
              </w:pPrChange>
            </w:pPr>
            <w:del w:id="3561" w:author="Ân Duy" w:date="2024-06-19T17:19:00Z">
              <w:r w:rsidRPr="00591738" w:rsidDel="00591738">
                <w:rPr>
                  <w:color w:val="000000"/>
                  <w:lang w:val="vi-VN"/>
                  <w:rPrChange w:id="3562" w:author="Ân Duy" w:date="2024-06-19T17:48:00Z">
                    <w:rPr>
                      <w:color w:val="000000"/>
                      <w:lang w:val="vi-VN"/>
                    </w:rPr>
                  </w:rPrChange>
                </w:rPr>
                <w:delText>GiaKM</w:delText>
              </w:r>
            </w:del>
            <w:bookmarkStart w:id="3563" w:name="_Toc169714553"/>
            <w:bookmarkStart w:id="3564" w:name="_Toc171236225"/>
            <w:bookmarkStart w:id="3565" w:name="_Toc171236619"/>
            <w:bookmarkStart w:id="3566" w:name="_Toc171237019"/>
            <w:bookmarkStart w:id="3567" w:name="_Toc171237413"/>
            <w:bookmarkStart w:id="3568" w:name="_Toc171248190"/>
            <w:bookmarkStart w:id="3569" w:name="_Toc171248747"/>
            <w:bookmarkStart w:id="3570" w:name="_Toc171248960"/>
            <w:bookmarkStart w:id="3571" w:name="_Toc171249173"/>
            <w:bookmarkStart w:id="3572" w:name="_Toc172973423"/>
            <w:bookmarkStart w:id="3573" w:name="_Toc172973841"/>
            <w:bookmarkStart w:id="3574" w:name="_Toc172974058"/>
            <w:bookmarkStart w:id="3575" w:name="_Toc172974275"/>
            <w:bookmarkEnd w:id="3563"/>
            <w:bookmarkEnd w:id="3564"/>
            <w:bookmarkEnd w:id="3565"/>
            <w:bookmarkEnd w:id="3566"/>
            <w:bookmarkEnd w:id="3567"/>
            <w:bookmarkEnd w:id="3568"/>
            <w:bookmarkEnd w:id="3569"/>
            <w:bookmarkEnd w:id="3570"/>
            <w:bookmarkEnd w:id="3571"/>
            <w:bookmarkEnd w:id="3572"/>
            <w:bookmarkEnd w:id="3573"/>
            <w:bookmarkEnd w:id="3574"/>
            <w:bookmarkEnd w:id="3575"/>
          </w:p>
        </w:tc>
        <w:tc>
          <w:tcPr>
            <w:tcW w:w="1697"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Change w:id="3576" w:author="Ân Duy" w:date="2024-06-19T17:49:00Z">
              <w:tcPr>
                <w:tcW w:w="3414" w:type="dxa"/>
                <w:gridSpan w:val="4"/>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tcPrChange>
          </w:tcPr>
          <w:p w14:paraId="15C798CB" w14:textId="59AAFBA0" w:rsidR="00120AC4" w:rsidRPr="00591738" w:rsidDel="00591738" w:rsidRDefault="00120AC4">
            <w:pPr>
              <w:rPr>
                <w:del w:id="3577" w:author="Ân Duy" w:date="2024-06-19T17:50:00Z"/>
              </w:rPr>
              <w:pPrChange w:id="3578" w:author="Ân Duy" w:date="2024-06-19T17:49:00Z">
                <w:pPr>
                  <w:jc w:val="center"/>
                </w:pPr>
              </w:pPrChange>
            </w:pPr>
            <w:del w:id="3579" w:author="Ân Duy" w:date="2024-06-19T17:48:00Z">
              <w:r w:rsidRPr="00591738" w:rsidDel="00591738">
                <w:delText>Int</w:delText>
              </w:r>
            </w:del>
            <w:bookmarkStart w:id="3580" w:name="_Toc169714554"/>
            <w:bookmarkStart w:id="3581" w:name="_Toc171236226"/>
            <w:bookmarkStart w:id="3582" w:name="_Toc171236620"/>
            <w:bookmarkStart w:id="3583" w:name="_Toc171237020"/>
            <w:bookmarkStart w:id="3584" w:name="_Toc171237414"/>
            <w:bookmarkStart w:id="3585" w:name="_Toc171248191"/>
            <w:bookmarkStart w:id="3586" w:name="_Toc171248748"/>
            <w:bookmarkStart w:id="3587" w:name="_Toc171248961"/>
            <w:bookmarkStart w:id="3588" w:name="_Toc171249174"/>
            <w:bookmarkStart w:id="3589" w:name="_Toc172973424"/>
            <w:bookmarkStart w:id="3590" w:name="_Toc172973842"/>
            <w:bookmarkStart w:id="3591" w:name="_Toc172974059"/>
            <w:bookmarkStart w:id="3592" w:name="_Toc172974276"/>
            <w:bookmarkEnd w:id="3580"/>
            <w:bookmarkEnd w:id="3581"/>
            <w:bookmarkEnd w:id="3582"/>
            <w:bookmarkEnd w:id="3583"/>
            <w:bookmarkEnd w:id="3584"/>
            <w:bookmarkEnd w:id="3585"/>
            <w:bookmarkEnd w:id="3586"/>
            <w:bookmarkEnd w:id="3587"/>
            <w:bookmarkEnd w:id="3588"/>
            <w:bookmarkEnd w:id="3589"/>
            <w:bookmarkEnd w:id="3590"/>
            <w:bookmarkEnd w:id="3591"/>
            <w:bookmarkEnd w:id="3592"/>
          </w:p>
        </w:tc>
        <w:tc>
          <w:tcPr>
            <w:tcW w:w="141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Change w:id="3593" w:author="Ân Duy" w:date="2024-06-19T17:49:00Z">
              <w:tcPr>
                <w:tcW w:w="768" w:type="dxa"/>
                <w:gridSpan w:val="2"/>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tcPrChange>
          </w:tcPr>
          <w:p w14:paraId="253D59D9" w14:textId="0F84218A" w:rsidR="00120AC4" w:rsidRPr="00591738" w:rsidDel="00591738" w:rsidRDefault="00120AC4">
            <w:pPr>
              <w:rPr>
                <w:del w:id="3594" w:author="Ân Duy" w:date="2024-06-19T17:50:00Z"/>
              </w:rPr>
              <w:pPrChange w:id="3595" w:author="Ân Duy" w:date="2024-06-19T17:49:00Z">
                <w:pPr>
                  <w:jc w:val="center"/>
                </w:pPr>
              </w:pPrChange>
            </w:pPr>
            <w:bookmarkStart w:id="3596" w:name="_Toc169714555"/>
            <w:bookmarkStart w:id="3597" w:name="_Toc171236227"/>
            <w:bookmarkStart w:id="3598" w:name="_Toc171236621"/>
            <w:bookmarkStart w:id="3599" w:name="_Toc171237021"/>
            <w:bookmarkStart w:id="3600" w:name="_Toc171237415"/>
            <w:bookmarkStart w:id="3601" w:name="_Toc171248192"/>
            <w:bookmarkStart w:id="3602" w:name="_Toc171248749"/>
            <w:bookmarkStart w:id="3603" w:name="_Toc171248962"/>
            <w:bookmarkStart w:id="3604" w:name="_Toc171249175"/>
            <w:bookmarkStart w:id="3605" w:name="_Toc172973425"/>
            <w:bookmarkStart w:id="3606" w:name="_Toc172973843"/>
            <w:bookmarkStart w:id="3607" w:name="_Toc172974060"/>
            <w:bookmarkStart w:id="3608" w:name="_Toc172974277"/>
            <w:bookmarkEnd w:id="3596"/>
            <w:bookmarkEnd w:id="3597"/>
            <w:bookmarkEnd w:id="3598"/>
            <w:bookmarkEnd w:id="3599"/>
            <w:bookmarkEnd w:id="3600"/>
            <w:bookmarkEnd w:id="3601"/>
            <w:bookmarkEnd w:id="3602"/>
            <w:bookmarkEnd w:id="3603"/>
            <w:bookmarkEnd w:id="3604"/>
            <w:bookmarkEnd w:id="3605"/>
            <w:bookmarkEnd w:id="3606"/>
            <w:bookmarkEnd w:id="3607"/>
            <w:bookmarkEnd w:id="3608"/>
          </w:p>
        </w:tc>
        <w:tc>
          <w:tcPr>
            <w:tcW w:w="1307"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Change w:id="3609" w:author="Ân Duy" w:date="2024-06-19T17:49:00Z">
              <w:tcPr>
                <w:tcW w:w="955" w:type="dxa"/>
                <w:gridSpan w:val="2"/>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tcPrChange>
          </w:tcPr>
          <w:p w14:paraId="3DAC92DA" w14:textId="442CFF33" w:rsidR="00120AC4" w:rsidRPr="00591738" w:rsidDel="00591738" w:rsidRDefault="00120AC4">
            <w:pPr>
              <w:rPr>
                <w:del w:id="3610" w:author="Ân Duy" w:date="2024-06-19T17:50:00Z"/>
              </w:rPr>
              <w:pPrChange w:id="3611" w:author="Ân Duy" w:date="2024-06-19T17:49:00Z">
                <w:pPr>
                  <w:jc w:val="center"/>
                </w:pPr>
              </w:pPrChange>
            </w:pPr>
            <w:del w:id="3612" w:author="Ân Duy" w:date="2024-06-19T17:50:00Z">
              <w:r w:rsidRPr="00591738" w:rsidDel="00591738">
                <w:delText>Không</w:delText>
              </w:r>
              <w:bookmarkStart w:id="3613" w:name="_Toc169714556"/>
              <w:bookmarkStart w:id="3614" w:name="_Toc171236228"/>
              <w:bookmarkStart w:id="3615" w:name="_Toc171236622"/>
              <w:bookmarkStart w:id="3616" w:name="_Toc171237022"/>
              <w:bookmarkStart w:id="3617" w:name="_Toc171237416"/>
              <w:bookmarkStart w:id="3618" w:name="_Toc171248193"/>
              <w:bookmarkStart w:id="3619" w:name="_Toc171248750"/>
              <w:bookmarkStart w:id="3620" w:name="_Toc171248963"/>
              <w:bookmarkStart w:id="3621" w:name="_Toc171249176"/>
              <w:bookmarkStart w:id="3622" w:name="_Toc172973426"/>
              <w:bookmarkStart w:id="3623" w:name="_Toc172973844"/>
              <w:bookmarkStart w:id="3624" w:name="_Toc172974061"/>
              <w:bookmarkStart w:id="3625" w:name="_Toc172974278"/>
              <w:bookmarkEnd w:id="3613"/>
              <w:bookmarkEnd w:id="3614"/>
              <w:bookmarkEnd w:id="3615"/>
              <w:bookmarkEnd w:id="3616"/>
              <w:bookmarkEnd w:id="3617"/>
              <w:bookmarkEnd w:id="3618"/>
              <w:bookmarkEnd w:id="3619"/>
              <w:bookmarkEnd w:id="3620"/>
              <w:bookmarkEnd w:id="3621"/>
              <w:bookmarkEnd w:id="3622"/>
              <w:bookmarkEnd w:id="3623"/>
              <w:bookmarkEnd w:id="3624"/>
              <w:bookmarkEnd w:id="3625"/>
            </w:del>
          </w:p>
        </w:tc>
        <w:tc>
          <w:tcPr>
            <w:tcW w:w="1492"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Change w:id="3626" w:author="Ân Duy" w:date="2024-06-19T17:49:00Z">
              <w:tcPr>
                <w:tcW w:w="1495" w:type="dxa"/>
                <w:gridSpan w:val="2"/>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tcPrChange>
          </w:tcPr>
          <w:p w14:paraId="208A97CE" w14:textId="0D471528" w:rsidR="00120AC4" w:rsidRPr="00591738" w:rsidDel="00591738" w:rsidRDefault="00120AC4">
            <w:pPr>
              <w:rPr>
                <w:del w:id="3627" w:author="Ân Duy" w:date="2024-06-19T17:50:00Z"/>
              </w:rPr>
              <w:pPrChange w:id="3628" w:author="Ân Duy" w:date="2024-06-19T17:49:00Z">
                <w:pPr>
                  <w:jc w:val="center"/>
                </w:pPr>
              </w:pPrChange>
            </w:pPr>
            <w:bookmarkStart w:id="3629" w:name="_Toc169714557"/>
            <w:bookmarkStart w:id="3630" w:name="_Toc171236229"/>
            <w:bookmarkStart w:id="3631" w:name="_Toc171236623"/>
            <w:bookmarkStart w:id="3632" w:name="_Toc171237023"/>
            <w:bookmarkStart w:id="3633" w:name="_Toc171237417"/>
            <w:bookmarkStart w:id="3634" w:name="_Toc171248194"/>
            <w:bookmarkStart w:id="3635" w:name="_Toc171248751"/>
            <w:bookmarkStart w:id="3636" w:name="_Toc171248964"/>
            <w:bookmarkStart w:id="3637" w:name="_Toc171249177"/>
            <w:bookmarkStart w:id="3638" w:name="_Toc172973427"/>
            <w:bookmarkStart w:id="3639" w:name="_Toc172973845"/>
            <w:bookmarkStart w:id="3640" w:name="_Toc172974062"/>
            <w:bookmarkStart w:id="3641" w:name="_Toc172974279"/>
            <w:bookmarkEnd w:id="3629"/>
            <w:bookmarkEnd w:id="3630"/>
            <w:bookmarkEnd w:id="3631"/>
            <w:bookmarkEnd w:id="3632"/>
            <w:bookmarkEnd w:id="3633"/>
            <w:bookmarkEnd w:id="3634"/>
            <w:bookmarkEnd w:id="3635"/>
            <w:bookmarkEnd w:id="3636"/>
            <w:bookmarkEnd w:id="3637"/>
            <w:bookmarkEnd w:id="3638"/>
            <w:bookmarkEnd w:id="3639"/>
            <w:bookmarkEnd w:id="3640"/>
            <w:bookmarkEnd w:id="3641"/>
          </w:p>
        </w:tc>
        <w:tc>
          <w:tcPr>
            <w:tcW w:w="940"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Change w:id="3642" w:author="Ân Duy" w:date="2024-06-19T17:49:00Z">
              <w:tcPr>
                <w:tcW w:w="942" w:type="dxa"/>
                <w:gridSpan w:val="2"/>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tcPrChange>
          </w:tcPr>
          <w:p w14:paraId="7FEE6ECF" w14:textId="4A9CB980" w:rsidR="00120AC4" w:rsidRPr="00591738" w:rsidDel="00591738" w:rsidRDefault="00120AC4">
            <w:pPr>
              <w:rPr>
                <w:del w:id="3643" w:author="Ân Duy" w:date="2024-06-19T17:50:00Z"/>
                <w:rPrChange w:id="3644" w:author="Ân Duy" w:date="2024-06-19T17:48:00Z">
                  <w:rPr>
                    <w:del w:id="3645" w:author="Ân Duy" w:date="2024-06-19T17:50:00Z"/>
                  </w:rPr>
                </w:rPrChange>
              </w:rPr>
              <w:pPrChange w:id="3646" w:author="Ân Duy" w:date="2024-06-19T17:49:00Z">
                <w:pPr>
                  <w:pStyle w:val="ThngthngWeb"/>
                  <w:spacing w:before="0" w:beforeAutospacing="0" w:after="0" w:afterAutospacing="0"/>
                  <w:jc w:val="center"/>
                </w:pPr>
              </w:pPrChange>
            </w:pPr>
            <w:del w:id="3647" w:author="Ân Duy" w:date="2024-06-19T17:50:00Z">
              <w:r w:rsidRPr="0094260E" w:rsidDel="00591738">
                <w:delText>Không</w:delText>
              </w:r>
              <w:bookmarkStart w:id="3648" w:name="_Toc169714558"/>
              <w:bookmarkStart w:id="3649" w:name="_Toc171236230"/>
              <w:bookmarkStart w:id="3650" w:name="_Toc171236624"/>
              <w:bookmarkStart w:id="3651" w:name="_Toc171237024"/>
              <w:bookmarkStart w:id="3652" w:name="_Toc171237418"/>
              <w:bookmarkStart w:id="3653" w:name="_Toc171248195"/>
              <w:bookmarkStart w:id="3654" w:name="_Toc171248752"/>
              <w:bookmarkStart w:id="3655" w:name="_Toc171248965"/>
              <w:bookmarkStart w:id="3656" w:name="_Toc171249178"/>
              <w:bookmarkStart w:id="3657" w:name="_Toc172973428"/>
              <w:bookmarkStart w:id="3658" w:name="_Toc172973846"/>
              <w:bookmarkStart w:id="3659" w:name="_Toc172974063"/>
              <w:bookmarkStart w:id="3660" w:name="_Toc172974280"/>
              <w:bookmarkEnd w:id="3648"/>
              <w:bookmarkEnd w:id="3649"/>
              <w:bookmarkEnd w:id="3650"/>
              <w:bookmarkEnd w:id="3651"/>
              <w:bookmarkEnd w:id="3652"/>
              <w:bookmarkEnd w:id="3653"/>
              <w:bookmarkEnd w:id="3654"/>
              <w:bookmarkEnd w:id="3655"/>
              <w:bookmarkEnd w:id="3656"/>
              <w:bookmarkEnd w:id="3657"/>
              <w:bookmarkEnd w:id="3658"/>
              <w:bookmarkEnd w:id="3659"/>
              <w:bookmarkEnd w:id="3660"/>
            </w:del>
          </w:p>
        </w:tc>
        <w:tc>
          <w:tcPr>
            <w:tcW w:w="40" w:type="dxa"/>
            <w:tcBorders>
              <w:top w:val="single" w:sz="8" w:space="0" w:color="000000"/>
              <w:left w:val="single" w:sz="8" w:space="0" w:color="000000"/>
              <w:bottom w:val="single" w:sz="8" w:space="0" w:color="000000"/>
              <w:right w:val="single" w:sz="8" w:space="0" w:color="000000"/>
            </w:tcBorders>
            <w:shd w:val="clear" w:color="auto" w:fill="F6F6EF"/>
            <w:tcPrChange w:id="3661" w:author="Ân Duy" w:date="2024-06-19T17:49:00Z">
              <w:tcPr>
                <w:tcW w:w="500" w:type="dxa"/>
                <w:gridSpan w:val="2"/>
                <w:tcBorders>
                  <w:top w:val="single" w:sz="8" w:space="0" w:color="000000"/>
                  <w:left w:val="single" w:sz="8" w:space="0" w:color="000000"/>
                  <w:bottom w:val="single" w:sz="8" w:space="0" w:color="000000"/>
                  <w:right w:val="single" w:sz="8" w:space="0" w:color="000000"/>
                </w:tcBorders>
                <w:shd w:val="clear" w:color="auto" w:fill="F6F6EF"/>
              </w:tcPr>
            </w:tcPrChange>
          </w:tcPr>
          <w:p w14:paraId="791DE525" w14:textId="79854188" w:rsidR="00120AC4" w:rsidRPr="00591738" w:rsidDel="00591738" w:rsidRDefault="00120AC4">
            <w:pPr>
              <w:rPr>
                <w:del w:id="3662" w:author="Ân Duy" w:date="2024-06-19T17:50:00Z"/>
                <w:rPrChange w:id="3663" w:author="Ân Duy" w:date="2024-06-19T17:48:00Z">
                  <w:rPr>
                    <w:del w:id="3664" w:author="Ân Duy" w:date="2024-06-19T17:50:00Z"/>
                  </w:rPr>
                </w:rPrChange>
              </w:rPr>
              <w:pPrChange w:id="3665" w:author="Ân Duy" w:date="2024-06-19T17:49:00Z">
                <w:pPr>
                  <w:pStyle w:val="ThngthngWeb"/>
                  <w:spacing w:before="0" w:beforeAutospacing="0" w:after="0" w:afterAutospacing="0"/>
                  <w:jc w:val="center"/>
                </w:pPr>
              </w:pPrChange>
            </w:pPr>
            <w:bookmarkStart w:id="3666" w:name="_Toc169714559"/>
            <w:bookmarkStart w:id="3667" w:name="_Toc171236231"/>
            <w:bookmarkStart w:id="3668" w:name="_Toc171236625"/>
            <w:bookmarkStart w:id="3669" w:name="_Toc171237025"/>
            <w:bookmarkStart w:id="3670" w:name="_Toc171237419"/>
            <w:bookmarkStart w:id="3671" w:name="_Toc171248196"/>
            <w:bookmarkStart w:id="3672" w:name="_Toc171248753"/>
            <w:bookmarkStart w:id="3673" w:name="_Toc171248966"/>
            <w:bookmarkStart w:id="3674" w:name="_Toc171249179"/>
            <w:bookmarkStart w:id="3675" w:name="_Toc172973429"/>
            <w:bookmarkStart w:id="3676" w:name="_Toc172973847"/>
            <w:bookmarkStart w:id="3677" w:name="_Toc172974064"/>
            <w:bookmarkStart w:id="3678" w:name="_Toc172974281"/>
            <w:bookmarkEnd w:id="3666"/>
            <w:bookmarkEnd w:id="3667"/>
            <w:bookmarkEnd w:id="3668"/>
            <w:bookmarkEnd w:id="3669"/>
            <w:bookmarkEnd w:id="3670"/>
            <w:bookmarkEnd w:id="3671"/>
            <w:bookmarkEnd w:id="3672"/>
            <w:bookmarkEnd w:id="3673"/>
            <w:bookmarkEnd w:id="3674"/>
            <w:bookmarkEnd w:id="3675"/>
            <w:bookmarkEnd w:id="3676"/>
            <w:bookmarkEnd w:id="3677"/>
            <w:bookmarkEnd w:id="3678"/>
          </w:p>
        </w:tc>
        <w:bookmarkStart w:id="3679" w:name="_Toc169714560"/>
        <w:bookmarkStart w:id="3680" w:name="_Toc171236232"/>
        <w:bookmarkStart w:id="3681" w:name="_Toc171236626"/>
        <w:bookmarkStart w:id="3682" w:name="_Toc171237026"/>
        <w:bookmarkStart w:id="3683" w:name="_Toc171237420"/>
        <w:bookmarkStart w:id="3684" w:name="_Toc171248197"/>
        <w:bookmarkStart w:id="3685" w:name="_Toc171248754"/>
        <w:bookmarkStart w:id="3686" w:name="_Toc171248967"/>
        <w:bookmarkStart w:id="3687" w:name="_Toc171249180"/>
        <w:bookmarkStart w:id="3688" w:name="_Toc172973430"/>
        <w:bookmarkStart w:id="3689" w:name="_Toc172973848"/>
        <w:bookmarkStart w:id="3690" w:name="_Toc172974065"/>
        <w:bookmarkStart w:id="3691" w:name="_Toc172974282"/>
        <w:bookmarkEnd w:id="3679"/>
        <w:bookmarkEnd w:id="3680"/>
        <w:bookmarkEnd w:id="3681"/>
        <w:bookmarkEnd w:id="3682"/>
        <w:bookmarkEnd w:id="3683"/>
        <w:bookmarkEnd w:id="3684"/>
        <w:bookmarkEnd w:id="3685"/>
        <w:bookmarkEnd w:id="3686"/>
        <w:bookmarkEnd w:id="3687"/>
        <w:bookmarkEnd w:id="3688"/>
        <w:bookmarkEnd w:id="3689"/>
        <w:bookmarkEnd w:id="3690"/>
        <w:bookmarkEnd w:id="3691"/>
      </w:tr>
      <w:tr w:rsidR="00591738" w:rsidRPr="005E637B" w:rsidDel="00591738" w14:paraId="4B3C6902" w14:textId="78CEC7D9" w:rsidTr="008C7312">
        <w:trPr>
          <w:trHeight w:val="20"/>
          <w:del w:id="3692" w:author="Ân Duy" w:date="2024-06-19T17:50:00Z"/>
          <w:trPrChange w:id="3693" w:author="Ân Duy" w:date="2024-06-19T17:49:00Z">
            <w:trPr>
              <w:trHeight w:val="20"/>
            </w:trPr>
          </w:trPrChange>
        </w:trPr>
        <w:tc>
          <w:tcPr>
            <w:tcW w:w="609"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Change w:id="3694" w:author="Ân Duy" w:date="2024-06-19T17:49:00Z">
              <w:tcPr>
                <w:tcW w:w="609"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tcPrChange>
          </w:tcPr>
          <w:p w14:paraId="3627E209" w14:textId="291FB166" w:rsidR="00120AC4" w:rsidRPr="00591738" w:rsidDel="00591738" w:rsidRDefault="00120AC4">
            <w:pPr>
              <w:rPr>
                <w:del w:id="3695" w:author="Ân Duy" w:date="2024-06-19T17:50:00Z"/>
                <w:rPrChange w:id="3696" w:author="Ân Duy" w:date="2024-06-19T17:48:00Z">
                  <w:rPr>
                    <w:del w:id="3697" w:author="Ân Duy" w:date="2024-06-19T17:50:00Z"/>
                  </w:rPr>
                </w:rPrChange>
              </w:rPr>
              <w:pPrChange w:id="3698" w:author="Ân Duy" w:date="2024-06-19T17:49:00Z">
                <w:pPr>
                  <w:pStyle w:val="ThngthngWeb"/>
                  <w:spacing w:before="0" w:beforeAutospacing="0" w:after="0" w:afterAutospacing="0"/>
                  <w:jc w:val="center"/>
                </w:pPr>
              </w:pPrChange>
            </w:pPr>
            <w:del w:id="3699" w:author="Ân Duy" w:date="2024-06-19T17:50:00Z">
              <w:r w:rsidRPr="00591738" w:rsidDel="00591738">
                <w:delText>8</w:delText>
              </w:r>
              <w:bookmarkStart w:id="3700" w:name="_Toc169714561"/>
              <w:bookmarkStart w:id="3701" w:name="_Toc171236233"/>
              <w:bookmarkStart w:id="3702" w:name="_Toc171236627"/>
              <w:bookmarkStart w:id="3703" w:name="_Toc171237027"/>
              <w:bookmarkStart w:id="3704" w:name="_Toc171237421"/>
              <w:bookmarkStart w:id="3705" w:name="_Toc171248198"/>
              <w:bookmarkStart w:id="3706" w:name="_Toc171248755"/>
              <w:bookmarkStart w:id="3707" w:name="_Toc171248968"/>
              <w:bookmarkStart w:id="3708" w:name="_Toc171249181"/>
              <w:bookmarkStart w:id="3709" w:name="_Toc172973431"/>
              <w:bookmarkStart w:id="3710" w:name="_Toc172973849"/>
              <w:bookmarkStart w:id="3711" w:name="_Toc172974066"/>
              <w:bookmarkStart w:id="3712" w:name="_Toc172974283"/>
              <w:bookmarkEnd w:id="3700"/>
              <w:bookmarkEnd w:id="3701"/>
              <w:bookmarkEnd w:id="3702"/>
              <w:bookmarkEnd w:id="3703"/>
              <w:bookmarkEnd w:id="3704"/>
              <w:bookmarkEnd w:id="3705"/>
              <w:bookmarkEnd w:id="3706"/>
              <w:bookmarkEnd w:id="3707"/>
              <w:bookmarkEnd w:id="3708"/>
              <w:bookmarkEnd w:id="3709"/>
              <w:bookmarkEnd w:id="3710"/>
              <w:bookmarkEnd w:id="3711"/>
              <w:bookmarkEnd w:id="3712"/>
            </w:del>
          </w:p>
        </w:tc>
        <w:tc>
          <w:tcPr>
            <w:tcW w:w="2211"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Change w:id="3713" w:author="Ân Duy" w:date="2024-06-19T17:49:00Z">
              <w:tcPr>
                <w:tcW w:w="1508"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tcPrChange>
          </w:tcPr>
          <w:p w14:paraId="3317440B" w14:textId="77AB6D20" w:rsidR="00120AC4" w:rsidRPr="00591738" w:rsidDel="00591738" w:rsidRDefault="00120AC4">
            <w:pPr>
              <w:rPr>
                <w:del w:id="3714" w:author="Ân Duy" w:date="2024-06-19T17:50:00Z"/>
                <w:rPrChange w:id="3715" w:author="Ân Duy" w:date="2024-06-19T17:48:00Z">
                  <w:rPr>
                    <w:del w:id="3716" w:author="Ân Duy" w:date="2024-06-19T17:50:00Z"/>
                  </w:rPr>
                </w:rPrChange>
              </w:rPr>
              <w:pPrChange w:id="3717" w:author="Ân Duy" w:date="2024-06-19T17:49:00Z">
                <w:pPr>
                  <w:pStyle w:val="ThngthngWeb"/>
                  <w:spacing w:before="0" w:beforeAutospacing="0" w:after="0" w:afterAutospacing="0"/>
                  <w:jc w:val="center"/>
                </w:pPr>
              </w:pPrChange>
            </w:pPr>
            <w:del w:id="3718" w:author="Ân Duy" w:date="2024-06-19T17:19:00Z">
              <w:r w:rsidRPr="00591738" w:rsidDel="00591738">
                <w:rPr>
                  <w:color w:val="000000"/>
                  <w:lang w:val="vi-VN"/>
                  <w:rPrChange w:id="3719" w:author="Ân Duy" w:date="2024-06-19T17:48:00Z">
                    <w:rPr>
                      <w:color w:val="000000"/>
                      <w:lang w:val="vi-VN"/>
                    </w:rPr>
                  </w:rPrChange>
                </w:rPr>
                <w:delText>GiaTien</w:delText>
              </w:r>
            </w:del>
            <w:bookmarkStart w:id="3720" w:name="_Toc169714562"/>
            <w:bookmarkStart w:id="3721" w:name="_Toc171236234"/>
            <w:bookmarkStart w:id="3722" w:name="_Toc171236628"/>
            <w:bookmarkStart w:id="3723" w:name="_Toc171237028"/>
            <w:bookmarkStart w:id="3724" w:name="_Toc171237422"/>
            <w:bookmarkStart w:id="3725" w:name="_Toc171248199"/>
            <w:bookmarkStart w:id="3726" w:name="_Toc171248756"/>
            <w:bookmarkStart w:id="3727" w:name="_Toc171248969"/>
            <w:bookmarkStart w:id="3728" w:name="_Toc171249182"/>
            <w:bookmarkStart w:id="3729" w:name="_Toc172973432"/>
            <w:bookmarkStart w:id="3730" w:name="_Toc172973850"/>
            <w:bookmarkStart w:id="3731" w:name="_Toc172974067"/>
            <w:bookmarkStart w:id="3732" w:name="_Toc172974284"/>
            <w:bookmarkEnd w:id="3720"/>
            <w:bookmarkEnd w:id="3721"/>
            <w:bookmarkEnd w:id="3722"/>
            <w:bookmarkEnd w:id="3723"/>
            <w:bookmarkEnd w:id="3724"/>
            <w:bookmarkEnd w:id="3725"/>
            <w:bookmarkEnd w:id="3726"/>
            <w:bookmarkEnd w:id="3727"/>
            <w:bookmarkEnd w:id="3728"/>
            <w:bookmarkEnd w:id="3729"/>
            <w:bookmarkEnd w:id="3730"/>
            <w:bookmarkEnd w:id="3731"/>
            <w:bookmarkEnd w:id="3732"/>
          </w:p>
        </w:tc>
        <w:tc>
          <w:tcPr>
            <w:tcW w:w="1697"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Change w:id="3733" w:author="Ân Duy" w:date="2024-06-19T17:49:00Z">
              <w:tcPr>
                <w:tcW w:w="3414" w:type="dxa"/>
                <w:gridSpan w:val="4"/>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tcPrChange>
          </w:tcPr>
          <w:p w14:paraId="1E9A2C7F" w14:textId="6D528546" w:rsidR="00120AC4" w:rsidRPr="00591738" w:rsidDel="00591738" w:rsidRDefault="00120AC4">
            <w:pPr>
              <w:rPr>
                <w:del w:id="3734" w:author="Ân Duy" w:date="2024-06-19T17:50:00Z"/>
              </w:rPr>
              <w:pPrChange w:id="3735" w:author="Ân Duy" w:date="2024-06-19T17:49:00Z">
                <w:pPr>
                  <w:jc w:val="center"/>
                </w:pPr>
              </w:pPrChange>
            </w:pPr>
            <w:del w:id="3736" w:author="Ân Duy" w:date="2024-06-19T17:48:00Z">
              <w:r w:rsidRPr="00591738" w:rsidDel="00591738">
                <w:delText>Int</w:delText>
              </w:r>
            </w:del>
            <w:bookmarkStart w:id="3737" w:name="_Toc169714563"/>
            <w:bookmarkStart w:id="3738" w:name="_Toc171236235"/>
            <w:bookmarkStart w:id="3739" w:name="_Toc171236629"/>
            <w:bookmarkStart w:id="3740" w:name="_Toc171237029"/>
            <w:bookmarkStart w:id="3741" w:name="_Toc171237423"/>
            <w:bookmarkStart w:id="3742" w:name="_Toc171248200"/>
            <w:bookmarkStart w:id="3743" w:name="_Toc171248757"/>
            <w:bookmarkStart w:id="3744" w:name="_Toc171248970"/>
            <w:bookmarkStart w:id="3745" w:name="_Toc171249183"/>
            <w:bookmarkStart w:id="3746" w:name="_Toc172973433"/>
            <w:bookmarkStart w:id="3747" w:name="_Toc172973851"/>
            <w:bookmarkStart w:id="3748" w:name="_Toc172974068"/>
            <w:bookmarkStart w:id="3749" w:name="_Toc172974285"/>
            <w:bookmarkEnd w:id="3737"/>
            <w:bookmarkEnd w:id="3738"/>
            <w:bookmarkEnd w:id="3739"/>
            <w:bookmarkEnd w:id="3740"/>
            <w:bookmarkEnd w:id="3741"/>
            <w:bookmarkEnd w:id="3742"/>
            <w:bookmarkEnd w:id="3743"/>
            <w:bookmarkEnd w:id="3744"/>
            <w:bookmarkEnd w:id="3745"/>
            <w:bookmarkEnd w:id="3746"/>
            <w:bookmarkEnd w:id="3747"/>
            <w:bookmarkEnd w:id="3748"/>
            <w:bookmarkEnd w:id="3749"/>
          </w:p>
        </w:tc>
        <w:tc>
          <w:tcPr>
            <w:tcW w:w="141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Change w:id="3750" w:author="Ân Duy" w:date="2024-06-19T17:49:00Z">
              <w:tcPr>
                <w:tcW w:w="768" w:type="dxa"/>
                <w:gridSpan w:val="2"/>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tcPrChange>
          </w:tcPr>
          <w:p w14:paraId="1BA9B717" w14:textId="6AAD2063" w:rsidR="00120AC4" w:rsidRPr="00591738" w:rsidDel="00591738" w:rsidRDefault="00120AC4">
            <w:pPr>
              <w:rPr>
                <w:del w:id="3751" w:author="Ân Duy" w:date="2024-06-19T17:50:00Z"/>
              </w:rPr>
              <w:pPrChange w:id="3752" w:author="Ân Duy" w:date="2024-06-19T17:49:00Z">
                <w:pPr>
                  <w:jc w:val="center"/>
                </w:pPr>
              </w:pPrChange>
            </w:pPr>
            <w:bookmarkStart w:id="3753" w:name="_Toc169714564"/>
            <w:bookmarkStart w:id="3754" w:name="_Toc171236236"/>
            <w:bookmarkStart w:id="3755" w:name="_Toc171236630"/>
            <w:bookmarkStart w:id="3756" w:name="_Toc171237030"/>
            <w:bookmarkStart w:id="3757" w:name="_Toc171237424"/>
            <w:bookmarkStart w:id="3758" w:name="_Toc171248201"/>
            <w:bookmarkStart w:id="3759" w:name="_Toc171248758"/>
            <w:bookmarkStart w:id="3760" w:name="_Toc171248971"/>
            <w:bookmarkStart w:id="3761" w:name="_Toc171249184"/>
            <w:bookmarkStart w:id="3762" w:name="_Toc172973434"/>
            <w:bookmarkStart w:id="3763" w:name="_Toc172973852"/>
            <w:bookmarkStart w:id="3764" w:name="_Toc172974069"/>
            <w:bookmarkStart w:id="3765" w:name="_Toc172974286"/>
            <w:bookmarkEnd w:id="3753"/>
            <w:bookmarkEnd w:id="3754"/>
            <w:bookmarkEnd w:id="3755"/>
            <w:bookmarkEnd w:id="3756"/>
            <w:bookmarkEnd w:id="3757"/>
            <w:bookmarkEnd w:id="3758"/>
            <w:bookmarkEnd w:id="3759"/>
            <w:bookmarkEnd w:id="3760"/>
            <w:bookmarkEnd w:id="3761"/>
            <w:bookmarkEnd w:id="3762"/>
            <w:bookmarkEnd w:id="3763"/>
            <w:bookmarkEnd w:id="3764"/>
            <w:bookmarkEnd w:id="3765"/>
          </w:p>
        </w:tc>
        <w:tc>
          <w:tcPr>
            <w:tcW w:w="1307"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Change w:id="3766" w:author="Ân Duy" w:date="2024-06-19T17:49:00Z">
              <w:tcPr>
                <w:tcW w:w="955" w:type="dxa"/>
                <w:gridSpan w:val="2"/>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tcPrChange>
          </w:tcPr>
          <w:p w14:paraId="58E1B49C" w14:textId="08E6BCC5" w:rsidR="00120AC4" w:rsidRPr="00591738" w:rsidDel="00591738" w:rsidRDefault="00120AC4">
            <w:pPr>
              <w:rPr>
                <w:del w:id="3767" w:author="Ân Duy" w:date="2024-06-19T17:50:00Z"/>
              </w:rPr>
              <w:pPrChange w:id="3768" w:author="Ân Duy" w:date="2024-06-19T17:49:00Z">
                <w:pPr>
                  <w:jc w:val="center"/>
                </w:pPr>
              </w:pPrChange>
            </w:pPr>
            <w:del w:id="3769" w:author="Ân Duy" w:date="2024-06-19T17:50:00Z">
              <w:r w:rsidRPr="00591738" w:rsidDel="00591738">
                <w:delText>Có</w:delText>
              </w:r>
              <w:bookmarkStart w:id="3770" w:name="_Toc169714565"/>
              <w:bookmarkStart w:id="3771" w:name="_Toc171236237"/>
              <w:bookmarkStart w:id="3772" w:name="_Toc171236631"/>
              <w:bookmarkStart w:id="3773" w:name="_Toc171237031"/>
              <w:bookmarkStart w:id="3774" w:name="_Toc171237425"/>
              <w:bookmarkStart w:id="3775" w:name="_Toc171248202"/>
              <w:bookmarkStart w:id="3776" w:name="_Toc171248759"/>
              <w:bookmarkStart w:id="3777" w:name="_Toc171248972"/>
              <w:bookmarkStart w:id="3778" w:name="_Toc171249185"/>
              <w:bookmarkStart w:id="3779" w:name="_Toc172973435"/>
              <w:bookmarkStart w:id="3780" w:name="_Toc172973853"/>
              <w:bookmarkStart w:id="3781" w:name="_Toc172974070"/>
              <w:bookmarkStart w:id="3782" w:name="_Toc172974287"/>
              <w:bookmarkEnd w:id="3770"/>
              <w:bookmarkEnd w:id="3771"/>
              <w:bookmarkEnd w:id="3772"/>
              <w:bookmarkEnd w:id="3773"/>
              <w:bookmarkEnd w:id="3774"/>
              <w:bookmarkEnd w:id="3775"/>
              <w:bookmarkEnd w:id="3776"/>
              <w:bookmarkEnd w:id="3777"/>
              <w:bookmarkEnd w:id="3778"/>
              <w:bookmarkEnd w:id="3779"/>
              <w:bookmarkEnd w:id="3780"/>
              <w:bookmarkEnd w:id="3781"/>
              <w:bookmarkEnd w:id="3782"/>
            </w:del>
          </w:p>
        </w:tc>
        <w:tc>
          <w:tcPr>
            <w:tcW w:w="1492"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Change w:id="3783" w:author="Ân Duy" w:date="2024-06-19T17:49:00Z">
              <w:tcPr>
                <w:tcW w:w="1495" w:type="dxa"/>
                <w:gridSpan w:val="2"/>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tcPrChange>
          </w:tcPr>
          <w:p w14:paraId="65DABAE8" w14:textId="16E48DD0" w:rsidR="00120AC4" w:rsidRPr="00591738" w:rsidDel="00591738" w:rsidRDefault="00120AC4">
            <w:pPr>
              <w:rPr>
                <w:del w:id="3784" w:author="Ân Duy" w:date="2024-06-19T17:50:00Z"/>
              </w:rPr>
              <w:pPrChange w:id="3785" w:author="Ân Duy" w:date="2024-06-19T17:49:00Z">
                <w:pPr>
                  <w:jc w:val="center"/>
                </w:pPr>
              </w:pPrChange>
            </w:pPr>
            <w:bookmarkStart w:id="3786" w:name="_Toc169714566"/>
            <w:bookmarkStart w:id="3787" w:name="_Toc171236238"/>
            <w:bookmarkStart w:id="3788" w:name="_Toc171236632"/>
            <w:bookmarkStart w:id="3789" w:name="_Toc171237032"/>
            <w:bookmarkStart w:id="3790" w:name="_Toc171237426"/>
            <w:bookmarkStart w:id="3791" w:name="_Toc171248203"/>
            <w:bookmarkStart w:id="3792" w:name="_Toc171248760"/>
            <w:bookmarkStart w:id="3793" w:name="_Toc171248973"/>
            <w:bookmarkStart w:id="3794" w:name="_Toc171249186"/>
            <w:bookmarkStart w:id="3795" w:name="_Toc172973436"/>
            <w:bookmarkStart w:id="3796" w:name="_Toc172973854"/>
            <w:bookmarkStart w:id="3797" w:name="_Toc172974071"/>
            <w:bookmarkStart w:id="3798" w:name="_Toc172974288"/>
            <w:bookmarkEnd w:id="3786"/>
            <w:bookmarkEnd w:id="3787"/>
            <w:bookmarkEnd w:id="3788"/>
            <w:bookmarkEnd w:id="3789"/>
            <w:bookmarkEnd w:id="3790"/>
            <w:bookmarkEnd w:id="3791"/>
            <w:bookmarkEnd w:id="3792"/>
            <w:bookmarkEnd w:id="3793"/>
            <w:bookmarkEnd w:id="3794"/>
            <w:bookmarkEnd w:id="3795"/>
            <w:bookmarkEnd w:id="3796"/>
            <w:bookmarkEnd w:id="3797"/>
            <w:bookmarkEnd w:id="3798"/>
          </w:p>
        </w:tc>
        <w:tc>
          <w:tcPr>
            <w:tcW w:w="940"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Change w:id="3799" w:author="Ân Duy" w:date="2024-06-19T17:49:00Z">
              <w:tcPr>
                <w:tcW w:w="942" w:type="dxa"/>
                <w:gridSpan w:val="2"/>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tcPrChange>
          </w:tcPr>
          <w:p w14:paraId="13414840" w14:textId="65DD86B7" w:rsidR="00120AC4" w:rsidRPr="00591738" w:rsidDel="00591738" w:rsidRDefault="00120AC4">
            <w:pPr>
              <w:rPr>
                <w:del w:id="3800" w:author="Ân Duy" w:date="2024-06-19T17:50:00Z"/>
                <w:rPrChange w:id="3801" w:author="Ân Duy" w:date="2024-06-19T17:48:00Z">
                  <w:rPr>
                    <w:del w:id="3802" w:author="Ân Duy" w:date="2024-06-19T17:50:00Z"/>
                  </w:rPr>
                </w:rPrChange>
              </w:rPr>
              <w:pPrChange w:id="3803" w:author="Ân Duy" w:date="2024-06-19T17:49:00Z">
                <w:pPr>
                  <w:pStyle w:val="ThngthngWeb"/>
                  <w:spacing w:before="0" w:beforeAutospacing="0" w:after="0" w:afterAutospacing="0"/>
                  <w:jc w:val="center"/>
                </w:pPr>
              </w:pPrChange>
            </w:pPr>
            <w:del w:id="3804" w:author="Ân Duy" w:date="2024-06-19T17:50:00Z">
              <w:r w:rsidRPr="0094260E" w:rsidDel="00591738">
                <w:delText>Không</w:delText>
              </w:r>
              <w:bookmarkStart w:id="3805" w:name="_Toc169714567"/>
              <w:bookmarkStart w:id="3806" w:name="_Toc171236239"/>
              <w:bookmarkStart w:id="3807" w:name="_Toc171236633"/>
              <w:bookmarkStart w:id="3808" w:name="_Toc171237033"/>
              <w:bookmarkStart w:id="3809" w:name="_Toc171237427"/>
              <w:bookmarkStart w:id="3810" w:name="_Toc171248204"/>
              <w:bookmarkStart w:id="3811" w:name="_Toc171248761"/>
              <w:bookmarkStart w:id="3812" w:name="_Toc171248974"/>
              <w:bookmarkStart w:id="3813" w:name="_Toc171249187"/>
              <w:bookmarkStart w:id="3814" w:name="_Toc172973437"/>
              <w:bookmarkStart w:id="3815" w:name="_Toc172973855"/>
              <w:bookmarkStart w:id="3816" w:name="_Toc172974072"/>
              <w:bookmarkStart w:id="3817" w:name="_Toc172974289"/>
              <w:bookmarkEnd w:id="3805"/>
              <w:bookmarkEnd w:id="3806"/>
              <w:bookmarkEnd w:id="3807"/>
              <w:bookmarkEnd w:id="3808"/>
              <w:bookmarkEnd w:id="3809"/>
              <w:bookmarkEnd w:id="3810"/>
              <w:bookmarkEnd w:id="3811"/>
              <w:bookmarkEnd w:id="3812"/>
              <w:bookmarkEnd w:id="3813"/>
              <w:bookmarkEnd w:id="3814"/>
              <w:bookmarkEnd w:id="3815"/>
              <w:bookmarkEnd w:id="3816"/>
              <w:bookmarkEnd w:id="3817"/>
            </w:del>
          </w:p>
        </w:tc>
        <w:tc>
          <w:tcPr>
            <w:tcW w:w="40" w:type="dxa"/>
            <w:tcBorders>
              <w:top w:val="single" w:sz="8" w:space="0" w:color="000000"/>
              <w:left w:val="single" w:sz="8" w:space="0" w:color="000000"/>
              <w:bottom w:val="single" w:sz="8" w:space="0" w:color="000000"/>
              <w:right w:val="single" w:sz="8" w:space="0" w:color="000000"/>
            </w:tcBorders>
            <w:shd w:val="clear" w:color="auto" w:fill="F6F6EF"/>
            <w:tcPrChange w:id="3818" w:author="Ân Duy" w:date="2024-06-19T17:49:00Z">
              <w:tcPr>
                <w:tcW w:w="500" w:type="dxa"/>
                <w:gridSpan w:val="2"/>
                <w:tcBorders>
                  <w:top w:val="single" w:sz="8" w:space="0" w:color="000000"/>
                  <w:left w:val="single" w:sz="8" w:space="0" w:color="000000"/>
                  <w:bottom w:val="single" w:sz="8" w:space="0" w:color="000000"/>
                  <w:right w:val="single" w:sz="8" w:space="0" w:color="000000"/>
                </w:tcBorders>
                <w:shd w:val="clear" w:color="auto" w:fill="F6F6EF"/>
              </w:tcPr>
            </w:tcPrChange>
          </w:tcPr>
          <w:p w14:paraId="4A7D7D4A" w14:textId="7E861489" w:rsidR="00120AC4" w:rsidRPr="00591738" w:rsidDel="00591738" w:rsidRDefault="00120AC4">
            <w:pPr>
              <w:rPr>
                <w:del w:id="3819" w:author="Ân Duy" w:date="2024-06-19T17:50:00Z"/>
                <w:rPrChange w:id="3820" w:author="Ân Duy" w:date="2024-06-19T17:48:00Z">
                  <w:rPr>
                    <w:del w:id="3821" w:author="Ân Duy" w:date="2024-06-19T17:50:00Z"/>
                  </w:rPr>
                </w:rPrChange>
              </w:rPr>
              <w:pPrChange w:id="3822" w:author="Ân Duy" w:date="2024-06-19T17:49:00Z">
                <w:pPr>
                  <w:pStyle w:val="ThngthngWeb"/>
                  <w:spacing w:before="0" w:beforeAutospacing="0" w:after="0" w:afterAutospacing="0"/>
                  <w:jc w:val="center"/>
                </w:pPr>
              </w:pPrChange>
            </w:pPr>
            <w:bookmarkStart w:id="3823" w:name="_Toc169714568"/>
            <w:bookmarkStart w:id="3824" w:name="_Toc171236240"/>
            <w:bookmarkStart w:id="3825" w:name="_Toc171236634"/>
            <w:bookmarkStart w:id="3826" w:name="_Toc171237034"/>
            <w:bookmarkStart w:id="3827" w:name="_Toc171237428"/>
            <w:bookmarkStart w:id="3828" w:name="_Toc171248205"/>
            <w:bookmarkStart w:id="3829" w:name="_Toc171248762"/>
            <w:bookmarkStart w:id="3830" w:name="_Toc171248975"/>
            <w:bookmarkStart w:id="3831" w:name="_Toc171249188"/>
            <w:bookmarkStart w:id="3832" w:name="_Toc172973438"/>
            <w:bookmarkStart w:id="3833" w:name="_Toc172973856"/>
            <w:bookmarkStart w:id="3834" w:name="_Toc172974073"/>
            <w:bookmarkStart w:id="3835" w:name="_Toc172974290"/>
            <w:bookmarkEnd w:id="3823"/>
            <w:bookmarkEnd w:id="3824"/>
            <w:bookmarkEnd w:id="3825"/>
            <w:bookmarkEnd w:id="3826"/>
            <w:bookmarkEnd w:id="3827"/>
            <w:bookmarkEnd w:id="3828"/>
            <w:bookmarkEnd w:id="3829"/>
            <w:bookmarkEnd w:id="3830"/>
            <w:bookmarkEnd w:id="3831"/>
            <w:bookmarkEnd w:id="3832"/>
            <w:bookmarkEnd w:id="3833"/>
            <w:bookmarkEnd w:id="3834"/>
            <w:bookmarkEnd w:id="3835"/>
          </w:p>
        </w:tc>
        <w:bookmarkStart w:id="3836" w:name="_Toc169714569"/>
        <w:bookmarkStart w:id="3837" w:name="_Toc171236241"/>
        <w:bookmarkStart w:id="3838" w:name="_Toc171236635"/>
        <w:bookmarkStart w:id="3839" w:name="_Toc171237035"/>
        <w:bookmarkStart w:id="3840" w:name="_Toc171237429"/>
        <w:bookmarkStart w:id="3841" w:name="_Toc171248206"/>
        <w:bookmarkStart w:id="3842" w:name="_Toc171248763"/>
        <w:bookmarkStart w:id="3843" w:name="_Toc171248976"/>
        <w:bookmarkStart w:id="3844" w:name="_Toc171249189"/>
        <w:bookmarkStart w:id="3845" w:name="_Toc172973439"/>
        <w:bookmarkStart w:id="3846" w:name="_Toc172973857"/>
        <w:bookmarkStart w:id="3847" w:name="_Toc172974074"/>
        <w:bookmarkStart w:id="3848" w:name="_Toc172974291"/>
        <w:bookmarkEnd w:id="3836"/>
        <w:bookmarkEnd w:id="3837"/>
        <w:bookmarkEnd w:id="3838"/>
        <w:bookmarkEnd w:id="3839"/>
        <w:bookmarkEnd w:id="3840"/>
        <w:bookmarkEnd w:id="3841"/>
        <w:bookmarkEnd w:id="3842"/>
        <w:bookmarkEnd w:id="3843"/>
        <w:bookmarkEnd w:id="3844"/>
        <w:bookmarkEnd w:id="3845"/>
        <w:bookmarkEnd w:id="3846"/>
        <w:bookmarkEnd w:id="3847"/>
        <w:bookmarkEnd w:id="3848"/>
      </w:tr>
    </w:tbl>
    <w:p w14:paraId="21AB45A7" w14:textId="77777777" w:rsidR="00120AC4" w:rsidRDefault="00120AC4" w:rsidP="00120AC4">
      <w:pPr>
        <w:pStyle w:val="u3"/>
      </w:pPr>
      <w:bookmarkStart w:id="3849" w:name="_Toc172974292"/>
      <w:r>
        <w:t>Bảng Chi Tiết Đơn Hàng</w:t>
      </w:r>
      <w:bookmarkEnd w:id="3849"/>
    </w:p>
    <w:tbl>
      <w:tblPr>
        <w:tblW w:w="9730" w:type="dxa"/>
        <w:tblLayout w:type="fixed"/>
        <w:tblCellMar>
          <w:left w:w="0" w:type="dxa"/>
          <w:right w:w="0" w:type="dxa"/>
        </w:tblCellMar>
        <w:tblLook w:val="0420" w:firstRow="1" w:lastRow="0" w:firstColumn="0" w:lastColumn="0" w:noHBand="0" w:noVBand="1"/>
        <w:tblPrChange w:id="3850" w:author="Ân Duy" w:date="2024-06-19T16:48:00Z">
          <w:tblPr>
            <w:tblW w:w="9730" w:type="dxa"/>
            <w:tblLayout w:type="fixed"/>
            <w:tblCellMar>
              <w:left w:w="0" w:type="dxa"/>
              <w:right w:w="0" w:type="dxa"/>
            </w:tblCellMar>
            <w:tblLook w:val="0420" w:firstRow="1" w:lastRow="0" w:firstColumn="0" w:lastColumn="0" w:noHBand="0" w:noVBand="1"/>
          </w:tblPr>
        </w:tblPrChange>
      </w:tblPr>
      <w:tblGrid>
        <w:gridCol w:w="635"/>
        <w:gridCol w:w="1765"/>
        <w:gridCol w:w="1276"/>
        <w:gridCol w:w="850"/>
        <w:gridCol w:w="1134"/>
        <w:gridCol w:w="1701"/>
        <w:gridCol w:w="1276"/>
        <w:gridCol w:w="1093"/>
        <w:tblGridChange w:id="3851">
          <w:tblGrid>
            <w:gridCol w:w="635"/>
            <w:gridCol w:w="1765"/>
            <w:gridCol w:w="1276"/>
            <w:gridCol w:w="850"/>
            <w:gridCol w:w="993"/>
            <w:gridCol w:w="141"/>
            <w:gridCol w:w="1701"/>
            <w:gridCol w:w="1276"/>
            <w:gridCol w:w="1093"/>
          </w:tblGrid>
        </w:tblGridChange>
      </w:tblGrid>
      <w:tr w:rsidR="00120AC4" w:rsidRPr="002868C2" w14:paraId="199900A7" w14:textId="77777777" w:rsidTr="002868C2">
        <w:trPr>
          <w:trHeight w:val="584"/>
          <w:trPrChange w:id="3852" w:author="Ân Duy" w:date="2024-06-19T16:48:00Z">
            <w:trPr>
              <w:trHeight w:val="584"/>
            </w:trPr>
          </w:trPrChange>
        </w:trPr>
        <w:tc>
          <w:tcPr>
            <w:tcW w:w="635"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vAlign w:val="center"/>
            <w:hideMark/>
            <w:tcPrChange w:id="3853" w:author="Ân Duy" w:date="2024-06-19T16:48:00Z">
              <w:tcPr>
                <w:tcW w:w="635"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hideMark/>
              </w:tcPr>
            </w:tcPrChange>
          </w:tcPr>
          <w:p w14:paraId="429BE85E" w14:textId="77777777" w:rsidR="00120AC4" w:rsidRPr="002868C2" w:rsidRDefault="00120AC4">
            <w:pPr>
              <w:pStyle w:val="KhngDncch"/>
              <w:spacing w:line="360" w:lineRule="auto"/>
              <w:jc w:val="center"/>
              <w:rPr>
                <w:rFonts w:ascii="Times New Roman" w:hAnsi="Times New Roman" w:cs="Times New Roman"/>
                <w:b/>
                <w:bCs/>
                <w:sz w:val="26"/>
                <w:szCs w:val="26"/>
                <w:rPrChange w:id="3854" w:author="Ân Duy" w:date="2024-06-19T16:49:00Z">
                  <w:rPr>
                    <w:rFonts w:ascii="Times New Roman" w:eastAsia="Times New Roman" w:hAnsi="Times New Roman" w:cs="Times New Roman"/>
                    <w:sz w:val="26"/>
                    <w:szCs w:val="26"/>
                  </w:rPr>
                </w:rPrChange>
              </w:rPr>
              <w:pPrChange w:id="3855" w:author="Ân Duy" w:date="2024-06-19T17:44:00Z">
                <w:pPr>
                  <w:spacing w:line="240" w:lineRule="auto"/>
                  <w:jc w:val="center"/>
                </w:pPr>
              </w:pPrChange>
            </w:pPr>
            <w:r w:rsidRPr="002868C2">
              <w:rPr>
                <w:rFonts w:ascii="Times New Roman" w:hAnsi="Times New Roman" w:cs="Times New Roman"/>
                <w:b/>
                <w:bCs/>
                <w:sz w:val="26"/>
                <w:szCs w:val="26"/>
                <w:rPrChange w:id="3856" w:author="Ân Duy" w:date="2024-06-19T16:49:00Z">
                  <w:rPr>
                    <w:rFonts w:ascii="Times New Roman" w:eastAsia="Times New Roman" w:hAnsi="Times New Roman" w:cs="Times New Roman"/>
                    <w:b/>
                    <w:bCs/>
                    <w:color w:val="000000" w:themeColor="text1"/>
                    <w:kern w:val="24"/>
                    <w:sz w:val="26"/>
                    <w:szCs w:val="26"/>
                  </w:rPr>
                </w:rPrChange>
              </w:rPr>
              <w:t>TT</w:t>
            </w:r>
          </w:p>
        </w:tc>
        <w:tc>
          <w:tcPr>
            <w:tcW w:w="1765"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vAlign w:val="center"/>
            <w:hideMark/>
            <w:tcPrChange w:id="3857" w:author="Ân Duy" w:date="2024-06-19T16:48:00Z">
              <w:tcPr>
                <w:tcW w:w="1765"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hideMark/>
              </w:tcPr>
            </w:tcPrChange>
          </w:tcPr>
          <w:p w14:paraId="722E352D" w14:textId="77777777" w:rsidR="00120AC4" w:rsidRPr="002868C2" w:rsidRDefault="00120AC4">
            <w:pPr>
              <w:pStyle w:val="KhngDncch"/>
              <w:spacing w:line="360" w:lineRule="auto"/>
              <w:jc w:val="center"/>
              <w:rPr>
                <w:rFonts w:ascii="Times New Roman" w:hAnsi="Times New Roman" w:cs="Times New Roman"/>
                <w:b/>
                <w:bCs/>
                <w:sz w:val="26"/>
                <w:szCs w:val="26"/>
                <w:rPrChange w:id="3858" w:author="Ân Duy" w:date="2024-06-19T16:49:00Z">
                  <w:rPr>
                    <w:rFonts w:ascii="Times New Roman" w:eastAsia="Times New Roman" w:hAnsi="Times New Roman" w:cs="Times New Roman"/>
                    <w:sz w:val="26"/>
                    <w:szCs w:val="26"/>
                  </w:rPr>
                </w:rPrChange>
              </w:rPr>
              <w:pPrChange w:id="3859" w:author="Ân Duy" w:date="2024-06-19T17:44:00Z">
                <w:pPr>
                  <w:spacing w:line="240" w:lineRule="auto"/>
                  <w:jc w:val="center"/>
                </w:pPr>
              </w:pPrChange>
            </w:pPr>
            <w:r w:rsidRPr="002868C2">
              <w:rPr>
                <w:rFonts w:ascii="Times New Roman" w:hAnsi="Times New Roman" w:cs="Times New Roman"/>
                <w:b/>
                <w:bCs/>
                <w:sz w:val="26"/>
                <w:szCs w:val="26"/>
                <w:rPrChange w:id="3860" w:author="Ân Duy" w:date="2024-06-19T16:49:00Z">
                  <w:rPr>
                    <w:rFonts w:ascii="Times New Roman" w:eastAsia="Times New Roman" w:hAnsi="Times New Roman" w:cs="Times New Roman"/>
                    <w:b/>
                    <w:bCs/>
                    <w:color w:val="000000" w:themeColor="text1"/>
                    <w:kern w:val="24"/>
                    <w:sz w:val="26"/>
                    <w:szCs w:val="26"/>
                  </w:rPr>
                </w:rPrChange>
              </w:rPr>
              <w:t>Tên thuộc tính (Field name)</w:t>
            </w:r>
          </w:p>
        </w:tc>
        <w:tc>
          <w:tcPr>
            <w:tcW w:w="1276"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vAlign w:val="center"/>
            <w:hideMark/>
            <w:tcPrChange w:id="3861" w:author="Ân Duy" w:date="2024-06-19T16:48:00Z">
              <w:tcPr>
                <w:tcW w:w="1276"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hideMark/>
              </w:tcPr>
            </w:tcPrChange>
          </w:tcPr>
          <w:p w14:paraId="71BAEB64" w14:textId="77777777" w:rsidR="00120AC4" w:rsidRPr="002868C2" w:rsidRDefault="00120AC4">
            <w:pPr>
              <w:pStyle w:val="KhngDncch"/>
              <w:spacing w:line="360" w:lineRule="auto"/>
              <w:jc w:val="center"/>
              <w:rPr>
                <w:rFonts w:ascii="Times New Roman" w:hAnsi="Times New Roman" w:cs="Times New Roman"/>
                <w:b/>
                <w:bCs/>
                <w:sz w:val="26"/>
                <w:szCs w:val="26"/>
                <w:rPrChange w:id="3862" w:author="Ân Duy" w:date="2024-06-19T16:49:00Z">
                  <w:rPr>
                    <w:rFonts w:ascii="Times New Roman" w:eastAsia="Times New Roman" w:hAnsi="Times New Roman" w:cs="Times New Roman"/>
                    <w:sz w:val="26"/>
                    <w:szCs w:val="26"/>
                  </w:rPr>
                </w:rPrChange>
              </w:rPr>
              <w:pPrChange w:id="3863" w:author="Ân Duy" w:date="2024-06-19T17:44:00Z">
                <w:pPr>
                  <w:spacing w:line="240" w:lineRule="auto"/>
                  <w:jc w:val="center"/>
                </w:pPr>
              </w:pPrChange>
            </w:pPr>
            <w:r w:rsidRPr="002868C2">
              <w:rPr>
                <w:rFonts w:ascii="Times New Roman" w:hAnsi="Times New Roman" w:cs="Times New Roman"/>
                <w:b/>
                <w:bCs/>
                <w:sz w:val="26"/>
                <w:szCs w:val="26"/>
                <w:rPrChange w:id="3864" w:author="Ân Duy" w:date="2024-06-19T16:49:00Z">
                  <w:rPr>
                    <w:rFonts w:ascii="Times New Roman" w:eastAsia="Times New Roman" w:hAnsi="Times New Roman" w:cs="Times New Roman"/>
                    <w:b/>
                    <w:bCs/>
                    <w:color w:val="000000" w:themeColor="text1"/>
                    <w:kern w:val="24"/>
                    <w:sz w:val="26"/>
                    <w:szCs w:val="26"/>
                  </w:rPr>
                </w:rPrChange>
              </w:rPr>
              <w:t>Kiểu dữ liệu</w:t>
            </w:r>
          </w:p>
        </w:tc>
        <w:tc>
          <w:tcPr>
            <w:tcW w:w="850"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vAlign w:val="center"/>
            <w:hideMark/>
            <w:tcPrChange w:id="3865" w:author="Ân Duy" w:date="2024-06-19T16:48:00Z">
              <w:tcPr>
                <w:tcW w:w="850"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hideMark/>
              </w:tcPr>
            </w:tcPrChange>
          </w:tcPr>
          <w:p w14:paraId="2AE558D6" w14:textId="77777777" w:rsidR="00120AC4" w:rsidRPr="002868C2" w:rsidRDefault="00120AC4">
            <w:pPr>
              <w:pStyle w:val="KhngDncch"/>
              <w:spacing w:line="360" w:lineRule="auto"/>
              <w:jc w:val="center"/>
              <w:rPr>
                <w:rFonts w:ascii="Times New Roman" w:hAnsi="Times New Roman" w:cs="Times New Roman"/>
                <w:b/>
                <w:bCs/>
                <w:sz w:val="26"/>
                <w:szCs w:val="26"/>
                <w:rPrChange w:id="3866" w:author="Ân Duy" w:date="2024-06-19T16:49:00Z">
                  <w:rPr>
                    <w:rFonts w:ascii="Times New Roman" w:eastAsia="Times New Roman" w:hAnsi="Times New Roman" w:cs="Times New Roman"/>
                    <w:sz w:val="26"/>
                    <w:szCs w:val="26"/>
                  </w:rPr>
                </w:rPrChange>
              </w:rPr>
              <w:pPrChange w:id="3867" w:author="Ân Duy" w:date="2024-06-19T17:44:00Z">
                <w:pPr>
                  <w:spacing w:line="240" w:lineRule="auto"/>
                  <w:jc w:val="center"/>
                </w:pPr>
              </w:pPrChange>
            </w:pPr>
            <w:r w:rsidRPr="002868C2">
              <w:rPr>
                <w:rFonts w:ascii="Times New Roman" w:hAnsi="Times New Roman" w:cs="Times New Roman"/>
                <w:b/>
                <w:bCs/>
                <w:sz w:val="26"/>
                <w:szCs w:val="26"/>
                <w:rPrChange w:id="3868" w:author="Ân Duy" w:date="2024-06-19T16:49:00Z">
                  <w:rPr>
                    <w:rFonts w:ascii="Times New Roman" w:eastAsia="Times New Roman" w:hAnsi="Times New Roman" w:cs="Times New Roman"/>
                    <w:b/>
                    <w:bCs/>
                    <w:color w:val="000000" w:themeColor="text1"/>
                    <w:kern w:val="24"/>
                    <w:sz w:val="26"/>
                    <w:szCs w:val="26"/>
                  </w:rPr>
                </w:rPrChange>
              </w:rPr>
              <w:t>Độ rộng</w:t>
            </w:r>
          </w:p>
        </w:tc>
        <w:tc>
          <w:tcPr>
            <w:tcW w:w="1134"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vAlign w:val="center"/>
            <w:hideMark/>
            <w:tcPrChange w:id="3869" w:author="Ân Duy" w:date="2024-06-19T16:48:00Z">
              <w:tcPr>
                <w:tcW w:w="993"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hideMark/>
              </w:tcPr>
            </w:tcPrChange>
          </w:tcPr>
          <w:p w14:paraId="3B8DC6CF" w14:textId="77777777" w:rsidR="00120AC4" w:rsidRPr="002868C2" w:rsidRDefault="00120AC4">
            <w:pPr>
              <w:pStyle w:val="KhngDncch"/>
              <w:spacing w:line="360" w:lineRule="auto"/>
              <w:jc w:val="center"/>
              <w:rPr>
                <w:rFonts w:ascii="Times New Roman" w:hAnsi="Times New Roman" w:cs="Times New Roman"/>
                <w:b/>
                <w:bCs/>
                <w:sz w:val="26"/>
                <w:szCs w:val="26"/>
                <w:rPrChange w:id="3870" w:author="Ân Duy" w:date="2024-06-19T16:49:00Z">
                  <w:rPr>
                    <w:rFonts w:ascii="Times New Roman" w:eastAsia="Times New Roman" w:hAnsi="Times New Roman" w:cs="Times New Roman"/>
                    <w:sz w:val="26"/>
                    <w:szCs w:val="26"/>
                  </w:rPr>
                </w:rPrChange>
              </w:rPr>
              <w:pPrChange w:id="3871" w:author="Ân Duy" w:date="2024-06-19T17:44:00Z">
                <w:pPr>
                  <w:spacing w:line="240" w:lineRule="auto"/>
                  <w:jc w:val="center"/>
                </w:pPr>
              </w:pPrChange>
            </w:pPr>
            <w:r w:rsidRPr="002868C2">
              <w:rPr>
                <w:rFonts w:ascii="Times New Roman" w:hAnsi="Times New Roman" w:cs="Times New Roman"/>
                <w:b/>
                <w:bCs/>
                <w:sz w:val="26"/>
                <w:szCs w:val="26"/>
                <w:rPrChange w:id="3872" w:author="Ân Duy" w:date="2024-06-19T16:49:00Z">
                  <w:rPr>
                    <w:rFonts w:ascii="Times New Roman" w:eastAsia="Times New Roman" w:hAnsi="Times New Roman" w:cs="Times New Roman"/>
                    <w:b/>
                    <w:bCs/>
                    <w:color w:val="000000" w:themeColor="text1"/>
                    <w:kern w:val="24"/>
                    <w:sz w:val="26"/>
                    <w:szCs w:val="26"/>
                  </w:rPr>
                </w:rPrChange>
              </w:rPr>
              <w:t>Not NULL</w:t>
            </w:r>
          </w:p>
        </w:tc>
        <w:tc>
          <w:tcPr>
            <w:tcW w:w="1701"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vAlign w:val="center"/>
            <w:hideMark/>
            <w:tcPrChange w:id="3873" w:author="Ân Duy" w:date="2024-06-19T16:48:00Z">
              <w:tcPr>
                <w:tcW w:w="1842" w:type="dxa"/>
                <w:gridSpan w:val="2"/>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hideMark/>
              </w:tcPr>
            </w:tcPrChange>
          </w:tcPr>
          <w:p w14:paraId="4910CE76" w14:textId="77777777" w:rsidR="00120AC4" w:rsidRPr="002868C2" w:rsidRDefault="00120AC4">
            <w:pPr>
              <w:pStyle w:val="KhngDncch"/>
              <w:spacing w:line="360" w:lineRule="auto"/>
              <w:jc w:val="center"/>
              <w:rPr>
                <w:rFonts w:ascii="Times New Roman" w:hAnsi="Times New Roman" w:cs="Times New Roman"/>
                <w:b/>
                <w:bCs/>
                <w:sz w:val="26"/>
                <w:szCs w:val="26"/>
                <w:rPrChange w:id="3874" w:author="Ân Duy" w:date="2024-06-19T16:49:00Z">
                  <w:rPr>
                    <w:rFonts w:ascii="Times New Roman" w:eastAsia="Times New Roman" w:hAnsi="Times New Roman" w:cs="Times New Roman"/>
                    <w:sz w:val="26"/>
                    <w:szCs w:val="26"/>
                  </w:rPr>
                </w:rPrChange>
              </w:rPr>
              <w:pPrChange w:id="3875" w:author="Ân Duy" w:date="2024-06-19T17:44:00Z">
                <w:pPr>
                  <w:spacing w:line="240" w:lineRule="auto"/>
                  <w:jc w:val="center"/>
                </w:pPr>
              </w:pPrChange>
            </w:pPr>
            <w:r w:rsidRPr="002868C2">
              <w:rPr>
                <w:rFonts w:ascii="Times New Roman" w:hAnsi="Times New Roman" w:cs="Times New Roman"/>
                <w:b/>
                <w:bCs/>
                <w:sz w:val="26"/>
                <w:szCs w:val="26"/>
                <w:rPrChange w:id="3876" w:author="Ân Duy" w:date="2024-06-19T16:49:00Z">
                  <w:rPr>
                    <w:rFonts w:ascii="Times New Roman" w:eastAsia="Times New Roman" w:hAnsi="Times New Roman" w:cs="Times New Roman"/>
                    <w:b/>
                    <w:bCs/>
                    <w:color w:val="000000" w:themeColor="text1"/>
                    <w:kern w:val="24"/>
                    <w:sz w:val="26"/>
                    <w:szCs w:val="26"/>
                  </w:rPr>
                </w:rPrChange>
              </w:rPr>
              <w:t>Ràng buộc / Miền giá trị</w:t>
            </w:r>
          </w:p>
        </w:tc>
        <w:tc>
          <w:tcPr>
            <w:tcW w:w="1276"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vAlign w:val="center"/>
            <w:hideMark/>
            <w:tcPrChange w:id="3877" w:author="Ân Duy" w:date="2024-06-19T16:48:00Z">
              <w:tcPr>
                <w:tcW w:w="1276"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hideMark/>
              </w:tcPr>
            </w:tcPrChange>
          </w:tcPr>
          <w:p w14:paraId="24CD67D9" w14:textId="77777777" w:rsidR="00120AC4" w:rsidRPr="002868C2" w:rsidRDefault="00120AC4">
            <w:pPr>
              <w:pStyle w:val="KhngDncch"/>
              <w:spacing w:line="360" w:lineRule="auto"/>
              <w:jc w:val="center"/>
              <w:rPr>
                <w:rFonts w:ascii="Times New Roman" w:hAnsi="Times New Roman" w:cs="Times New Roman"/>
                <w:b/>
                <w:bCs/>
                <w:sz w:val="26"/>
                <w:szCs w:val="26"/>
                <w:rPrChange w:id="3878" w:author="Ân Duy" w:date="2024-06-19T16:49:00Z">
                  <w:rPr>
                    <w:rFonts w:ascii="Times New Roman" w:eastAsia="Times New Roman" w:hAnsi="Times New Roman" w:cs="Times New Roman"/>
                    <w:sz w:val="26"/>
                    <w:szCs w:val="26"/>
                  </w:rPr>
                </w:rPrChange>
              </w:rPr>
              <w:pPrChange w:id="3879" w:author="Ân Duy" w:date="2024-06-19T17:44:00Z">
                <w:pPr>
                  <w:spacing w:line="240" w:lineRule="auto"/>
                  <w:jc w:val="center"/>
                </w:pPr>
              </w:pPrChange>
            </w:pPr>
            <w:r w:rsidRPr="002868C2">
              <w:rPr>
                <w:rFonts w:ascii="Times New Roman" w:hAnsi="Times New Roman" w:cs="Times New Roman"/>
                <w:b/>
                <w:bCs/>
                <w:sz w:val="26"/>
                <w:szCs w:val="26"/>
                <w:rPrChange w:id="3880" w:author="Ân Duy" w:date="2024-06-19T16:49:00Z">
                  <w:rPr>
                    <w:rFonts w:ascii="Times New Roman" w:eastAsia="Times New Roman" w:hAnsi="Times New Roman" w:cs="Times New Roman"/>
                    <w:b/>
                    <w:bCs/>
                    <w:color w:val="000000" w:themeColor="text1"/>
                    <w:kern w:val="24"/>
                    <w:sz w:val="26"/>
                    <w:szCs w:val="26"/>
                  </w:rPr>
                </w:rPrChange>
              </w:rPr>
              <w:t>Mã hóa</w:t>
            </w:r>
          </w:p>
        </w:tc>
        <w:tc>
          <w:tcPr>
            <w:tcW w:w="1093" w:type="dxa"/>
            <w:tcBorders>
              <w:top w:val="single" w:sz="8" w:space="0" w:color="000000"/>
              <w:left w:val="single" w:sz="8" w:space="0" w:color="000000"/>
              <w:bottom w:val="single" w:sz="8" w:space="0" w:color="000000"/>
              <w:right w:val="single" w:sz="8" w:space="0" w:color="000000"/>
            </w:tcBorders>
            <w:shd w:val="clear" w:color="auto" w:fill="CCCC99"/>
            <w:vAlign w:val="center"/>
            <w:tcPrChange w:id="3881" w:author="Ân Duy" w:date="2024-06-19T16:48:00Z">
              <w:tcPr>
                <w:tcW w:w="1093" w:type="dxa"/>
                <w:tcBorders>
                  <w:top w:val="single" w:sz="8" w:space="0" w:color="000000"/>
                  <w:left w:val="single" w:sz="8" w:space="0" w:color="000000"/>
                  <w:bottom w:val="single" w:sz="8" w:space="0" w:color="000000"/>
                  <w:right w:val="single" w:sz="8" w:space="0" w:color="000000"/>
                </w:tcBorders>
                <w:shd w:val="clear" w:color="auto" w:fill="CCCC99"/>
              </w:tcPr>
            </w:tcPrChange>
          </w:tcPr>
          <w:p w14:paraId="7715C7A5" w14:textId="77777777" w:rsidR="00120AC4" w:rsidRPr="002868C2" w:rsidRDefault="00120AC4">
            <w:pPr>
              <w:pStyle w:val="KhngDncch"/>
              <w:spacing w:line="360" w:lineRule="auto"/>
              <w:jc w:val="center"/>
              <w:rPr>
                <w:rFonts w:ascii="Times New Roman" w:hAnsi="Times New Roman" w:cs="Times New Roman"/>
                <w:b/>
                <w:bCs/>
                <w:sz w:val="26"/>
                <w:szCs w:val="26"/>
                <w:rPrChange w:id="3882" w:author="Ân Duy" w:date="2024-06-19T16:49:00Z">
                  <w:rPr>
                    <w:rFonts w:ascii="Times New Roman" w:eastAsia="Times New Roman" w:hAnsi="Times New Roman" w:cs="Times New Roman"/>
                    <w:b/>
                    <w:bCs/>
                    <w:color w:val="000000" w:themeColor="text1"/>
                    <w:kern w:val="24"/>
                    <w:sz w:val="26"/>
                    <w:szCs w:val="26"/>
                  </w:rPr>
                </w:rPrChange>
              </w:rPr>
              <w:pPrChange w:id="3883" w:author="Ân Duy" w:date="2024-06-19T17:44:00Z">
                <w:pPr>
                  <w:spacing w:line="240" w:lineRule="auto"/>
                  <w:jc w:val="center"/>
                </w:pPr>
              </w:pPrChange>
            </w:pPr>
            <w:r w:rsidRPr="002868C2">
              <w:rPr>
                <w:rFonts w:ascii="Times New Roman" w:hAnsi="Times New Roman" w:cs="Times New Roman"/>
                <w:b/>
                <w:bCs/>
                <w:sz w:val="26"/>
                <w:szCs w:val="26"/>
                <w:rPrChange w:id="3884" w:author="Ân Duy" w:date="2024-06-19T16:49:00Z">
                  <w:rPr>
                    <w:rFonts w:ascii="Times New Roman" w:eastAsia="Times New Roman" w:hAnsi="Times New Roman" w:cs="Times New Roman"/>
                    <w:b/>
                    <w:bCs/>
                    <w:color w:val="000000" w:themeColor="text1"/>
                    <w:kern w:val="24"/>
                    <w:sz w:val="26"/>
                    <w:szCs w:val="26"/>
                  </w:rPr>
                </w:rPrChange>
              </w:rPr>
              <w:t>Diễn giải</w:t>
            </w:r>
          </w:p>
        </w:tc>
      </w:tr>
      <w:tr w:rsidR="00120AC4" w:rsidRPr="002868C2" w14:paraId="3E7B3BFC" w14:textId="77777777" w:rsidTr="002868C2">
        <w:trPr>
          <w:trHeight w:val="20"/>
          <w:trPrChange w:id="3885" w:author="Ân Duy" w:date="2024-06-19T16:48:00Z">
            <w:trPr>
              <w:trHeight w:val="20"/>
            </w:trPr>
          </w:trPrChange>
        </w:trPr>
        <w:tc>
          <w:tcPr>
            <w:tcW w:w="63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hideMark/>
            <w:tcPrChange w:id="3886" w:author="Ân Duy" w:date="2024-06-19T16:48:00Z">
              <w:tcPr>
                <w:tcW w:w="63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hideMark/>
              </w:tcPr>
            </w:tcPrChange>
          </w:tcPr>
          <w:p w14:paraId="32AA2A8A" w14:textId="3F3EBE32" w:rsidR="00120AC4" w:rsidRPr="001526BB" w:rsidRDefault="00120AC4">
            <w:pPr>
              <w:pStyle w:val="KhngDncch"/>
              <w:spacing w:line="360" w:lineRule="auto"/>
              <w:jc w:val="center"/>
              <w:rPr>
                <w:sz w:val="26"/>
                <w:szCs w:val="26"/>
              </w:rPr>
              <w:pPrChange w:id="3887" w:author="Ân Duy" w:date="2024-06-19T17:44:00Z">
                <w:pPr>
                  <w:pStyle w:val="ThngthngWeb"/>
                  <w:spacing w:before="0" w:beforeAutospacing="0" w:after="0" w:afterAutospacing="0"/>
                </w:pPr>
              </w:pPrChange>
            </w:pPr>
            <w:del w:id="3888" w:author="Ân Duy" w:date="2024-06-17T08:16:00Z">
              <w:r w:rsidRPr="002868C2" w:rsidDel="005D5B30">
                <w:rPr>
                  <w:rFonts w:ascii="Times New Roman" w:hAnsi="Times New Roman" w:cs="Times New Roman"/>
                  <w:sz w:val="26"/>
                  <w:szCs w:val="26"/>
                  <w:rPrChange w:id="3889" w:author="Ân Duy" w:date="2024-06-19T17:50:00Z">
                    <w:rPr>
                      <w:kern w:val="24"/>
                      <w:sz w:val="26"/>
                      <w:szCs w:val="26"/>
                    </w:rPr>
                  </w:rPrChange>
                </w:rPr>
                <w:delText>2</w:delText>
              </w:r>
            </w:del>
            <w:ins w:id="3890" w:author="Ân Duy" w:date="2024-06-17T08:16:00Z">
              <w:r w:rsidR="005D5B30" w:rsidRPr="002868C2">
                <w:rPr>
                  <w:rFonts w:ascii="Times New Roman" w:hAnsi="Times New Roman" w:cs="Times New Roman"/>
                  <w:sz w:val="26"/>
                  <w:szCs w:val="26"/>
                  <w:rPrChange w:id="3891" w:author="Ân Duy" w:date="2024-06-19T17:50:00Z">
                    <w:rPr>
                      <w:kern w:val="24"/>
                      <w:sz w:val="26"/>
                      <w:szCs w:val="26"/>
                    </w:rPr>
                  </w:rPrChange>
                </w:rPr>
                <w:t>1</w:t>
              </w:r>
            </w:ins>
          </w:p>
        </w:tc>
        <w:tc>
          <w:tcPr>
            <w:tcW w:w="176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hideMark/>
            <w:tcPrChange w:id="3892" w:author="Ân Duy" w:date="2024-06-19T16:48:00Z">
              <w:tcPr>
                <w:tcW w:w="176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hideMark/>
              </w:tcPr>
            </w:tcPrChange>
          </w:tcPr>
          <w:p w14:paraId="452EC9D2" w14:textId="77777777" w:rsidR="00120AC4" w:rsidRPr="001526BB" w:rsidRDefault="00120AC4">
            <w:pPr>
              <w:pStyle w:val="KhngDncch"/>
              <w:spacing w:line="360" w:lineRule="auto"/>
              <w:jc w:val="center"/>
              <w:rPr>
                <w:sz w:val="26"/>
                <w:szCs w:val="26"/>
              </w:rPr>
              <w:pPrChange w:id="3893" w:author="Ân Duy" w:date="2024-06-19T17:44:00Z">
                <w:pPr>
                  <w:pStyle w:val="ThngthngWeb"/>
                  <w:spacing w:before="0" w:beforeAutospacing="0" w:after="0" w:afterAutospacing="0"/>
                </w:pPr>
              </w:pPrChange>
            </w:pPr>
            <w:r w:rsidRPr="002868C2">
              <w:rPr>
                <w:rFonts w:ascii="Times New Roman" w:hAnsi="Times New Roman" w:cs="Times New Roman"/>
                <w:color w:val="000000"/>
                <w:sz w:val="26"/>
                <w:szCs w:val="26"/>
                <w:rPrChange w:id="3894" w:author="Ân Duy" w:date="2024-06-19T17:50:00Z">
                  <w:rPr>
                    <w:color w:val="000000"/>
                    <w:sz w:val="26"/>
                    <w:szCs w:val="26"/>
                  </w:rPr>
                </w:rPrChange>
              </w:rPr>
              <w:t>MaDH</w:t>
            </w:r>
          </w:p>
        </w:tc>
        <w:tc>
          <w:tcPr>
            <w:tcW w:w="1276"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hideMark/>
            <w:tcPrChange w:id="3895" w:author="Ân Duy" w:date="2024-06-19T16:48:00Z">
              <w:tcPr>
                <w:tcW w:w="1276"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hideMark/>
              </w:tcPr>
            </w:tcPrChange>
          </w:tcPr>
          <w:p w14:paraId="2F016764" w14:textId="77777777" w:rsidR="00120AC4" w:rsidRPr="002868C2" w:rsidRDefault="00120AC4">
            <w:pPr>
              <w:pStyle w:val="KhngDncch"/>
              <w:spacing w:line="360" w:lineRule="auto"/>
              <w:jc w:val="center"/>
              <w:rPr>
                <w:rFonts w:ascii="Times New Roman" w:hAnsi="Times New Roman" w:cs="Times New Roman"/>
                <w:sz w:val="26"/>
                <w:szCs w:val="26"/>
              </w:rPr>
              <w:pPrChange w:id="3896" w:author="Ân Duy" w:date="2024-06-19T17:44:00Z">
                <w:pPr/>
              </w:pPrChange>
            </w:pPr>
            <w:r w:rsidRPr="002868C2">
              <w:rPr>
                <w:rFonts w:ascii="Times New Roman" w:hAnsi="Times New Roman" w:cs="Times New Roman"/>
                <w:sz w:val="26"/>
                <w:szCs w:val="26"/>
              </w:rPr>
              <w:t>int</w:t>
            </w:r>
          </w:p>
        </w:tc>
        <w:tc>
          <w:tcPr>
            <w:tcW w:w="850"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hideMark/>
            <w:tcPrChange w:id="3897" w:author="Ân Duy" w:date="2024-06-19T16:48:00Z">
              <w:tcPr>
                <w:tcW w:w="850"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hideMark/>
              </w:tcPr>
            </w:tcPrChange>
          </w:tcPr>
          <w:p w14:paraId="63E82298" w14:textId="77777777" w:rsidR="00120AC4" w:rsidRPr="002868C2" w:rsidRDefault="00120AC4">
            <w:pPr>
              <w:pStyle w:val="KhngDncch"/>
              <w:spacing w:line="360" w:lineRule="auto"/>
              <w:jc w:val="center"/>
              <w:rPr>
                <w:rFonts w:ascii="Times New Roman" w:hAnsi="Times New Roman" w:cs="Times New Roman"/>
                <w:sz w:val="26"/>
                <w:szCs w:val="26"/>
              </w:rPr>
              <w:pPrChange w:id="3898" w:author="Ân Duy" w:date="2024-06-19T17:44:00Z">
                <w:pPr/>
              </w:pPrChange>
            </w:pPr>
          </w:p>
        </w:tc>
        <w:tc>
          <w:tcPr>
            <w:tcW w:w="1134"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hideMark/>
            <w:tcPrChange w:id="3899" w:author="Ân Duy" w:date="2024-06-19T16:48:00Z">
              <w:tcPr>
                <w:tcW w:w="993"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hideMark/>
              </w:tcPr>
            </w:tcPrChange>
          </w:tcPr>
          <w:p w14:paraId="5B84150E" w14:textId="77777777" w:rsidR="00120AC4" w:rsidRPr="002868C2" w:rsidRDefault="00120AC4">
            <w:pPr>
              <w:pStyle w:val="KhngDncch"/>
              <w:spacing w:line="360" w:lineRule="auto"/>
              <w:jc w:val="center"/>
              <w:rPr>
                <w:rFonts w:ascii="Times New Roman" w:hAnsi="Times New Roman" w:cs="Times New Roman"/>
                <w:sz w:val="26"/>
                <w:szCs w:val="26"/>
              </w:rPr>
              <w:pPrChange w:id="3900" w:author="Ân Duy" w:date="2024-06-19T17:44:00Z">
                <w:pPr/>
              </w:pPrChange>
            </w:pPr>
            <w:r w:rsidRPr="002868C2">
              <w:rPr>
                <w:rFonts w:ascii="Times New Roman" w:hAnsi="Times New Roman" w:cs="Times New Roman"/>
                <w:sz w:val="26"/>
                <w:szCs w:val="26"/>
                <w:rPrChange w:id="3901" w:author="Ân Duy" w:date="2024-06-19T17:50:00Z">
                  <w:rPr>
                    <w:rFonts w:ascii="Times New Roman" w:hAnsi="Times New Roman" w:cs="Times New Roman"/>
                    <w:b/>
                    <w:bCs/>
                    <w:kern w:val="24"/>
                    <w:sz w:val="26"/>
                    <w:szCs w:val="26"/>
                  </w:rPr>
                </w:rPrChange>
              </w:rPr>
              <w:t>Có</w:t>
            </w:r>
          </w:p>
        </w:tc>
        <w:tc>
          <w:tcPr>
            <w:tcW w:w="1701"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hideMark/>
            <w:tcPrChange w:id="3902" w:author="Ân Duy" w:date="2024-06-19T16:48:00Z">
              <w:tcPr>
                <w:tcW w:w="1842" w:type="dxa"/>
                <w:gridSpan w:val="2"/>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hideMark/>
              </w:tcPr>
            </w:tcPrChange>
          </w:tcPr>
          <w:p w14:paraId="7528B33E" w14:textId="704CF37E" w:rsidR="00120AC4" w:rsidRPr="002868C2" w:rsidRDefault="00120AC4">
            <w:pPr>
              <w:pStyle w:val="KhngDncch"/>
              <w:spacing w:line="360" w:lineRule="auto"/>
              <w:jc w:val="center"/>
              <w:rPr>
                <w:rFonts w:ascii="Times New Roman" w:hAnsi="Times New Roman" w:cs="Times New Roman"/>
                <w:sz w:val="26"/>
                <w:szCs w:val="26"/>
              </w:rPr>
              <w:pPrChange w:id="3903" w:author="Ân Duy" w:date="2024-06-19T17:44:00Z">
                <w:pPr/>
              </w:pPrChange>
            </w:pPr>
            <w:del w:id="3904" w:author="Ân Duy" w:date="2024-06-19T16:48:00Z">
              <w:r w:rsidRPr="002868C2" w:rsidDel="00591738">
                <w:rPr>
                  <w:rFonts w:ascii="Times New Roman" w:hAnsi="Times New Roman" w:cs="Times New Roman"/>
                  <w:sz w:val="26"/>
                  <w:szCs w:val="26"/>
                </w:rPr>
                <w:delText>FK</w:delText>
              </w:r>
            </w:del>
            <w:r w:rsidR="008C7312" w:rsidRPr="002868C2">
              <w:rPr>
                <w:rFonts w:ascii="Times New Roman" w:hAnsi="Times New Roman" w:cs="Times New Roman"/>
                <w:sz w:val="26"/>
                <w:szCs w:val="26"/>
              </w:rPr>
              <w:t>PK,FK</w:t>
            </w:r>
          </w:p>
        </w:tc>
        <w:tc>
          <w:tcPr>
            <w:tcW w:w="1276"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Change w:id="3905" w:author="Ân Duy" w:date="2024-06-19T16:48:00Z">
              <w:tcPr>
                <w:tcW w:w="1276"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tcPrChange>
          </w:tcPr>
          <w:p w14:paraId="357146B6" w14:textId="77777777" w:rsidR="00120AC4" w:rsidRPr="001526BB" w:rsidRDefault="00120AC4">
            <w:pPr>
              <w:pStyle w:val="KhngDncch"/>
              <w:spacing w:line="360" w:lineRule="auto"/>
              <w:jc w:val="center"/>
              <w:rPr>
                <w:sz w:val="26"/>
                <w:szCs w:val="26"/>
              </w:rPr>
              <w:pPrChange w:id="3906" w:author="Ân Duy" w:date="2024-06-19T17:44:00Z">
                <w:pPr>
                  <w:pStyle w:val="ThngthngWeb"/>
                  <w:spacing w:before="0" w:beforeAutospacing="0" w:after="0" w:afterAutospacing="0"/>
                </w:pPr>
              </w:pPrChange>
            </w:pPr>
            <w:r w:rsidRPr="002868C2">
              <w:rPr>
                <w:rFonts w:ascii="Times New Roman" w:hAnsi="Times New Roman" w:cs="Times New Roman"/>
                <w:sz w:val="26"/>
                <w:szCs w:val="26"/>
                <w:rPrChange w:id="3907" w:author="Ân Duy" w:date="2024-06-19T17:50:00Z">
                  <w:rPr>
                    <w:sz w:val="26"/>
                    <w:szCs w:val="26"/>
                  </w:rPr>
                </w:rPrChange>
              </w:rPr>
              <w:t>Không</w:t>
            </w:r>
          </w:p>
        </w:tc>
        <w:tc>
          <w:tcPr>
            <w:tcW w:w="1093" w:type="dxa"/>
            <w:tcBorders>
              <w:top w:val="single" w:sz="8" w:space="0" w:color="000000"/>
              <w:left w:val="single" w:sz="8" w:space="0" w:color="000000"/>
              <w:bottom w:val="single" w:sz="8" w:space="0" w:color="000000"/>
              <w:right w:val="single" w:sz="8" w:space="0" w:color="000000"/>
            </w:tcBorders>
            <w:shd w:val="clear" w:color="auto" w:fill="F6F6EF"/>
            <w:vAlign w:val="center"/>
            <w:tcPrChange w:id="3908" w:author="Ân Duy" w:date="2024-06-19T16:48:00Z">
              <w:tcPr>
                <w:tcW w:w="1093" w:type="dxa"/>
                <w:tcBorders>
                  <w:top w:val="single" w:sz="8" w:space="0" w:color="000000"/>
                  <w:left w:val="single" w:sz="8" w:space="0" w:color="000000"/>
                  <w:bottom w:val="single" w:sz="8" w:space="0" w:color="000000"/>
                  <w:right w:val="single" w:sz="8" w:space="0" w:color="000000"/>
                </w:tcBorders>
                <w:shd w:val="clear" w:color="auto" w:fill="F6F6EF"/>
              </w:tcPr>
            </w:tcPrChange>
          </w:tcPr>
          <w:p w14:paraId="55B29141" w14:textId="77777777" w:rsidR="00120AC4" w:rsidRPr="001526BB" w:rsidRDefault="00120AC4">
            <w:pPr>
              <w:pStyle w:val="KhngDncch"/>
              <w:spacing w:line="360" w:lineRule="auto"/>
              <w:jc w:val="center"/>
              <w:rPr>
                <w:sz w:val="26"/>
                <w:szCs w:val="26"/>
              </w:rPr>
              <w:pPrChange w:id="3909" w:author="Ân Duy" w:date="2024-06-19T17:44:00Z">
                <w:pPr>
                  <w:pStyle w:val="ThngthngWeb"/>
                  <w:spacing w:before="0" w:beforeAutospacing="0" w:after="0" w:afterAutospacing="0"/>
                </w:pPr>
              </w:pPrChange>
            </w:pPr>
          </w:p>
        </w:tc>
      </w:tr>
      <w:tr w:rsidR="00120AC4" w:rsidRPr="002868C2" w14:paraId="2C36AFCD" w14:textId="77777777" w:rsidTr="002868C2">
        <w:trPr>
          <w:trHeight w:val="20"/>
          <w:trPrChange w:id="3910" w:author="Ân Duy" w:date="2024-06-19T16:48:00Z">
            <w:trPr>
              <w:trHeight w:val="20"/>
            </w:trPr>
          </w:trPrChange>
        </w:trPr>
        <w:tc>
          <w:tcPr>
            <w:tcW w:w="63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Change w:id="3911" w:author="Ân Duy" w:date="2024-06-19T16:48:00Z">
              <w:tcPr>
                <w:tcW w:w="63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tcPrChange>
          </w:tcPr>
          <w:p w14:paraId="18B9166E" w14:textId="0D90E15A" w:rsidR="00120AC4" w:rsidRPr="002868C2" w:rsidRDefault="00120AC4">
            <w:pPr>
              <w:pStyle w:val="KhngDncch"/>
              <w:spacing w:line="360" w:lineRule="auto"/>
              <w:jc w:val="center"/>
              <w:rPr>
                <w:sz w:val="26"/>
                <w:szCs w:val="26"/>
                <w:rPrChange w:id="3912" w:author="Ân Duy" w:date="2024-06-19T17:50:00Z">
                  <w:rPr>
                    <w:kern w:val="24"/>
                    <w:sz w:val="26"/>
                    <w:szCs w:val="26"/>
                  </w:rPr>
                </w:rPrChange>
              </w:rPr>
              <w:pPrChange w:id="3913" w:author="Ân Duy" w:date="2024-06-19T17:44:00Z">
                <w:pPr>
                  <w:pStyle w:val="ThngthngWeb"/>
                  <w:spacing w:before="0" w:beforeAutospacing="0" w:after="0" w:afterAutospacing="0"/>
                </w:pPr>
              </w:pPrChange>
            </w:pPr>
            <w:del w:id="3914" w:author="Ân Duy" w:date="2024-06-17T08:16:00Z">
              <w:r w:rsidRPr="002868C2" w:rsidDel="005D5B30">
                <w:rPr>
                  <w:rFonts w:ascii="Times New Roman" w:hAnsi="Times New Roman" w:cs="Times New Roman"/>
                  <w:sz w:val="26"/>
                  <w:szCs w:val="26"/>
                  <w:rPrChange w:id="3915" w:author="Ân Duy" w:date="2024-06-19T17:50:00Z">
                    <w:rPr>
                      <w:kern w:val="24"/>
                      <w:sz w:val="26"/>
                      <w:szCs w:val="26"/>
                    </w:rPr>
                  </w:rPrChange>
                </w:rPr>
                <w:delText>3</w:delText>
              </w:r>
            </w:del>
            <w:ins w:id="3916" w:author="Ân Duy" w:date="2024-06-17T08:16:00Z">
              <w:r w:rsidR="005D5B30" w:rsidRPr="002868C2">
                <w:rPr>
                  <w:rFonts w:ascii="Times New Roman" w:hAnsi="Times New Roman" w:cs="Times New Roman"/>
                  <w:sz w:val="26"/>
                  <w:szCs w:val="26"/>
                  <w:rPrChange w:id="3917" w:author="Ân Duy" w:date="2024-06-19T17:50:00Z">
                    <w:rPr>
                      <w:kern w:val="24"/>
                      <w:sz w:val="26"/>
                      <w:szCs w:val="26"/>
                    </w:rPr>
                  </w:rPrChange>
                </w:rPr>
                <w:t>2</w:t>
              </w:r>
            </w:ins>
          </w:p>
        </w:tc>
        <w:tc>
          <w:tcPr>
            <w:tcW w:w="176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Change w:id="3918" w:author="Ân Duy" w:date="2024-06-19T16:48:00Z">
              <w:tcPr>
                <w:tcW w:w="176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tcPrChange>
          </w:tcPr>
          <w:p w14:paraId="0F9E324F" w14:textId="3A7DEB3E" w:rsidR="00120AC4" w:rsidRPr="001526BB" w:rsidRDefault="00591738">
            <w:pPr>
              <w:pStyle w:val="KhngDncch"/>
              <w:spacing w:line="360" w:lineRule="auto"/>
              <w:jc w:val="center"/>
              <w:rPr>
                <w:color w:val="000000"/>
                <w:sz w:val="26"/>
                <w:szCs w:val="26"/>
              </w:rPr>
              <w:pPrChange w:id="3919" w:author="Ân Duy" w:date="2024-06-19T17:44:00Z">
                <w:pPr>
                  <w:pStyle w:val="ThngthngWeb"/>
                  <w:spacing w:before="0" w:beforeAutospacing="0" w:after="0" w:afterAutospacing="0"/>
                </w:pPr>
              </w:pPrChange>
            </w:pPr>
            <w:ins w:id="3920" w:author="Ân Duy" w:date="2024-06-19T16:47:00Z">
              <w:r w:rsidRPr="002868C2">
                <w:rPr>
                  <w:rFonts w:ascii="Times New Roman" w:hAnsi="Times New Roman" w:cs="Times New Roman"/>
                  <w:sz w:val="26"/>
                  <w:szCs w:val="26"/>
                  <w:lang w:val="vi-VN"/>
                  <w:rPrChange w:id="3921" w:author="Ân Duy" w:date="2024-06-19T17:50:00Z">
                    <w:rPr>
                      <w:rFonts w:ascii="Consolas" w:hAnsi="Consolas" w:cs="Consolas"/>
                      <w:lang w:val="vi-VN"/>
                    </w:rPr>
                  </w:rPrChange>
                </w:rPr>
                <w:t xml:space="preserve">MaSach </w:t>
              </w:r>
            </w:ins>
            <w:del w:id="3922" w:author="Ân Duy" w:date="2024-06-19T16:47:00Z">
              <w:r w:rsidR="00120AC4" w:rsidRPr="002868C2" w:rsidDel="00591738">
                <w:rPr>
                  <w:rFonts w:ascii="Times New Roman" w:hAnsi="Times New Roman" w:cs="Times New Roman"/>
                  <w:color w:val="000000"/>
                  <w:sz w:val="26"/>
                  <w:szCs w:val="26"/>
                  <w:rPrChange w:id="3923" w:author="Ân Duy" w:date="2024-06-19T17:50:00Z">
                    <w:rPr>
                      <w:color w:val="000000"/>
                      <w:sz w:val="26"/>
                      <w:szCs w:val="26"/>
                    </w:rPr>
                  </w:rPrChange>
                </w:rPr>
                <w:delText>MaTK</w:delText>
              </w:r>
            </w:del>
          </w:p>
        </w:tc>
        <w:tc>
          <w:tcPr>
            <w:tcW w:w="1276"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Change w:id="3924" w:author="Ân Duy" w:date="2024-06-19T16:48:00Z">
              <w:tcPr>
                <w:tcW w:w="1276"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tcPrChange>
          </w:tcPr>
          <w:p w14:paraId="42FCCAF4" w14:textId="06EA07B0" w:rsidR="00120AC4" w:rsidRPr="002868C2" w:rsidRDefault="00591738">
            <w:pPr>
              <w:pStyle w:val="KhngDncch"/>
              <w:spacing w:line="360" w:lineRule="auto"/>
              <w:jc w:val="center"/>
              <w:rPr>
                <w:rFonts w:ascii="Times New Roman" w:hAnsi="Times New Roman" w:cs="Times New Roman"/>
                <w:sz w:val="26"/>
                <w:szCs w:val="26"/>
              </w:rPr>
              <w:pPrChange w:id="3925" w:author="Ân Duy" w:date="2024-06-19T17:44:00Z">
                <w:pPr/>
              </w:pPrChange>
            </w:pPr>
            <w:ins w:id="3926" w:author="Ân Duy" w:date="2024-06-19T16:48:00Z">
              <w:r w:rsidRPr="002868C2">
                <w:rPr>
                  <w:rFonts w:ascii="Times New Roman" w:hAnsi="Times New Roman" w:cs="Times New Roman"/>
                  <w:sz w:val="26"/>
                  <w:szCs w:val="26"/>
                </w:rPr>
                <w:t>int</w:t>
              </w:r>
            </w:ins>
            <w:del w:id="3927" w:author="Ân Duy" w:date="2024-06-19T16:48:00Z">
              <w:r w:rsidR="00120AC4" w:rsidRPr="002868C2" w:rsidDel="00591738">
                <w:rPr>
                  <w:rFonts w:ascii="Times New Roman" w:hAnsi="Times New Roman" w:cs="Times New Roman"/>
                  <w:sz w:val="26"/>
                  <w:szCs w:val="26"/>
                </w:rPr>
                <w:delText>Nvarchar</w:delText>
              </w:r>
            </w:del>
          </w:p>
        </w:tc>
        <w:tc>
          <w:tcPr>
            <w:tcW w:w="850"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Change w:id="3928" w:author="Ân Duy" w:date="2024-06-19T16:48:00Z">
              <w:tcPr>
                <w:tcW w:w="850"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tcPrChange>
          </w:tcPr>
          <w:p w14:paraId="7702CCB4" w14:textId="30445B1C" w:rsidR="00120AC4" w:rsidRPr="002868C2" w:rsidRDefault="00120AC4">
            <w:pPr>
              <w:pStyle w:val="KhngDncch"/>
              <w:spacing w:line="360" w:lineRule="auto"/>
              <w:jc w:val="center"/>
              <w:rPr>
                <w:rFonts w:ascii="Times New Roman" w:hAnsi="Times New Roman" w:cs="Times New Roman"/>
                <w:sz w:val="26"/>
                <w:szCs w:val="26"/>
              </w:rPr>
              <w:pPrChange w:id="3929" w:author="Ân Duy" w:date="2024-06-19T17:44:00Z">
                <w:pPr/>
              </w:pPrChange>
            </w:pPr>
          </w:p>
        </w:tc>
        <w:tc>
          <w:tcPr>
            <w:tcW w:w="1134"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Change w:id="3930" w:author="Ân Duy" w:date="2024-06-19T16:48:00Z">
              <w:tcPr>
                <w:tcW w:w="993"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tcPrChange>
          </w:tcPr>
          <w:p w14:paraId="4173FBF8" w14:textId="77777777" w:rsidR="00120AC4" w:rsidRPr="002868C2" w:rsidRDefault="00120AC4">
            <w:pPr>
              <w:pStyle w:val="KhngDncch"/>
              <w:spacing w:line="360" w:lineRule="auto"/>
              <w:jc w:val="center"/>
              <w:rPr>
                <w:rFonts w:ascii="Times New Roman" w:hAnsi="Times New Roman" w:cs="Times New Roman"/>
                <w:sz w:val="26"/>
                <w:szCs w:val="26"/>
                <w:rPrChange w:id="3931" w:author="Ân Duy" w:date="2024-06-19T17:50:00Z">
                  <w:rPr>
                    <w:rFonts w:ascii="Times New Roman" w:hAnsi="Times New Roman" w:cs="Times New Roman"/>
                    <w:b/>
                    <w:bCs/>
                    <w:kern w:val="24"/>
                    <w:sz w:val="26"/>
                    <w:szCs w:val="26"/>
                  </w:rPr>
                </w:rPrChange>
              </w:rPr>
              <w:pPrChange w:id="3932" w:author="Ân Duy" w:date="2024-06-19T17:44:00Z">
                <w:pPr/>
              </w:pPrChange>
            </w:pPr>
            <w:r w:rsidRPr="002868C2">
              <w:rPr>
                <w:rFonts w:ascii="Times New Roman" w:hAnsi="Times New Roman" w:cs="Times New Roman"/>
                <w:sz w:val="26"/>
                <w:szCs w:val="26"/>
                <w:rPrChange w:id="3933" w:author="Ân Duy" w:date="2024-06-19T17:50:00Z">
                  <w:rPr>
                    <w:rFonts w:ascii="Times New Roman" w:hAnsi="Times New Roman" w:cs="Times New Roman"/>
                    <w:b/>
                    <w:bCs/>
                    <w:kern w:val="24"/>
                    <w:sz w:val="26"/>
                    <w:szCs w:val="26"/>
                  </w:rPr>
                </w:rPrChange>
              </w:rPr>
              <w:t>Có</w:t>
            </w:r>
          </w:p>
        </w:tc>
        <w:tc>
          <w:tcPr>
            <w:tcW w:w="1701"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Change w:id="3934" w:author="Ân Duy" w:date="2024-06-19T16:48:00Z">
              <w:tcPr>
                <w:tcW w:w="1842" w:type="dxa"/>
                <w:gridSpan w:val="2"/>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tcPrChange>
          </w:tcPr>
          <w:p w14:paraId="19962633" w14:textId="114CA8EC" w:rsidR="00120AC4" w:rsidRPr="002868C2" w:rsidRDefault="00591738">
            <w:pPr>
              <w:pStyle w:val="KhngDncch"/>
              <w:spacing w:line="360" w:lineRule="auto"/>
              <w:jc w:val="center"/>
              <w:rPr>
                <w:rFonts w:ascii="Times New Roman" w:hAnsi="Times New Roman" w:cs="Times New Roman"/>
                <w:sz w:val="26"/>
                <w:szCs w:val="26"/>
                <w:lang w:val="vi-VN"/>
                <w:rPrChange w:id="3935" w:author="Ân Duy" w:date="2024-06-19T17:50:00Z">
                  <w:rPr>
                    <w:rFonts w:ascii="Times New Roman" w:hAnsi="Times New Roman" w:cs="Times New Roman"/>
                    <w:sz w:val="26"/>
                    <w:szCs w:val="26"/>
                  </w:rPr>
                </w:rPrChange>
              </w:rPr>
              <w:pPrChange w:id="3936" w:author="Ân Duy" w:date="2024-06-19T17:44:00Z">
                <w:pPr/>
              </w:pPrChange>
            </w:pPr>
            <w:ins w:id="3937" w:author="Ân Duy" w:date="2024-06-19T16:48:00Z">
              <w:r w:rsidRPr="002868C2">
                <w:rPr>
                  <w:rFonts w:ascii="Times New Roman" w:hAnsi="Times New Roman" w:cs="Times New Roman"/>
                  <w:sz w:val="26"/>
                  <w:szCs w:val="26"/>
                  <w:lang w:val="vi-VN"/>
                </w:rPr>
                <w:t>FK</w:t>
              </w:r>
            </w:ins>
          </w:p>
        </w:tc>
        <w:tc>
          <w:tcPr>
            <w:tcW w:w="1276"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Change w:id="3938" w:author="Ân Duy" w:date="2024-06-19T16:48:00Z">
              <w:tcPr>
                <w:tcW w:w="1276"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tcPrChange>
          </w:tcPr>
          <w:p w14:paraId="3044227C" w14:textId="77777777" w:rsidR="00120AC4" w:rsidRPr="001526BB" w:rsidRDefault="00120AC4">
            <w:pPr>
              <w:pStyle w:val="KhngDncch"/>
              <w:spacing w:line="360" w:lineRule="auto"/>
              <w:jc w:val="center"/>
              <w:rPr>
                <w:sz w:val="26"/>
                <w:szCs w:val="26"/>
              </w:rPr>
              <w:pPrChange w:id="3939" w:author="Ân Duy" w:date="2024-06-19T17:44:00Z">
                <w:pPr>
                  <w:pStyle w:val="ThngthngWeb"/>
                  <w:spacing w:before="0" w:beforeAutospacing="0" w:after="0" w:afterAutospacing="0"/>
                </w:pPr>
              </w:pPrChange>
            </w:pPr>
            <w:r w:rsidRPr="002868C2">
              <w:rPr>
                <w:rFonts w:ascii="Times New Roman" w:hAnsi="Times New Roman" w:cs="Times New Roman"/>
                <w:sz w:val="26"/>
                <w:szCs w:val="26"/>
                <w:rPrChange w:id="3940" w:author="Ân Duy" w:date="2024-06-19T17:50:00Z">
                  <w:rPr>
                    <w:sz w:val="26"/>
                    <w:szCs w:val="26"/>
                  </w:rPr>
                </w:rPrChange>
              </w:rPr>
              <w:t>Không</w:t>
            </w:r>
          </w:p>
        </w:tc>
        <w:tc>
          <w:tcPr>
            <w:tcW w:w="1093" w:type="dxa"/>
            <w:tcBorders>
              <w:top w:val="single" w:sz="8" w:space="0" w:color="000000"/>
              <w:left w:val="single" w:sz="8" w:space="0" w:color="000000"/>
              <w:bottom w:val="single" w:sz="8" w:space="0" w:color="000000"/>
              <w:right w:val="single" w:sz="8" w:space="0" w:color="000000"/>
            </w:tcBorders>
            <w:shd w:val="clear" w:color="auto" w:fill="F6F6EF"/>
            <w:vAlign w:val="center"/>
            <w:tcPrChange w:id="3941" w:author="Ân Duy" w:date="2024-06-19T16:48:00Z">
              <w:tcPr>
                <w:tcW w:w="1093" w:type="dxa"/>
                <w:tcBorders>
                  <w:top w:val="single" w:sz="8" w:space="0" w:color="000000"/>
                  <w:left w:val="single" w:sz="8" w:space="0" w:color="000000"/>
                  <w:bottom w:val="single" w:sz="8" w:space="0" w:color="000000"/>
                  <w:right w:val="single" w:sz="8" w:space="0" w:color="000000"/>
                </w:tcBorders>
                <w:shd w:val="clear" w:color="auto" w:fill="F6F6EF"/>
              </w:tcPr>
            </w:tcPrChange>
          </w:tcPr>
          <w:p w14:paraId="40EBAC1D" w14:textId="77777777" w:rsidR="00120AC4" w:rsidRPr="001526BB" w:rsidRDefault="00120AC4">
            <w:pPr>
              <w:pStyle w:val="KhngDncch"/>
              <w:spacing w:line="360" w:lineRule="auto"/>
              <w:jc w:val="center"/>
              <w:rPr>
                <w:sz w:val="26"/>
                <w:szCs w:val="26"/>
              </w:rPr>
              <w:pPrChange w:id="3942" w:author="Ân Duy" w:date="2024-06-19T17:44:00Z">
                <w:pPr>
                  <w:pStyle w:val="ThngthngWeb"/>
                  <w:spacing w:before="0" w:beforeAutospacing="0" w:after="0" w:afterAutospacing="0"/>
                </w:pPr>
              </w:pPrChange>
            </w:pPr>
          </w:p>
        </w:tc>
      </w:tr>
      <w:tr w:rsidR="00120AC4" w:rsidRPr="002868C2" w14:paraId="0BCAA6BD" w14:textId="77777777" w:rsidTr="002868C2">
        <w:trPr>
          <w:trHeight w:val="20"/>
          <w:trPrChange w:id="3943" w:author="Ân Duy" w:date="2024-06-19T16:48:00Z">
            <w:trPr>
              <w:trHeight w:val="20"/>
            </w:trPr>
          </w:trPrChange>
        </w:trPr>
        <w:tc>
          <w:tcPr>
            <w:tcW w:w="63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Change w:id="3944" w:author="Ân Duy" w:date="2024-06-19T16:48:00Z">
              <w:tcPr>
                <w:tcW w:w="63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tcPrChange>
          </w:tcPr>
          <w:p w14:paraId="49030817" w14:textId="3F968EB2" w:rsidR="00120AC4" w:rsidRPr="002868C2" w:rsidRDefault="00120AC4">
            <w:pPr>
              <w:pStyle w:val="KhngDncch"/>
              <w:spacing w:line="360" w:lineRule="auto"/>
              <w:jc w:val="center"/>
              <w:rPr>
                <w:sz w:val="26"/>
                <w:szCs w:val="26"/>
                <w:rPrChange w:id="3945" w:author="Ân Duy" w:date="2024-06-19T17:50:00Z">
                  <w:rPr>
                    <w:kern w:val="24"/>
                    <w:sz w:val="26"/>
                    <w:szCs w:val="26"/>
                  </w:rPr>
                </w:rPrChange>
              </w:rPr>
              <w:pPrChange w:id="3946" w:author="Ân Duy" w:date="2024-06-19T17:44:00Z">
                <w:pPr>
                  <w:pStyle w:val="ThngthngWeb"/>
                  <w:spacing w:before="0" w:beforeAutospacing="0" w:after="0" w:afterAutospacing="0"/>
                </w:pPr>
              </w:pPrChange>
            </w:pPr>
            <w:del w:id="3947" w:author="Ân Duy" w:date="2024-06-17T08:16:00Z">
              <w:r w:rsidRPr="002868C2" w:rsidDel="005D5B30">
                <w:rPr>
                  <w:rFonts w:ascii="Times New Roman" w:hAnsi="Times New Roman" w:cs="Times New Roman"/>
                  <w:sz w:val="26"/>
                  <w:szCs w:val="26"/>
                  <w:rPrChange w:id="3948" w:author="Ân Duy" w:date="2024-06-19T17:50:00Z">
                    <w:rPr>
                      <w:kern w:val="24"/>
                      <w:sz w:val="26"/>
                      <w:szCs w:val="26"/>
                    </w:rPr>
                  </w:rPrChange>
                </w:rPr>
                <w:delText>4</w:delText>
              </w:r>
            </w:del>
            <w:ins w:id="3949" w:author="Ân Duy" w:date="2024-06-17T08:16:00Z">
              <w:r w:rsidR="005D5B30" w:rsidRPr="002868C2">
                <w:rPr>
                  <w:rFonts w:ascii="Times New Roman" w:hAnsi="Times New Roman" w:cs="Times New Roman"/>
                  <w:sz w:val="26"/>
                  <w:szCs w:val="26"/>
                  <w:rPrChange w:id="3950" w:author="Ân Duy" w:date="2024-06-19T17:50:00Z">
                    <w:rPr>
                      <w:kern w:val="24"/>
                      <w:sz w:val="26"/>
                      <w:szCs w:val="26"/>
                    </w:rPr>
                  </w:rPrChange>
                </w:rPr>
                <w:t>3</w:t>
              </w:r>
            </w:ins>
          </w:p>
        </w:tc>
        <w:tc>
          <w:tcPr>
            <w:tcW w:w="176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Change w:id="3951" w:author="Ân Duy" w:date="2024-06-19T16:48:00Z">
              <w:tcPr>
                <w:tcW w:w="176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tcPrChange>
          </w:tcPr>
          <w:p w14:paraId="145A322D" w14:textId="2BAAA2E9" w:rsidR="00120AC4" w:rsidRPr="001526BB" w:rsidRDefault="008C7312">
            <w:pPr>
              <w:pStyle w:val="KhngDncch"/>
              <w:spacing w:line="360" w:lineRule="auto"/>
              <w:jc w:val="center"/>
              <w:rPr>
                <w:sz w:val="26"/>
                <w:szCs w:val="26"/>
              </w:rPr>
              <w:pPrChange w:id="3952" w:author="Ân Duy" w:date="2024-06-19T17:44:00Z">
                <w:pPr>
                  <w:pStyle w:val="ThngthngWeb"/>
                  <w:spacing w:before="0" w:beforeAutospacing="0" w:after="0" w:afterAutospacing="0"/>
                </w:pPr>
              </w:pPrChange>
            </w:pPr>
            <w:r w:rsidRPr="002868C2">
              <w:rPr>
                <w:rFonts w:ascii="Times New Roman" w:hAnsi="Times New Roman" w:cs="Times New Roman"/>
                <w:color w:val="000000"/>
                <w:sz w:val="26"/>
                <w:szCs w:val="26"/>
              </w:rPr>
              <w:t>SoLuong</w:t>
            </w:r>
          </w:p>
        </w:tc>
        <w:tc>
          <w:tcPr>
            <w:tcW w:w="1276"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Change w:id="3953" w:author="Ân Duy" w:date="2024-06-19T16:48:00Z">
              <w:tcPr>
                <w:tcW w:w="1276"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tcPrChange>
          </w:tcPr>
          <w:p w14:paraId="63439753" w14:textId="35A25930" w:rsidR="00120AC4" w:rsidRPr="002868C2" w:rsidRDefault="008C7312">
            <w:pPr>
              <w:pStyle w:val="KhngDncch"/>
              <w:spacing w:line="360" w:lineRule="auto"/>
              <w:jc w:val="center"/>
              <w:rPr>
                <w:rFonts w:ascii="Times New Roman" w:hAnsi="Times New Roman" w:cs="Times New Roman"/>
                <w:sz w:val="26"/>
                <w:szCs w:val="26"/>
              </w:rPr>
              <w:pPrChange w:id="3954" w:author="Ân Duy" w:date="2024-06-19T17:44:00Z">
                <w:pPr/>
              </w:pPrChange>
            </w:pPr>
            <w:r w:rsidRPr="002868C2">
              <w:rPr>
                <w:rFonts w:ascii="Times New Roman" w:hAnsi="Times New Roman" w:cs="Times New Roman"/>
                <w:sz w:val="26"/>
                <w:szCs w:val="26"/>
              </w:rPr>
              <w:t>int</w:t>
            </w:r>
          </w:p>
        </w:tc>
        <w:tc>
          <w:tcPr>
            <w:tcW w:w="850"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Change w:id="3955" w:author="Ân Duy" w:date="2024-06-19T16:48:00Z">
              <w:tcPr>
                <w:tcW w:w="850"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tcPrChange>
          </w:tcPr>
          <w:p w14:paraId="33114716" w14:textId="77777777" w:rsidR="00120AC4" w:rsidRPr="002868C2" w:rsidRDefault="00120AC4">
            <w:pPr>
              <w:pStyle w:val="KhngDncch"/>
              <w:spacing w:line="360" w:lineRule="auto"/>
              <w:jc w:val="center"/>
              <w:rPr>
                <w:rFonts w:ascii="Times New Roman" w:hAnsi="Times New Roman" w:cs="Times New Roman"/>
                <w:sz w:val="26"/>
                <w:szCs w:val="26"/>
              </w:rPr>
              <w:pPrChange w:id="3956" w:author="Ân Duy" w:date="2024-06-19T17:44:00Z">
                <w:pPr/>
              </w:pPrChange>
            </w:pPr>
          </w:p>
        </w:tc>
        <w:tc>
          <w:tcPr>
            <w:tcW w:w="1134"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Change w:id="3957" w:author="Ân Duy" w:date="2024-06-19T16:48:00Z">
              <w:tcPr>
                <w:tcW w:w="993"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tcPrChange>
          </w:tcPr>
          <w:p w14:paraId="38E0DB1A" w14:textId="370F3257" w:rsidR="00120AC4" w:rsidRPr="002868C2" w:rsidRDefault="008C7312">
            <w:pPr>
              <w:pStyle w:val="KhngDncch"/>
              <w:spacing w:line="360" w:lineRule="auto"/>
              <w:jc w:val="center"/>
              <w:rPr>
                <w:rFonts w:ascii="Times New Roman" w:hAnsi="Times New Roman" w:cs="Times New Roman"/>
                <w:sz w:val="26"/>
                <w:szCs w:val="26"/>
              </w:rPr>
              <w:pPrChange w:id="3958" w:author="Ân Duy" w:date="2024-06-19T17:44:00Z">
                <w:pPr/>
              </w:pPrChange>
            </w:pPr>
            <w:ins w:id="3959" w:author="Ân Duy" w:date="2024-06-19T16:49:00Z">
              <w:r w:rsidRPr="002868C2">
                <w:rPr>
                  <w:rFonts w:ascii="Times New Roman" w:hAnsi="Times New Roman" w:cs="Times New Roman"/>
                  <w:sz w:val="26"/>
                  <w:szCs w:val="26"/>
                  <w:lang w:val="vi-VN"/>
                  <w:rPrChange w:id="3960" w:author="Ân Duy" w:date="2024-06-19T17:50:00Z">
                    <w:rPr>
                      <w:lang w:val="vi-VN"/>
                    </w:rPr>
                  </w:rPrChange>
                </w:rPr>
                <w:t>Không</w:t>
              </w:r>
            </w:ins>
          </w:p>
        </w:tc>
        <w:tc>
          <w:tcPr>
            <w:tcW w:w="1701"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Change w:id="3961" w:author="Ân Duy" w:date="2024-06-19T16:48:00Z">
              <w:tcPr>
                <w:tcW w:w="1842" w:type="dxa"/>
                <w:gridSpan w:val="2"/>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tcPrChange>
          </w:tcPr>
          <w:p w14:paraId="2542528F" w14:textId="77777777" w:rsidR="00120AC4" w:rsidRPr="002868C2" w:rsidRDefault="00120AC4">
            <w:pPr>
              <w:pStyle w:val="KhngDncch"/>
              <w:spacing w:line="360" w:lineRule="auto"/>
              <w:jc w:val="center"/>
              <w:rPr>
                <w:rFonts w:ascii="Times New Roman" w:hAnsi="Times New Roman" w:cs="Times New Roman"/>
                <w:sz w:val="26"/>
                <w:szCs w:val="26"/>
              </w:rPr>
              <w:pPrChange w:id="3962" w:author="Ân Duy" w:date="2024-06-19T17:44:00Z">
                <w:pPr/>
              </w:pPrChange>
            </w:pPr>
          </w:p>
        </w:tc>
        <w:tc>
          <w:tcPr>
            <w:tcW w:w="1276"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Change w:id="3963" w:author="Ân Duy" w:date="2024-06-19T16:48:00Z">
              <w:tcPr>
                <w:tcW w:w="1276"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tcPrChange>
          </w:tcPr>
          <w:p w14:paraId="7C65F0D1" w14:textId="77777777" w:rsidR="00120AC4" w:rsidRPr="001526BB" w:rsidRDefault="00120AC4">
            <w:pPr>
              <w:pStyle w:val="KhngDncch"/>
              <w:spacing w:line="360" w:lineRule="auto"/>
              <w:jc w:val="center"/>
              <w:rPr>
                <w:sz w:val="26"/>
                <w:szCs w:val="26"/>
              </w:rPr>
              <w:pPrChange w:id="3964" w:author="Ân Duy" w:date="2024-06-19T17:44:00Z">
                <w:pPr>
                  <w:pStyle w:val="ThngthngWeb"/>
                  <w:spacing w:before="0" w:beforeAutospacing="0" w:after="0" w:afterAutospacing="0"/>
                </w:pPr>
              </w:pPrChange>
            </w:pPr>
            <w:r w:rsidRPr="002868C2">
              <w:rPr>
                <w:rFonts w:ascii="Times New Roman" w:hAnsi="Times New Roman" w:cs="Times New Roman"/>
                <w:sz w:val="26"/>
                <w:szCs w:val="26"/>
                <w:rPrChange w:id="3965" w:author="Ân Duy" w:date="2024-06-19T17:50:00Z">
                  <w:rPr>
                    <w:sz w:val="26"/>
                    <w:szCs w:val="26"/>
                  </w:rPr>
                </w:rPrChange>
              </w:rPr>
              <w:t>Không</w:t>
            </w:r>
          </w:p>
        </w:tc>
        <w:tc>
          <w:tcPr>
            <w:tcW w:w="1093" w:type="dxa"/>
            <w:tcBorders>
              <w:top w:val="single" w:sz="8" w:space="0" w:color="000000"/>
              <w:left w:val="single" w:sz="8" w:space="0" w:color="000000"/>
              <w:bottom w:val="single" w:sz="8" w:space="0" w:color="000000"/>
              <w:right w:val="single" w:sz="8" w:space="0" w:color="000000"/>
            </w:tcBorders>
            <w:shd w:val="clear" w:color="auto" w:fill="F6F6EF"/>
            <w:vAlign w:val="center"/>
            <w:tcPrChange w:id="3966" w:author="Ân Duy" w:date="2024-06-19T16:48:00Z">
              <w:tcPr>
                <w:tcW w:w="1093" w:type="dxa"/>
                <w:tcBorders>
                  <w:top w:val="single" w:sz="8" w:space="0" w:color="000000"/>
                  <w:left w:val="single" w:sz="8" w:space="0" w:color="000000"/>
                  <w:bottom w:val="single" w:sz="8" w:space="0" w:color="000000"/>
                  <w:right w:val="single" w:sz="8" w:space="0" w:color="000000"/>
                </w:tcBorders>
                <w:shd w:val="clear" w:color="auto" w:fill="F6F6EF"/>
              </w:tcPr>
            </w:tcPrChange>
          </w:tcPr>
          <w:p w14:paraId="6DD47CF5" w14:textId="77777777" w:rsidR="00120AC4" w:rsidRPr="001526BB" w:rsidRDefault="00120AC4">
            <w:pPr>
              <w:pStyle w:val="KhngDncch"/>
              <w:spacing w:line="360" w:lineRule="auto"/>
              <w:jc w:val="center"/>
              <w:rPr>
                <w:sz w:val="26"/>
                <w:szCs w:val="26"/>
              </w:rPr>
              <w:pPrChange w:id="3967" w:author="Ân Duy" w:date="2024-06-19T17:44:00Z">
                <w:pPr>
                  <w:pStyle w:val="ThngthngWeb"/>
                  <w:spacing w:before="0" w:beforeAutospacing="0" w:after="0" w:afterAutospacing="0"/>
                </w:pPr>
              </w:pPrChange>
            </w:pPr>
          </w:p>
        </w:tc>
      </w:tr>
      <w:tr w:rsidR="00120AC4" w:rsidRPr="002868C2" w14:paraId="439D4F35" w14:textId="77777777" w:rsidTr="002868C2">
        <w:trPr>
          <w:trHeight w:val="20"/>
          <w:trPrChange w:id="3968" w:author="Ân Duy" w:date="2024-06-19T16:48:00Z">
            <w:trPr>
              <w:trHeight w:val="20"/>
            </w:trPr>
          </w:trPrChange>
        </w:trPr>
        <w:tc>
          <w:tcPr>
            <w:tcW w:w="63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Change w:id="3969" w:author="Ân Duy" w:date="2024-06-19T16:48:00Z">
              <w:tcPr>
                <w:tcW w:w="63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tcPrChange>
          </w:tcPr>
          <w:p w14:paraId="786B4B24" w14:textId="0DED05E1" w:rsidR="00120AC4" w:rsidRPr="002868C2" w:rsidRDefault="005D5B30">
            <w:pPr>
              <w:pStyle w:val="KhngDncch"/>
              <w:spacing w:line="360" w:lineRule="auto"/>
              <w:jc w:val="center"/>
              <w:rPr>
                <w:sz w:val="26"/>
                <w:szCs w:val="26"/>
                <w:rPrChange w:id="3970" w:author="Ân Duy" w:date="2024-06-19T17:50:00Z">
                  <w:rPr>
                    <w:kern w:val="24"/>
                    <w:sz w:val="26"/>
                    <w:szCs w:val="26"/>
                  </w:rPr>
                </w:rPrChange>
              </w:rPr>
              <w:pPrChange w:id="3971" w:author="Ân Duy" w:date="2024-06-19T17:44:00Z">
                <w:pPr>
                  <w:pStyle w:val="ThngthngWeb"/>
                  <w:spacing w:before="0" w:beforeAutospacing="0" w:after="0" w:afterAutospacing="0"/>
                </w:pPr>
              </w:pPrChange>
            </w:pPr>
            <w:ins w:id="3972" w:author="Ân Duy" w:date="2024-06-17T08:16:00Z">
              <w:r w:rsidRPr="002868C2">
                <w:rPr>
                  <w:rFonts w:ascii="Times New Roman" w:hAnsi="Times New Roman" w:cs="Times New Roman"/>
                  <w:sz w:val="26"/>
                  <w:szCs w:val="26"/>
                  <w:rPrChange w:id="3973" w:author="Ân Duy" w:date="2024-06-19T17:50:00Z">
                    <w:rPr>
                      <w:kern w:val="24"/>
                      <w:sz w:val="26"/>
                      <w:szCs w:val="26"/>
                    </w:rPr>
                  </w:rPrChange>
                </w:rPr>
                <w:t>4</w:t>
              </w:r>
            </w:ins>
            <w:del w:id="3974" w:author="Ân Duy" w:date="2024-06-17T08:16:00Z">
              <w:r w:rsidR="00120AC4" w:rsidRPr="002868C2" w:rsidDel="005D5B30">
                <w:rPr>
                  <w:rFonts w:ascii="Times New Roman" w:hAnsi="Times New Roman" w:cs="Times New Roman"/>
                  <w:sz w:val="26"/>
                  <w:szCs w:val="26"/>
                  <w:rPrChange w:id="3975" w:author="Ân Duy" w:date="2024-06-19T17:50:00Z">
                    <w:rPr>
                      <w:kern w:val="24"/>
                      <w:sz w:val="26"/>
                      <w:szCs w:val="26"/>
                    </w:rPr>
                  </w:rPrChange>
                </w:rPr>
                <w:delText>5</w:delText>
              </w:r>
            </w:del>
          </w:p>
        </w:tc>
        <w:tc>
          <w:tcPr>
            <w:tcW w:w="176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Change w:id="3976" w:author="Ân Duy" w:date="2024-06-19T16:48:00Z">
              <w:tcPr>
                <w:tcW w:w="176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tcPrChange>
          </w:tcPr>
          <w:p w14:paraId="472EA3E8" w14:textId="04C9B8B2" w:rsidR="00120AC4" w:rsidRPr="001526BB" w:rsidRDefault="008C7312">
            <w:pPr>
              <w:pStyle w:val="KhngDncch"/>
              <w:spacing w:line="360" w:lineRule="auto"/>
              <w:jc w:val="center"/>
              <w:rPr>
                <w:sz w:val="26"/>
                <w:szCs w:val="26"/>
              </w:rPr>
              <w:pPrChange w:id="3977" w:author="Ân Duy" w:date="2024-06-19T17:44:00Z">
                <w:pPr>
                  <w:pStyle w:val="ThngthngWeb"/>
                  <w:spacing w:before="0" w:beforeAutospacing="0" w:after="0" w:afterAutospacing="0"/>
                </w:pPr>
              </w:pPrChange>
            </w:pPr>
            <w:r w:rsidRPr="002868C2">
              <w:rPr>
                <w:rFonts w:ascii="Times New Roman" w:hAnsi="Times New Roman" w:cs="Times New Roman"/>
                <w:sz w:val="26"/>
                <w:szCs w:val="26"/>
              </w:rPr>
              <w:t>TongTien</w:t>
            </w:r>
            <w:del w:id="3978" w:author="Ân Duy" w:date="2024-06-19T16:47:00Z">
              <w:r w:rsidR="00120AC4" w:rsidRPr="002868C2" w:rsidDel="00591738">
                <w:rPr>
                  <w:rFonts w:ascii="Times New Roman" w:hAnsi="Times New Roman" w:cs="Times New Roman"/>
                  <w:sz w:val="26"/>
                  <w:szCs w:val="26"/>
                  <w:rPrChange w:id="3979" w:author="Ân Duy" w:date="2024-06-19T17:50:00Z">
                    <w:rPr>
                      <w:sz w:val="26"/>
                      <w:szCs w:val="26"/>
                    </w:rPr>
                  </w:rPrChange>
                </w:rPr>
                <w:delText>TenSach</w:delText>
              </w:r>
            </w:del>
          </w:p>
        </w:tc>
        <w:tc>
          <w:tcPr>
            <w:tcW w:w="1276"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Change w:id="3980" w:author="Ân Duy" w:date="2024-06-19T16:48:00Z">
              <w:tcPr>
                <w:tcW w:w="1276"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tcPrChange>
          </w:tcPr>
          <w:p w14:paraId="6352D09F" w14:textId="310D3E62" w:rsidR="00120AC4" w:rsidRPr="002868C2" w:rsidRDefault="00591738">
            <w:pPr>
              <w:pStyle w:val="KhngDncch"/>
              <w:spacing w:line="360" w:lineRule="auto"/>
              <w:jc w:val="center"/>
              <w:rPr>
                <w:rFonts w:ascii="Times New Roman" w:hAnsi="Times New Roman" w:cs="Times New Roman"/>
                <w:sz w:val="26"/>
                <w:szCs w:val="26"/>
              </w:rPr>
              <w:pPrChange w:id="3981" w:author="Ân Duy" w:date="2024-06-19T17:44:00Z">
                <w:pPr/>
              </w:pPrChange>
            </w:pPr>
            <w:ins w:id="3982" w:author="Ân Duy" w:date="2024-06-19T16:48:00Z">
              <w:r w:rsidRPr="002868C2">
                <w:rPr>
                  <w:rFonts w:ascii="Times New Roman" w:hAnsi="Times New Roman" w:cs="Times New Roman"/>
                  <w:sz w:val="26"/>
                  <w:szCs w:val="26"/>
                </w:rPr>
                <w:t>Int</w:t>
              </w:r>
            </w:ins>
            <w:del w:id="3983" w:author="Ân Duy" w:date="2024-06-19T16:48:00Z">
              <w:r w:rsidR="00120AC4" w:rsidRPr="002868C2" w:rsidDel="00591738">
                <w:rPr>
                  <w:rFonts w:ascii="Times New Roman" w:hAnsi="Times New Roman" w:cs="Times New Roman"/>
                  <w:sz w:val="26"/>
                  <w:szCs w:val="26"/>
                </w:rPr>
                <w:delText>Nvarchar</w:delText>
              </w:r>
            </w:del>
          </w:p>
        </w:tc>
        <w:tc>
          <w:tcPr>
            <w:tcW w:w="850"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Change w:id="3984" w:author="Ân Duy" w:date="2024-06-19T16:48:00Z">
              <w:tcPr>
                <w:tcW w:w="850"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tcPrChange>
          </w:tcPr>
          <w:p w14:paraId="7B1A5FB1" w14:textId="4967FE63" w:rsidR="00120AC4" w:rsidRPr="002868C2" w:rsidRDefault="00120AC4">
            <w:pPr>
              <w:pStyle w:val="KhngDncch"/>
              <w:spacing w:line="360" w:lineRule="auto"/>
              <w:jc w:val="center"/>
              <w:rPr>
                <w:rFonts w:ascii="Times New Roman" w:hAnsi="Times New Roman" w:cs="Times New Roman"/>
                <w:sz w:val="26"/>
                <w:szCs w:val="26"/>
              </w:rPr>
              <w:pPrChange w:id="3985" w:author="Ân Duy" w:date="2024-06-19T17:44:00Z">
                <w:pPr/>
              </w:pPrChange>
            </w:pPr>
          </w:p>
        </w:tc>
        <w:tc>
          <w:tcPr>
            <w:tcW w:w="1134"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Change w:id="3986" w:author="Ân Duy" w:date="2024-06-19T16:48:00Z">
              <w:tcPr>
                <w:tcW w:w="993"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tcPrChange>
          </w:tcPr>
          <w:p w14:paraId="3DD5F3C6" w14:textId="6183F25C" w:rsidR="00120AC4" w:rsidRPr="002868C2" w:rsidRDefault="00120AC4">
            <w:pPr>
              <w:pStyle w:val="KhngDncch"/>
              <w:spacing w:line="360" w:lineRule="auto"/>
              <w:jc w:val="center"/>
              <w:rPr>
                <w:rFonts w:ascii="Times New Roman" w:hAnsi="Times New Roman" w:cs="Times New Roman"/>
                <w:sz w:val="26"/>
                <w:szCs w:val="26"/>
                <w:lang w:val="vi-VN"/>
                <w:rPrChange w:id="3987" w:author="Ân Duy" w:date="2024-06-19T17:50:00Z">
                  <w:rPr>
                    <w:rFonts w:ascii="Times New Roman" w:hAnsi="Times New Roman" w:cs="Times New Roman"/>
                    <w:sz w:val="26"/>
                    <w:szCs w:val="26"/>
                  </w:rPr>
                </w:rPrChange>
              </w:rPr>
              <w:pPrChange w:id="3988" w:author="Ân Duy" w:date="2024-06-19T17:44:00Z">
                <w:pPr/>
              </w:pPrChange>
            </w:pPr>
            <w:del w:id="3989" w:author="Ân Duy" w:date="2024-06-19T16:49:00Z">
              <w:r w:rsidRPr="002868C2" w:rsidDel="00591738">
                <w:rPr>
                  <w:rFonts w:ascii="Times New Roman" w:hAnsi="Times New Roman" w:cs="Times New Roman"/>
                  <w:sz w:val="26"/>
                  <w:szCs w:val="26"/>
                  <w:rPrChange w:id="3990" w:author="Ân Duy" w:date="2024-06-19T17:50:00Z">
                    <w:rPr>
                      <w:rFonts w:ascii="Times New Roman" w:hAnsi="Times New Roman" w:cs="Times New Roman"/>
                      <w:b/>
                      <w:bCs/>
                      <w:kern w:val="24"/>
                      <w:sz w:val="26"/>
                      <w:szCs w:val="26"/>
                    </w:rPr>
                  </w:rPrChange>
                </w:rPr>
                <w:delText>Có</w:delText>
              </w:r>
            </w:del>
            <w:ins w:id="3991" w:author="Ân Duy" w:date="2024-06-19T16:49:00Z">
              <w:r w:rsidR="00591738" w:rsidRPr="002868C2">
                <w:rPr>
                  <w:rFonts w:ascii="Times New Roman" w:hAnsi="Times New Roman" w:cs="Times New Roman"/>
                  <w:sz w:val="26"/>
                  <w:szCs w:val="26"/>
                  <w:lang w:val="vi-VN"/>
                  <w:rPrChange w:id="3992" w:author="Ân Duy" w:date="2024-06-19T17:50:00Z">
                    <w:rPr>
                      <w:lang w:val="vi-VN"/>
                    </w:rPr>
                  </w:rPrChange>
                </w:rPr>
                <w:t>Không</w:t>
              </w:r>
            </w:ins>
          </w:p>
        </w:tc>
        <w:tc>
          <w:tcPr>
            <w:tcW w:w="1701"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Change w:id="3993" w:author="Ân Duy" w:date="2024-06-19T16:48:00Z">
              <w:tcPr>
                <w:tcW w:w="1842" w:type="dxa"/>
                <w:gridSpan w:val="2"/>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tcPrChange>
          </w:tcPr>
          <w:p w14:paraId="53F5D11D" w14:textId="77777777" w:rsidR="00120AC4" w:rsidRPr="002868C2" w:rsidRDefault="00120AC4">
            <w:pPr>
              <w:pStyle w:val="KhngDncch"/>
              <w:spacing w:line="360" w:lineRule="auto"/>
              <w:jc w:val="center"/>
              <w:rPr>
                <w:rFonts w:ascii="Times New Roman" w:hAnsi="Times New Roman" w:cs="Times New Roman"/>
                <w:sz w:val="26"/>
                <w:szCs w:val="26"/>
              </w:rPr>
              <w:pPrChange w:id="3994" w:author="Ân Duy" w:date="2024-06-19T17:44:00Z">
                <w:pPr/>
              </w:pPrChange>
            </w:pPr>
          </w:p>
        </w:tc>
        <w:tc>
          <w:tcPr>
            <w:tcW w:w="1276"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vAlign w:val="center"/>
            <w:tcPrChange w:id="3995" w:author="Ân Duy" w:date="2024-06-19T16:48:00Z">
              <w:tcPr>
                <w:tcW w:w="1276"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tcPrChange>
          </w:tcPr>
          <w:p w14:paraId="18642BBD" w14:textId="77777777" w:rsidR="00120AC4" w:rsidRPr="001526BB" w:rsidRDefault="00120AC4">
            <w:pPr>
              <w:pStyle w:val="KhngDncch"/>
              <w:spacing w:line="360" w:lineRule="auto"/>
              <w:jc w:val="center"/>
              <w:rPr>
                <w:sz w:val="26"/>
                <w:szCs w:val="26"/>
              </w:rPr>
              <w:pPrChange w:id="3996" w:author="Ân Duy" w:date="2024-06-19T17:44:00Z">
                <w:pPr>
                  <w:pStyle w:val="ThngthngWeb"/>
                  <w:spacing w:before="0" w:beforeAutospacing="0" w:after="0" w:afterAutospacing="0"/>
                </w:pPr>
              </w:pPrChange>
            </w:pPr>
            <w:r w:rsidRPr="002868C2">
              <w:rPr>
                <w:rFonts w:ascii="Times New Roman" w:hAnsi="Times New Roman" w:cs="Times New Roman"/>
                <w:sz w:val="26"/>
                <w:szCs w:val="26"/>
                <w:rPrChange w:id="3997" w:author="Ân Duy" w:date="2024-06-19T17:50:00Z">
                  <w:rPr>
                    <w:sz w:val="26"/>
                    <w:szCs w:val="26"/>
                  </w:rPr>
                </w:rPrChange>
              </w:rPr>
              <w:t>Không</w:t>
            </w:r>
          </w:p>
        </w:tc>
        <w:tc>
          <w:tcPr>
            <w:tcW w:w="1093" w:type="dxa"/>
            <w:tcBorders>
              <w:top w:val="single" w:sz="8" w:space="0" w:color="000000"/>
              <w:left w:val="single" w:sz="8" w:space="0" w:color="000000"/>
              <w:bottom w:val="single" w:sz="8" w:space="0" w:color="000000"/>
              <w:right w:val="single" w:sz="8" w:space="0" w:color="000000"/>
            </w:tcBorders>
            <w:shd w:val="clear" w:color="auto" w:fill="F6F6EF"/>
            <w:vAlign w:val="center"/>
            <w:tcPrChange w:id="3998" w:author="Ân Duy" w:date="2024-06-19T16:48:00Z">
              <w:tcPr>
                <w:tcW w:w="1093" w:type="dxa"/>
                <w:tcBorders>
                  <w:top w:val="single" w:sz="8" w:space="0" w:color="000000"/>
                  <w:left w:val="single" w:sz="8" w:space="0" w:color="000000"/>
                  <w:bottom w:val="single" w:sz="8" w:space="0" w:color="000000"/>
                  <w:right w:val="single" w:sz="8" w:space="0" w:color="000000"/>
                </w:tcBorders>
                <w:shd w:val="clear" w:color="auto" w:fill="F6F6EF"/>
              </w:tcPr>
            </w:tcPrChange>
          </w:tcPr>
          <w:p w14:paraId="55EEC235" w14:textId="77777777" w:rsidR="00120AC4" w:rsidRPr="001526BB" w:rsidRDefault="00120AC4">
            <w:pPr>
              <w:pStyle w:val="KhngDncch"/>
              <w:spacing w:line="360" w:lineRule="auto"/>
              <w:jc w:val="center"/>
              <w:rPr>
                <w:sz w:val="26"/>
                <w:szCs w:val="26"/>
              </w:rPr>
              <w:pPrChange w:id="3999" w:author="Ân Duy" w:date="2024-06-19T17:44:00Z">
                <w:pPr>
                  <w:pStyle w:val="ThngthngWeb"/>
                  <w:spacing w:before="0" w:beforeAutospacing="0" w:after="0" w:afterAutospacing="0"/>
                </w:pPr>
              </w:pPrChange>
            </w:pPr>
          </w:p>
        </w:tc>
      </w:tr>
    </w:tbl>
    <w:p w14:paraId="3C9A2120" w14:textId="6BEABF07" w:rsidR="00120AC4" w:rsidDel="00591738" w:rsidRDefault="00120AC4" w:rsidP="00120AC4">
      <w:pPr>
        <w:pStyle w:val="u3"/>
        <w:numPr>
          <w:ilvl w:val="0"/>
          <w:numId w:val="0"/>
        </w:numPr>
        <w:rPr>
          <w:del w:id="4000" w:author="Ân Duy" w:date="2024-06-19T17:44:00Z"/>
        </w:rPr>
      </w:pPr>
      <w:bookmarkStart w:id="4001" w:name="_Toc169714571"/>
      <w:bookmarkStart w:id="4002" w:name="_Toc171236243"/>
      <w:bookmarkStart w:id="4003" w:name="_Toc171236637"/>
      <w:bookmarkStart w:id="4004" w:name="_Toc171237037"/>
      <w:bookmarkStart w:id="4005" w:name="_Toc171237431"/>
      <w:bookmarkEnd w:id="4001"/>
      <w:bookmarkEnd w:id="4002"/>
      <w:bookmarkEnd w:id="4003"/>
      <w:bookmarkEnd w:id="4004"/>
      <w:bookmarkEnd w:id="4005"/>
    </w:p>
    <w:p w14:paraId="7FF59B0B" w14:textId="18DAA7AF" w:rsidR="00120AC4" w:rsidDel="00591738" w:rsidRDefault="00120AC4">
      <w:pPr>
        <w:pStyle w:val="u3"/>
        <w:numPr>
          <w:ilvl w:val="0"/>
          <w:numId w:val="0"/>
        </w:numPr>
        <w:rPr>
          <w:del w:id="4006" w:author="Ân Duy" w:date="2024-06-19T17:46:00Z"/>
        </w:rPr>
        <w:pPrChange w:id="4007" w:author="Ân Duy" w:date="2024-06-19T17:46:00Z">
          <w:pPr>
            <w:pStyle w:val="u3"/>
          </w:pPr>
        </w:pPrChange>
      </w:pPr>
      <w:del w:id="4008" w:author="Ân Duy" w:date="2024-06-19T17:45:00Z">
        <w:r w:rsidDel="00591738">
          <w:delText>Bảng Kho</w:delText>
        </w:r>
      </w:del>
      <w:bookmarkStart w:id="4009" w:name="_Toc169714572"/>
      <w:bookmarkStart w:id="4010" w:name="_Toc171236244"/>
      <w:bookmarkStart w:id="4011" w:name="_Toc171236638"/>
      <w:bookmarkStart w:id="4012" w:name="_Toc171237038"/>
      <w:bookmarkStart w:id="4013" w:name="_Toc171237432"/>
      <w:bookmarkEnd w:id="4009"/>
      <w:bookmarkEnd w:id="4010"/>
      <w:bookmarkEnd w:id="4011"/>
      <w:bookmarkEnd w:id="4012"/>
      <w:bookmarkEnd w:id="4013"/>
    </w:p>
    <w:tbl>
      <w:tblPr>
        <w:tblW w:w="9710" w:type="dxa"/>
        <w:tblCellMar>
          <w:left w:w="0" w:type="dxa"/>
          <w:right w:w="0" w:type="dxa"/>
        </w:tblCellMar>
        <w:tblLook w:val="0420" w:firstRow="1" w:lastRow="0" w:firstColumn="0" w:lastColumn="0" w:noHBand="0" w:noVBand="1"/>
      </w:tblPr>
      <w:tblGrid>
        <w:gridCol w:w="635"/>
        <w:gridCol w:w="2042"/>
        <w:gridCol w:w="1344"/>
        <w:gridCol w:w="808"/>
        <w:gridCol w:w="1011"/>
        <w:gridCol w:w="1669"/>
        <w:gridCol w:w="1212"/>
        <w:gridCol w:w="989"/>
      </w:tblGrid>
      <w:tr w:rsidR="00120AC4" w:rsidRPr="006F6423" w:rsidDel="00591738" w14:paraId="4BDF1236" w14:textId="127FAD20" w:rsidTr="00EC5F44">
        <w:trPr>
          <w:trHeight w:val="584"/>
          <w:del w:id="4014" w:author="Ân Duy" w:date="2024-06-19T17:45:00Z"/>
        </w:trPr>
        <w:tc>
          <w:tcPr>
            <w:tcW w:w="585"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hideMark/>
          </w:tcPr>
          <w:p w14:paraId="0C49EDB6" w14:textId="6637ADC7" w:rsidR="00120AC4" w:rsidRPr="009928BA" w:rsidDel="00591738" w:rsidRDefault="00120AC4">
            <w:pPr>
              <w:pStyle w:val="u3"/>
              <w:numPr>
                <w:ilvl w:val="0"/>
                <w:numId w:val="0"/>
              </w:numPr>
              <w:rPr>
                <w:del w:id="4015" w:author="Ân Duy" w:date="2024-06-19T17:45:00Z"/>
                <w:rFonts w:eastAsia="Times New Roman"/>
                <w:sz w:val="26"/>
                <w:szCs w:val="26"/>
              </w:rPr>
              <w:pPrChange w:id="4016" w:author="Ân Duy" w:date="2024-06-19T17:46:00Z">
                <w:pPr>
                  <w:spacing w:line="240" w:lineRule="auto"/>
                  <w:jc w:val="center"/>
                </w:pPr>
              </w:pPrChange>
            </w:pPr>
            <w:del w:id="4017" w:author="Ân Duy" w:date="2024-06-19T17:45:00Z">
              <w:r w:rsidRPr="009928BA" w:rsidDel="00591738">
                <w:rPr>
                  <w:rFonts w:eastAsia="Times New Roman"/>
                  <w:b/>
                  <w:bCs/>
                  <w:color w:val="000000" w:themeColor="text1"/>
                  <w:kern w:val="24"/>
                  <w:sz w:val="26"/>
                  <w:szCs w:val="26"/>
                </w:rPr>
                <w:delText>TT</w:delText>
              </w:r>
              <w:bookmarkStart w:id="4018" w:name="_Toc169714573"/>
              <w:bookmarkStart w:id="4019" w:name="_Toc171236245"/>
              <w:bookmarkStart w:id="4020" w:name="_Toc171236639"/>
              <w:bookmarkStart w:id="4021" w:name="_Toc171237039"/>
              <w:bookmarkStart w:id="4022" w:name="_Toc171237433"/>
              <w:bookmarkEnd w:id="4018"/>
              <w:bookmarkEnd w:id="4019"/>
              <w:bookmarkEnd w:id="4020"/>
              <w:bookmarkEnd w:id="4021"/>
              <w:bookmarkEnd w:id="4022"/>
            </w:del>
          </w:p>
        </w:tc>
        <w:tc>
          <w:tcPr>
            <w:tcW w:w="2064"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hideMark/>
          </w:tcPr>
          <w:p w14:paraId="0B310436" w14:textId="4452986C" w:rsidR="00120AC4" w:rsidRPr="009928BA" w:rsidDel="00591738" w:rsidRDefault="00120AC4">
            <w:pPr>
              <w:pStyle w:val="u3"/>
              <w:numPr>
                <w:ilvl w:val="0"/>
                <w:numId w:val="0"/>
              </w:numPr>
              <w:rPr>
                <w:del w:id="4023" w:author="Ân Duy" w:date="2024-06-19T17:45:00Z"/>
                <w:rFonts w:eastAsia="Times New Roman"/>
                <w:sz w:val="26"/>
                <w:szCs w:val="26"/>
              </w:rPr>
              <w:pPrChange w:id="4024" w:author="Ân Duy" w:date="2024-06-19T17:46:00Z">
                <w:pPr>
                  <w:spacing w:line="240" w:lineRule="auto"/>
                  <w:jc w:val="center"/>
                </w:pPr>
              </w:pPrChange>
            </w:pPr>
            <w:del w:id="4025" w:author="Ân Duy" w:date="2024-06-19T17:45:00Z">
              <w:r w:rsidRPr="009928BA" w:rsidDel="00591738">
                <w:rPr>
                  <w:rFonts w:eastAsia="Times New Roman"/>
                  <w:b/>
                  <w:bCs/>
                  <w:color w:val="000000" w:themeColor="text1"/>
                  <w:kern w:val="24"/>
                  <w:sz w:val="26"/>
                  <w:szCs w:val="26"/>
                </w:rPr>
                <w:delText>Tên thuộc tính (Field name)</w:delText>
              </w:r>
              <w:bookmarkStart w:id="4026" w:name="_Toc169714574"/>
              <w:bookmarkStart w:id="4027" w:name="_Toc171236246"/>
              <w:bookmarkStart w:id="4028" w:name="_Toc171236640"/>
              <w:bookmarkStart w:id="4029" w:name="_Toc171237040"/>
              <w:bookmarkStart w:id="4030" w:name="_Toc171237434"/>
              <w:bookmarkEnd w:id="4026"/>
              <w:bookmarkEnd w:id="4027"/>
              <w:bookmarkEnd w:id="4028"/>
              <w:bookmarkEnd w:id="4029"/>
              <w:bookmarkEnd w:id="4030"/>
            </w:del>
          </w:p>
        </w:tc>
        <w:tc>
          <w:tcPr>
            <w:tcW w:w="1356"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hideMark/>
          </w:tcPr>
          <w:p w14:paraId="727B3BB8" w14:textId="4917C927" w:rsidR="00120AC4" w:rsidRPr="009928BA" w:rsidDel="00591738" w:rsidRDefault="00120AC4">
            <w:pPr>
              <w:pStyle w:val="u3"/>
              <w:numPr>
                <w:ilvl w:val="0"/>
                <w:numId w:val="0"/>
              </w:numPr>
              <w:rPr>
                <w:del w:id="4031" w:author="Ân Duy" w:date="2024-06-19T17:45:00Z"/>
                <w:rFonts w:eastAsia="Times New Roman"/>
                <w:sz w:val="26"/>
                <w:szCs w:val="26"/>
              </w:rPr>
              <w:pPrChange w:id="4032" w:author="Ân Duy" w:date="2024-06-19T17:46:00Z">
                <w:pPr>
                  <w:spacing w:line="240" w:lineRule="auto"/>
                  <w:jc w:val="center"/>
                </w:pPr>
              </w:pPrChange>
            </w:pPr>
            <w:del w:id="4033" w:author="Ân Duy" w:date="2024-06-19T17:45:00Z">
              <w:r w:rsidRPr="009928BA" w:rsidDel="00591738">
                <w:rPr>
                  <w:rFonts w:eastAsia="Times New Roman"/>
                  <w:b/>
                  <w:bCs/>
                  <w:color w:val="000000" w:themeColor="text1"/>
                  <w:kern w:val="24"/>
                  <w:sz w:val="26"/>
                  <w:szCs w:val="26"/>
                </w:rPr>
                <w:delText>Kiểu dữ liệu</w:delText>
              </w:r>
              <w:bookmarkStart w:id="4034" w:name="_Toc169714575"/>
              <w:bookmarkStart w:id="4035" w:name="_Toc171236247"/>
              <w:bookmarkStart w:id="4036" w:name="_Toc171236641"/>
              <w:bookmarkStart w:id="4037" w:name="_Toc171237041"/>
              <w:bookmarkStart w:id="4038" w:name="_Toc171237435"/>
              <w:bookmarkEnd w:id="4034"/>
              <w:bookmarkEnd w:id="4035"/>
              <w:bookmarkEnd w:id="4036"/>
              <w:bookmarkEnd w:id="4037"/>
              <w:bookmarkEnd w:id="4038"/>
            </w:del>
          </w:p>
        </w:tc>
        <w:tc>
          <w:tcPr>
            <w:tcW w:w="802"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hideMark/>
          </w:tcPr>
          <w:p w14:paraId="7CAEF335" w14:textId="22300F92" w:rsidR="00120AC4" w:rsidRPr="009928BA" w:rsidDel="00591738" w:rsidRDefault="00120AC4">
            <w:pPr>
              <w:pStyle w:val="u3"/>
              <w:numPr>
                <w:ilvl w:val="0"/>
                <w:numId w:val="0"/>
              </w:numPr>
              <w:rPr>
                <w:del w:id="4039" w:author="Ân Duy" w:date="2024-06-19T17:45:00Z"/>
                <w:rFonts w:eastAsia="Times New Roman"/>
                <w:sz w:val="26"/>
                <w:szCs w:val="26"/>
              </w:rPr>
              <w:pPrChange w:id="4040" w:author="Ân Duy" w:date="2024-06-19T17:46:00Z">
                <w:pPr>
                  <w:spacing w:line="240" w:lineRule="auto"/>
                  <w:jc w:val="center"/>
                </w:pPr>
              </w:pPrChange>
            </w:pPr>
            <w:del w:id="4041" w:author="Ân Duy" w:date="2024-06-19T17:45:00Z">
              <w:r w:rsidRPr="009928BA" w:rsidDel="00591738">
                <w:rPr>
                  <w:rFonts w:eastAsia="Times New Roman"/>
                  <w:b/>
                  <w:bCs/>
                  <w:color w:val="000000" w:themeColor="text1"/>
                  <w:kern w:val="24"/>
                  <w:sz w:val="26"/>
                  <w:szCs w:val="26"/>
                </w:rPr>
                <w:delText>Độ rộng</w:delText>
              </w:r>
              <w:bookmarkStart w:id="4042" w:name="_Toc169714576"/>
              <w:bookmarkStart w:id="4043" w:name="_Toc171236248"/>
              <w:bookmarkStart w:id="4044" w:name="_Toc171236642"/>
              <w:bookmarkStart w:id="4045" w:name="_Toc171237042"/>
              <w:bookmarkStart w:id="4046" w:name="_Toc171237436"/>
              <w:bookmarkEnd w:id="4042"/>
              <w:bookmarkEnd w:id="4043"/>
              <w:bookmarkEnd w:id="4044"/>
              <w:bookmarkEnd w:id="4045"/>
              <w:bookmarkEnd w:id="4046"/>
            </w:del>
          </w:p>
        </w:tc>
        <w:tc>
          <w:tcPr>
            <w:tcW w:w="925"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hideMark/>
          </w:tcPr>
          <w:p w14:paraId="5EB531B6" w14:textId="21342E0D" w:rsidR="00120AC4" w:rsidRPr="009928BA" w:rsidDel="00591738" w:rsidRDefault="00120AC4">
            <w:pPr>
              <w:pStyle w:val="u3"/>
              <w:numPr>
                <w:ilvl w:val="0"/>
                <w:numId w:val="0"/>
              </w:numPr>
              <w:rPr>
                <w:del w:id="4047" w:author="Ân Duy" w:date="2024-06-19T17:45:00Z"/>
                <w:rFonts w:eastAsia="Times New Roman"/>
                <w:sz w:val="26"/>
                <w:szCs w:val="26"/>
              </w:rPr>
              <w:pPrChange w:id="4048" w:author="Ân Duy" w:date="2024-06-19T17:46:00Z">
                <w:pPr>
                  <w:spacing w:line="240" w:lineRule="auto"/>
                  <w:jc w:val="center"/>
                </w:pPr>
              </w:pPrChange>
            </w:pPr>
            <w:del w:id="4049" w:author="Ân Duy" w:date="2024-06-19T17:45:00Z">
              <w:r w:rsidRPr="009928BA" w:rsidDel="00591738">
                <w:rPr>
                  <w:rFonts w:eastAsia="Times New Roman"/>
                  <w:b/>
                  <w:bCs/>
                  <w:color w:val="000000" w:themeColor="text1"/>
                  <w:kern w:val="24"/>
                  <w:sz w:val="26"/>
                  <w:szCs w:val="26"/>
                </w:rPr>
                <w:delText>Not NULL</w:delText>
              </w:r>
              <w:bookmarkStart w:id="4050" w:name="_Toc169714577"/>
              <w:bookmarkStart w:id="4051" w:name="_Toc171236249"/>
              <w:bookmarkStart w:id="4052" w:name="_Toc171236643"/>
              <w:bookmarkStart w:id="4053" w:name="_Toc171237043"/>
              <w:bookmarkStart w:id="4054" w:name="_Toc171237437"/>
              <w:bookmarkEnd w:id="4050"/>
              <w:bookmarkEnd w:id="4051"/>
              <w:bookmarkEnd w:id="4052"/>
              <w:bookmarkEnd w:id="4053"/>
              <w:bookmarkEnd w:id="4054"/>
            </w:del>
          </w:p>
        </w:tc>
        <w:tc>
          <w:tcPr>
            <w:tcW w:w="1726"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hideMark/>
          </w:tcPr>
          <w:p w14:paraId="6840FDE3" w14:textId="09BEB6C0" w:rsidR="00120AC4" w:rsidRPr="009928BA" w:rsidDel="00591738" w:rsidRDefault="00120AC4">
            <w:pPr>
              <w:pStyle w:val="u3"/>
              <w:numPr>
                <w:ilvl w:val="0"/>
                <w:numId w:val="0"/>
              </w:numPr>
              <w:rPr>
                <w:del w:id="4055" w:author="Ân Duy" w:date="2024-06-19T17:45:00Z"/>
                <w:rFonts w:eastAsia="Times New Roman"/>
                <w:sz w:val="26"/>
                <w:szCs w:val="26"/>
              </w:rPr>
              <w:pPrChange w:id="4056" w:author="Ân Duy" w:date="2024-06-19T17:46:00Z">
                <w:pPr>
                  <w:spacing w:line="240" w:lineRule="auto"/>
                  <w:jc w:val="center"/>
                </w:pPr>
              </w:pPrChange>
            </w:pPr>
            <w:del w:id="4057" w:author="Ân Duy" w:date="2024-06-19T17:45:00Z">
              <w:r w:rsidRPr="009928BA" w:rsidDel="00591738">
                <w:rPr>
                  <w:rFonts w:eastAsia="Times New Roman"/>
                  <w:b/>
                  <w:bCs/>
                  <w:color w:val="000000" w:themeColor="text1"/>
                  <w:kern w:val="24"/>
                  <w:sz w:val="26"/>
                  <w:szCs w:val="26"/>
                </w:rPr>
                <w:delText>Ràng buộc / Miền giá trị</w:delText>
              </w:r>
              <w:bookmarkStart w:id="4058" w:name="_Toc169714578"/>
              <w:bookmarkStart w:id="4059" w:name="_Toc171236250"/>
              <w:bookmarkStart w:id="4060" w:name="_Toc171236644"/>
              <w:bookmarkStart w:id="4061" w:name="_Toc171237044"/>
              <w:bookmarkStart w:id="4062" w:name="_Toc171237438"/>
              <w:bookmarkEnd w:id="4058"/>
              <w:bookmarkEnd w:id="4059"/>
              <w:bookmarkEnd w:id="4060"/>
              <w:bookmarkEnd w:id="4061"/>
              <w:bookmarkEnd w:id="4062"/>
            </w:del>
          </w:p>
        </w:tc>
        <w:tc>
          <w:tcPr>
            <w:tcW w:w="1231"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hideMark/>
          </w:tcPr>
          <w:p w14:paraId="2058E773" w14:textId="5D9C24B9" w:rsidR="00120AC4" w:rsidRPr="009928BA" w:rsidDel="00591738" w:rsidRDefault="00120AC4">
            <w:pPr>
              <w:pStyle w:val="u3"/>
              <w:numPr>
                <w:ilvl w:val="0"/>
                <w:numId w:val="0"/>
              </w:numPr>
              <w:rPr>
                <w:del w:id="4063" w:author="Ân Duy" w:date="2024-06-19T17:45:00Z"/>
                <w:rFonts w:eastAsia="Times New Roman"/>
                <w:sz w:val="26"/>
                <w:szCs w:val="26"/>
              </w:rPr>
              <w:pPrChange w:id="4064" w:author="Ân Duy" w:date="2024-06-19T17:46:00Z">
                <w:pPr>
                  <w:spacing w:line="240" w:lineRule="auto"/>
                  <w:jc w:val="center"/>
                </w:pPr>
              </w:pPrChange>
            </w:pPr>
            <w:del w:id="4065" w:author="Ân Duy" w:date="2024-06-19T17:45:00Z">
              <w:r w:rsidRPr="009928BA" w:rsidDel="00591738">
                <w:rPr>
                  <w:rFonts w:eastAsia="Times New Roman"/>
                  <w:b/>
                  <w:bCs/>
                  <w:color w:val="000000" w:themeColor="text1"/>
                  <w:kern w:val="24"/>
                  <w:sz w:val="26"/>
                  <w:szCs w:val="26"/>
                </w:rPr>
                <w:delText>Mã hóa</w:delText>
              </w:r>
              <w:bookmarkStart w:id="4066" w:name="_Toc169714579"/>
              <w:bookmarkStart w:id="4067" w:name="_Toc171236251"/>
              <w:bookmarkStart w:id="4068" w:name="_Toc171236645"/>
              <w:bookmarkStart w:id="4069" w:name="_Toc171237045"/>
              <w:bookmarkStart w:id="4070" w:name="_Toc171237439"/>
              <w:bookmarkEnd w:id="4066"/>
              <w:bookmarkEnd w:id="4067"/>
              <w:bookmarkEnd w:id="4068"/>
              <w:bookmarkEnd w:id="4069"/>
              <w:bookmarkEnd w:id="4070"/>
            </w:del>
          </w:p>
        </w:tc>
        <w:tc>
          <w:tcPr>
            <w:tcW w:w="1021" w:type="dxa"/>
            <w:tcBorders>
              <w:top w:val="single" w:sz="8" w:space="0" w:color="000000"/>
              <w:left w:val="single" w:sz="8" w:space="0" w:color="000000"/>
              <w:bottom w:val="single" w:sz="8" w:space="0" w:color="000000"/>
              <w:right w:val="single" w:sz="8" w:space="0" w:color="000000"/>
            </w:tcBorders>
            <w:shd w:val="clear" w:color="auto" w:fill="CCCC99"/>
          </w:tcPr>
          <w:p w14:paraId="0DB3F588" w14:textId="255394C9" w:rsidR="00120AC4" w:rsidRPr="009928BA" w:rsidDel="00591738" w:rsidRDefault="00120AC4">
            <w:pPr>
              <w:pStyle w:val="u3"/>
              <w:numPr>
                <w:ilvl w:val="0"/>
                <w:numId w:val="0"/>
              </w:numPr>
              <w:rPr>
                <w:del w:id="4071" w:author="Ân Duy" w:date="2024-06-19T17:45:00Z"/>
                <w:rFonts w:eastAsia="Times New Roman"/>
                <w:b/>
                <w:bCs/>
                <w:color w:val="000000" w:themeColor="text1"/>
                <w:kern w:val="24"/>
                <w:sz w:val="26"/>
                <w:szCs w:val="26"/>
              </w:rPr>
              <w:pPrChange w:id="4072" w:author="Ân Duy" w:date="2024-06-19T17:46:00Z">
                <w:pPr>
                  <w:spacing w:line="240" w:lineRule="auto"/>
                  <w:jc w:val="center"/>
                </w:pPr>
              </w:pPrChange>
            </w:pPr>
            <w:del w:id="4073" w:author="Ân Duy" w:date="2024-06-19T17:45:00Z">
              <w:r w:rsidRPr="009928BA" w:rsidDel="00591738">
                <w:rPr>
                  <w:rFonts w:eastAsia="Times New Roman"/>
                  <w:b/>
                  <w:bCs/>
                  <w:color w:val="000000" w:themeColor="text1"/>
                  <w:kern w:val="24"/>
                  <w:sz w:val="26"/>
                  <w:szCs w:val="26"/>
                </w:rPr>
                <w:delText>Diễn giải</w:delText>
              </w:r>
              <w:bookmarkStart w:id="4074" w:name="_Toc169714580"/>
              <w:bookmarkStart w:id="4075" w:name="_Toc171236252"/>
              <w:bookmarkStart w:id="4076" w:name="_Toc171236646"/>
              <w:bookmarkStart w:id="4077" w:name="_Toc171237046"/>
              <w:bookmarkStart w:id="4078" w:name="_Toc171237440"/>
              <w:bookmarkEnd w:id="4074"/>
              <w:bookmarkEnd w:id="4075"/>
              <w:bookmarkEnd w:id="4076"/>
              <w:bookmarkEnd w:id="4077"/>
              <w:bookmarkEnd w:id="4078"/>
            </w:del>
          </w:p>
        </w:tc>
        <w:bookmarkStart w:id="4079" w:name="_Toc169714581"/>
        <w:bookmarkStart w:id="4080" w:name="_Toc171236253"/>
        <w:bookmarkStart w:id="4081" w:name="_Toc171236647"/>
        <w:bookmarkStart w:id="4082" w:name="_Toc171237047"/>
        <w:bookmarkStart w:id="4083" w:name="_Toc171237441"/>
        <w:bookmarkEnd w:id="4079"/>
        <w:bookmarkEnd w:id="4080"/>
        <w:bookmarkEnd w:id="4081"/>
        <w:bookmarkEnd w:id="4082"/>
        <w:bookmarkEnd w:id="4083"/>
      </w:tr>
      <w:tr w:rsidR="00120AC4" w:rsidRPr="005E637B" w:rsidDel="00591738" w14:paraId="017A60F0" w14:textId="2327DABD" w:rsidTr="00EC5F44">
        <w:trPr>
          <w:trHeight w:val="20"/>
          <w:del w:id="4084" w:author="Ân Duy" w:date="2024-06-19T17:45:00Z"/>
        </w:trPr>
        <w:tc>
          <w:tcPr>
            <w:tcW w:w="585" w:type="dxa"/>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hideMark/>
          </w:tcPr>
          <w:p w14:paraId="47CA771C" w14:textId="68EF6491" w:rsidR="00120AC4" w:rsidRPr="00591738" w:rsidDel="00591738" w:rsidRDefault="00120AC4">
            <w:pPr>
              <w:pStyle w:val="u3"/>
              <w:numPr>
                <w:ilvl w:val="0"/>
                <w:numId w:val="0"/>
              </w:numPr>
              <w:rPr>
                <w:del w:id="4085" w:author="Ân Duy" w:date="2024-06-19T17:45:00Z"/>
                <w:sz w:val="24"/>
                <w:szCs w:val="24"/>
                <w:rPrChange w:id="4086" w:author="Ân Duy" w:date="2024-06-19T17:44:00Z">
                  <w:rPr>
                    <w:del w:id="4087" w:author="Ân Duy" w:date="2024-06-19T17:45:00Z"/>
                    <w:sz w:val="26"/>
                    <w:szCs w:val="26"/>
                  </w:rPr>
                </w:rPrChange>
              </w:rPr>
              <w:pPrChange w:id="4088" w:author="Ân Duy" w:date="2024-06-19T17:46:00Z">
                <w:pPr>
                  <w:pStyle w:val="ThngthngWeb"/>
                  <w:spacing w:before="0" w:beforeAutospacing="0" w:after="0" w:afterAutospacing="0"/>
                  <w:jc w:val="center"/>
                </w:pPr>
              </w:pPrChange>
            </w:pPr>
            <w:del w:id="4089" w:author="Ân Duy" w:date="2024-06-19T17:45:00Z">
              <w:r w:rsidRPr="00591738" w:rsidDel="00591738">
                <w:rPr>
                  <w:b/>
                  <w:bCs/>
                  <w:kern w:val="24"/>
                  <w:sz w:val="24"/>
                  <w:szCs w:val="24"/>
                  <w:rPrChange w:id="4090" w:author="Ân Duy" w:date="2024-06-19T17:44:00Z">
                    <w:rPr>
                      <w:b/>
                      <w:bCs/>
                      <w:kern w:val="24"/>
                      <w:sz w:val="26"/>
                      <w:szCs w:val="26"/>
                    </w:rPr>
                  </w:rPrChange>
                </w:rPr>
                <w:delText>1</w:delText>
              </w:r>
              <w:bookmarkStart w:id="4091" w:name="_Toc169714582"/>
              <w:bookmarkStart w:id="4092" w:name="_Toc171236254"/>
              <w:bookmarkStart w:id="4093" w:name="_Toc171236648"/>
              <w:bookmarkStart w:id="4094" w:name="_Toc171237048"/>
              <w:bookmarkStart w:id="4095" w:name="_Toc171237442"/>
              <w:bookmarkEnd w:id="4091"/>
              <w:bookmarkEnd w:id="4092"/>
              <w:bookmarkEnd w:id="4093"/>
              <w:bookmarkEnd w:id="4094"/>
              <w:bookmarkEnd w:id="4095"/>
            </w:del>
          </w:p>
        </w:tc>
        <w:tc>
          <w:tcPr>
            <w:tcW w:w="2064" w:type="dxa"/>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hideMark/>
          </w:tcPr>
          <w:p w14:paraId="3D4850AD" w14:textId="592956D1" w:rsidR="00120AC4" w:rsidRPr="00591738" w:rsidDel="00591738" w:rsidRDefault="00120AC4">
            <w:pPr>
              <w:pStyle w:val="u3"/>
              <w:numPr>
                <w:ilvl w:val="0"/>
                <w:numId w:val="0"/>
              </w:numPr>
              <w:rPr>
                <w:del w:id="4096" w:author="Ân Duy" w:date="2024-06-19T17:45:00Z"/>
                <w:sz w:val="24"/>
                <w:szCs w:val="24"/>
                <w:rPrChange w:id="4097" w:author="Ân Duy" w:date="2024-06-19T17:44:00Z">
                  <w:rPr>
                    <w:del w:id="4098" w:author="Ân Duy" w:date="2024-06-19T17:45:00Z"/>
                    <w:sz w:val="26"/>
                    <w:szCs w:val="26"/>
                  </w:rPr>
                </w:rPrChange>
              </w:rPr>
              <w:pPrChange w:id="4099" w:author="Ân Duy" w:date="2024-06-19T17:46:00Z">
                <w:pPr>
                  <w:pStyle w:val="ThngthngWeb"/>
                  <w:spacing w:before="0" w:beforeAutospacing="0" w:after="0" w:afterAutospacing="0"/>
                  <w:jc w:val="center"/>
                </w:pPr>
              </w:pPrChange>
            </w:pPr>
            <w:del w:id="4100" w:author="Ân Duy" w:date="2024-06-19T17:45:00Z">
              <w:r w:rsidRPr="00591738" w:rsidDel="00591738">
                <w:rPr>
                  <w:color w:val="000000"/>
                  <w:sz w:val="24"/>
                  <w:szCs w:val="24"/>
                  <w:rPrChange w:id="4101" w:author="Ân Duy" w:date="2024-06-19T17:44:00Z">
                    <w:rPr>
                      <w:color w:val="000000"/>
                      <w:sz w:val="26"/>
                      <w:szCs w:val="26"/>
                    </w:rPr>
                  </w:rPrChange>
                </w:rPr>
                <w:delText>MaKho</w:delText>
              </w:r>
              <w:bookmarkStart w:id="4102" w:name="_Toc169714583"/>
              <w:bookmarkStart w:id="4103" w:name="_Toc171236255"/>
              <w:bookmarkStart w:id="4104" w:name="_Toc171236649"/>
              <w:bookmarkStart w:id="4105" w:name="_Toc171237049"/>
              <w:bookmarkStart w:id="4106" w:name="_Toc171237443"/>
              <w:bookmarkEnd w:id="4102"/>
              <w:bookmarkEnd w:id="4103"/>
              <w:bookmarkEnd w:id="4104"/>
              <w:bookmarkEnd w:id="4105"/>
              <w:bookmarkEnd w:id="4106"/>
            </w:del>
          </w:p>
        </w:tc>
        <w:tc>
          <w:tcPr>
            <w:tcW w:w="1356" w:type="dxa"/>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hideMark/>
          </w:tcPr>
          <w:p w14:paraId="1A4BDF15" w14:textId="3B05994B" w:rsidR="00120AC4" w:rsidRPr="00591738" w:rsidDel="00591738" w:rsidRDefault="00120AC4">
            <w:pPr>
              <w:pStyle w:val="u3"/>
              <w:numPr>
                <w:ilvl w:val="0"/>
                <w:numId w:val="0"/>
              </w:numPr>
              <w:rPr>
                <w:del w:id="4107" w:author="Ân Duy" w:date="2024-06-19T17:45:00Z"/>
                <w:sz w:val="24"/>
                <w:szCs w:val="24"/>
                <w:rPrChange w:id="4108" w:author="Ân Duy" w:date="2024-06-19T17:44:00Z">
                  <w:rPr>
                    <w:del w:id="4109" w:author="Ân Duy" w:date="2024-06-19T17:45:00Z"/>
                    <w:sz w:val="26"/>
                    <w:szCs w:val="26"/>
                  </w:rPr>
                </w:rPrChange>
              </w:rPr>
              <w:pPrChange w:id="4110" w:author="Ân Duy" w:date="2024-06-19T17:46:00Z">
                <w:pPr>
                  <w:pStyle w:val="ThngthngWeb"/>
                  <w:spacing w:before="0" w:beforeAutospacing="0" w:after="0" w:afterAutospacing="0"/>
                  <w:jc w:val="center"/>
                </w:pPr>
              </w:pPrChange>
            </w:pPr>
            <w:del w:id="4111" w:author="Ân Duy" w:date="2024-06-19T17:45:00Z">
              <w:r w:rsidRPr="00591738" w:rsidDel="00591738">
                <w:rPr>
                  <w:sz w:val="24"/>
                  <w:szCs w:val="24"/>
                  <w:rPrChange w:id="4112" w:author="Ân Duy" w:date="2024-06-19T17:44:00Z">
                    <w:rPr>
                      <w:sz w:val="26"/>
                      <w:szCs w:val="26"/>
                    </w:rPr>
                  </w:rPrChange>
                </w:rPr>
                <w:delText>Nvarchar</w:delText>
              </w:r>
              <w:bookmarkStart w:id="4113" w:name="_Toc169714584"/>
              <w:bookmarkStart w:id="4114" w:name="_Toc171236256"/>
              <w:bookmarkStart w:id="4115" w:name="_Toc171236650"/>
              <w:bookmarkStart w:id="4116" w:name="_Toc171237050"/>
              <w:bookmarkStart w:id="4117" w:name="_Toc171237444"/>
              <w:bookmarkEnd w:id="4113"/>
              <w:bookmarkEnd w:id="4114"/>
              <w:bookmarkEnd w:id="4115"/>
              <w:bookmarkEnd w:id="4116"/>
              <w:bookmarkEnd w:id="4117"/>
            </w:del>
          </w:p>
        </w:tc>
        <w:tc>
          <w:tcPr>
            <w:tcW w:w="802" w:type="dxa"/>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hideMark/>
          </w:tcPr>
          <w:p w14:paraId="6BB9E11F" w14:textId="2801A93E" w:rsidR="00120AC4" w:rsidRPr="00591738" w:rsidDel="00591738" w:rsidRDefault="00120AC4">
            <w:pPr>
              <w:pStyle w:val="u3"/>
              <w:numPr>
                <w:ilvl w:val="0"/>
                <w:numId w:val="0"/>
              </w:numPr>
              <w:rPr>
                <w:del w:id="4118" w:author="Ân Duy" w:date="2024-06-19T17:45:00Z"/>
                <w:sz w:val="24"/>
                <w:szCs w:val="24"/>
                <w:rPrChange w:id="4119" w:author="Ân Duy" w:date="2024-06-19T17:44:00Z">
                  <w:rPr>
                    <w:del w:id="4120" w:author="Ân Duy" w:date="2024-06-19T17:45:00Z"/>
                    <w:sz w:val="26"/>
                    <w:szCs w:val="26"/>
                  </w:rPr>
                </w:rPrChange>
              </w:rPr>
              <w:pPrChange w:id="4121" w:author="Ân Duy" w:date="2024-06-19T17:46:00Z">
                <w:pPr>
                  <w:pStyle w:val="ThngthngWeb"/>
                  <w:spacing w:before="0" w:beforeAutospacing="0" w:after="0" w:afterAutospacing="0"/>
                  <w:jc w:val="center"/>
                </w:pPr>
              </w:pPrChange>
            </w:pPr>
            <w:del w:id="4122" w:author="Ân Duy" w:date="2024-06-19T17:45:00Z">
              <w:r w:rsidRPr="00591738" w:rsidDel="00591738">
                <w:rPr>
                  <w:sz w:val="24"/>
                  <w:szCs w:val="24"/>
                  <w:rPrChange w:id="4123" w:author="Ân Duy" w:date="2024-06-19T17:44:00Z">
                    <w:rPr>
                      <w:sz w:val="26"/>
                      <w:szCs w:val="26"/>
                    </w:rPr>
                  </w:rPrChange>
                </w:rPr>
                <w:delText>10</w:delText>
              </w:r>
              <w:bookmarkStart w:id="4124" w:name="_Toc169714585"/>
              <w:bookmarkStart w:id="4125" w:name="_Toc171236257"/>
              <w:bookmarkStart w:id="4126" w:name="_Toc171236651"/>
              <w:bookmarkStart w:id="4127" w:name="_Toc171237051"/>
              <w:bookmarkStart w:id="4128" w:name="_Toc171237445"/>
              <w:bookmarkEnd w:id="4124"/>
              <w:bookmarkEnd w:id="4125"/>
              <w:bookmarkEnd w:id="4126"/>
              <w:bookmarkEnd w:id="4127"/>
              <w:bookmarkEnd w:id="4128"/>
            </w:del>
          </w:p>
        </w:tc>
        <w:tc>
          <w:tcPr>
            <w:tcW w:w="925" w:type="dxa"/>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hideMark/>
          </w:tcPr>
          <w:p w14:paraId="54FE60D1" w14:textId="71CD91C7" w:rsidR="00120AC4" w:rsidRPr="00591738" w:rsidDel="00591738" w:rsidRDefault="00120AC4">
            <w:pPr>
              <w:pStyle w:val="u3"/>
              <w:numPr>
                <w:ilvl w:val="0"/>
                <w:numId w:val="0"/>
              </w:numPr>
              <w:rPr>
                <w:del w:id="4129" w:author="Ân Duy" w:date="2024-06-19T17:45:00Z"/>
                <w:sz w:val="24"/>
                <w:szCs w:val="24"/>
                <w:rPrChange w:id="4130" w:author="Ân Duy" w:date="2024-06-19T17:44:00Z">
                  <w:rPr>
                    <w:del w:id="4131" w:author="Ân Duy" w:date="2024-06-19T17:45:00Z"/>
                    <w:sz w:val="26"/>
                    <w:szCs w:val="26"/>
                  </w:rPr>
                </w:rPrChange>
              </w:rPr>
              <w:pPrChange w:id="4132" w:author="Ân Duy" w:date="2024-06-19T17:46:00Z">
                <w:pPr>
                  <w:pStyle w:val="ThngthngWeb"/>
                  <w:spacing w:before="0" w:beforeAutospacing="0" w:after="0" w:afterAutospacing="0"/>
                  <w:jc w:val="center"/>
                </w:pPr>
              </w:pPrChange>
            </w:pPr>
            <w:del w:id="4133" w:author="Ân Duy" w:date="2024-06-19T17:45:00Z">
              <w:r w:rsidRPr="00591738" w:rsidDel="00591738">
                <w:rPr>
                  <w:b/>
                  <w:bCs/>
                  <w:kern w:val="24"/>
                  <w:sz w:val="24"/>
                  <w:szCs w:val="24"/>
                  <w:rPrChange w:id="4134" w:author="Ân Duy" w:date="2024-06-19T17:44:00Z">
                    <w:rPr>
                      <w:b/>
                      <w:bCs/>
                      <w:kern w:val="24"/>
                      <w:sz w:val="26"/>
                      <w:szCs w:val="26"/>
                    </w:rPr>
                  </w:rPrChange>
                </w:rPr>
                <w:delText>Có</w:delText>
              </w:r>
              <w:bookmarkStart w:id="4135" w:name="_Toc169714586"/>
              <w:bookmarkStart w:id="4136" w:name="_Toc171236258"/>
              <w:bookmarkStart w:id="4137" w:name="_Toc171236652"/>
              <w:bookmarkStart w:id="4138" w:name="_Toc171237052"/>
              <w:bookmarkStart w:id="4139" w:name="_Toc171237446"/>
              <w:bookmarkEnd w:id="4135"/>
              <w:bookmarkEnd w:id="4136"/>
              <w:bookmarkEnd w:id="4137"/>
              <w:bookmarkEnd w:id="4138"/>
              <w:bookmarkEnd w:id="4139"/>
            </w:del>
          </w:p>
        </w:tc>
        <w:tc>
          <w:tcPr>
            <w:tcW w:w="1726" w:type="dxa"/>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hideMark/>
          </w:tcPr>
          <w:p w14:paraId="3DD503D3" w14:textId="22289EA4" w:rsidR="00120AC4" w:rsidRPr="00591738" w:rsidDel="00591738" w:rsidRDefault="00120AC4">
            <w:pPr>
              <w:pStyle w:val="u3"/>
              <w:numPr>
                <w:ilvl w:val="0"/>
                <w:numId w:val="0"/>
              </w:numPr>
              <w:rPr>
                <w:del w:id="4140" w:author="Ân Duy" w:date="2024-06-19T17:45:00Z"/>
                <w:sz w:val="24"/>
                <w:szCs w:val="24"/>
                <w:rPrChange w:id="4141" w:author="Ân Duy" w:date="2024-06-19T17:44:00Z">
                  <w:rPr>
                    <w:del w:id="4142" w:author="Ân Duy" w:date="2024-06-19T17:45:00Z"/>
                    <w:sz w:val="26"/>
                    <w:szCs w:val="26"/>
                  </w:rPr>
                </w:rPrChange>
              </w:rPr>
              <w:pPrChange w:id="4143" w:author="Ân Duy" w:date="2024-06-19T17:46:00Z">
                <w:pPr>
                  <w:pStyle w:val="ThngthngWeb"/>
                  <w:spacing w:before="0" w:beforeAutospacing="0" w:after="0" w:afterAutospacing="0"/>
                  <w:jc w:val="center"/>
                </w:pPr>
              </w:pPrChange>
            </w:pPr>
            <w:del w:id="4144" w:author="Ân Duy" w:date="2024-06-19T17:45:00Z">
              <w:r w:rsidRPr="00591738" w:rsidDel="00591738">
                <w:rPr>
                  <w:sz w:val="24"/>
                  <w:szCs w:val="24"/>
                  <w:rPrChange w:id="4145" w:author="Ân Duy" w:date="2024-06-19T17:44:00Z">
                    <w:rPr>
                      <w:sz w:val="26"/>
                      <w:szCs w:val="26"/>
                    </w:rPr>
                  </w:rPrChange>
                </w:rPr>
                <w:delText>PK</w:delText>
              </w:r>
              <w:bookmarkStart w:id="4146" w:name="_Toc169714587"/>
              <w:bookmarkStart w:id="4147" w:name="_Toc171236259"/>
              <w:bookmarkStart w:id="4148" w:name="_Toc171236653"/>
              <w:bookmarkStart w:id="4149" w:name="_Toc171237053"/>
              <w:bookmarkStart w:id="4150" w:name="_Toc171237447"/>
              <w:bookmarkEnd w:id="4146"/>
              <w:bookmarkEnd w:id="4147"/>
              <w:bookmarkEnd w:id="4148"/>
              <w:bookmarkEnd w:id="4149"/>
              <w:bookmarkEnd w:id="4150"/>
            </w:del>
          </w:p>
        </w:tc>
        <w:tc>
          <w:tcPr>
            <w:tcW w:w="1231" w:type="dxa"/>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tcPr>
          <w:p w14:paraId="30007D96" w14:textId="34FD9219" w:rsidR="00120AC4" w:rsidRPr="00591738" w:rsidDel="00591738" w:rsidRDefault="00120AC4">
            <w:pPr>
              <w:pStyle w:val="u3"/>
              <w:numPr>
                <w:ilvl w:val="0"/>
                <w:numId w:val="0"/>
              </w:numPr>
              <w:rPr>
                <w:del w:id="4151" w:author="Ân Duy" w:date="2024-06-19T17:45:00Z"/>
                <w:sz w:val="24"/>
                <w:szCs w:val="24"/>
                <w:rPrChange w:id="4152" w:author="Ân Duy" w:date="2024-06-19T17:44:00Z">
                  <w:rPr>
                    <w:del w:id="4153" w:author="Ân Duy" w:date="2024-06-19T17:45:00Z"/>
                    <w:sz w:val="26"/>
                    <w:szCs w:val="26"/>
                  </w:rPr>
                </w:rPrChange>
              </w:rPr>
              <w:pPrChange w:id="4154" w:author="Ân Duy" w:date="2024-06-19T17:46:00Z">
                <w:pPr>
                  <w:pStyle w:val="ThngthngWeb"/>
                  <w:spacing w:before="0" w:beforeAutospacing="0" w:after="0" w:afterAutospacing="0"/>
                  <w:jc w:val="center"/>
                </w:pPr>
              </w:pPrChange>
            </w:pPr>
            <w:del w:id="4155" w:author="Ân Duy" w:date="2024-06-19T17:45:00Z">
              <w:r w:rsidRPr="00591738" w:rsidDel="00591738">
                <w:rPr>
                  <w:sz w:val="24"/>
                  <w:szCs w:val="24"/>
                  <w:rPrChange w:id="4156" w:author="Ân Duy" w:date="2024-06-19T17:44:00Z">
                    <w:rPr>
                      <w:sz w:val="26"/>
                      <w:szCs w:val="26"/>
                    </w:rPr>
                  </w:rPrChange>
                </w:rPr>
                <w:delText>Không</w:delText>
              </w:r>
              <w:bookmarkStart w:id="4157" w:name="_Toc169714588"/>
              <w:bookmarkStart w:id="4158" w:name="_Toc171236260"/>
              <w:bookmarkStart w:id="4159" w:name="_Toc171236654"/>
              <w:bookmarkStart w:id="4160" w:name="_Toc171237054"/>
              <w:bookmarkStart w:id="4161" w:name="_Toc171237448"/>
              <w:bookmarkEnd w:id="4157"/>
              <w:bookmarkEnd w:id="4158"/>
              <w:bookmarkEnd w:id="4159"/>
              <w:bookmarkEnd w:id="4160"/>
              <w:bookmarkEnd w:id="4161"/>
            </w:del>
          </w:p>
        </w:tc>
        <w:tc>
          <w:tcPr>
            <w:tcW w:w="1021" w:type="dxa"/>
            <w:tcBorders>
              <w:top w:val="single" w:sz="8" w:space="0" w:color="000000"/>
              <w:left w:val="single" w:sz="8" w:space="0" w:color="000000"/>
              <w:bottom w:val="single" w:sz="8" w:space="0" w:color="000000"/>
              <w:right w:val="single" w:sz="8" w:space="0" w:color="000000"/>
            </w:tcBorders>
            <w:shd w:val="clear" w:color="auto" w:fill="ECECDE"/>
          </w:tcPr>
          <w:p w14:paraId="1DDEA55B" w14:textId="7EDA98E1" w:rsidR="00120AC4" w:rsidRPr="00591738" w:rsidDel="00591738" w:rsidRDefault="00120AC4">
            <w:pPr>
              <w:pStyle w:val="u3"/>
              <w:numPr>
                <w:ilvl w:val="0"/>
                <w:numId w:val="0"/>
              </w:numPr>
              <w:rPr>
                <w:del w:id="4162" w:author="Ân Duy" w:date="2024-06-19T17:45:00Z"/>
                <w:sz w:val="24"/>
                <w:szCs w:val="24"/>
                <w:rPrChange w:id="4163" w:author="Ân Duy" w:date="2024-06-19T17:44:00Z">
                  <w:rPr>
                    <w:del w:id="4164" w:author="Ân Duy" w:date="2024-06-19T17:45:00Z"/>
                    <w:sz w:val="26"/>
                    <w:szCs w:val="26"/>
                  </w:rPr>
                </w:rPrChange>
              </w:rPr>
              <w:pPrChange w:id="4165" w:author="Ân Duy" w:date="2024-06-19T17:46:00Z">
                <w:pPr>
                  <w:pStyle w:val="ThngthngWeb"/>
                  <w:spacing w:before="0" w:beforeAutospacing="0" w:after="0" w:afterAutospacing="0"/>
                  <w:jc w:val="center"/>
                </w:pPr>
              </w:pPrChange>
            </w:pPr>
            <w:bookmarkStart w:id="4166" w:name="_Toc169714589"/>
            <w:bookmarkStart w:id="4167" w:name="_Toc171236261"/>
            <w:bookmarkStart w:id="4168" w:name="_Toc171236655"/>
            <w:bookmarkStart w:id="4169" w:name="_Toc171237055"/>
            <w:bookmarkStart w:id="4170" w:name="_Toc171237449"/>
            <w:bookmarkEnd w:id="4166"/>
            <w:bookmarkEnd w:id="4167"/>
            <w:bookmarkEnd w:id="4168"/>
            <w:bookmarkEnd w:id="4169"/>
            <w:bookmarkEnd w:id="4170"/>
          </w:p>
        </w:tc>
        <w:bookmarkStart w:id="4171" w:name="_Toc169714590"/>
        <w:bookmarkStart w:id="4172" w:name="_Toc171236262"/>
        <w:bookmarkStart w:id="4173" w:name="_Toc171236656"/>
        <w:bookmarkStart w:id="4174" w:name="_Toc171237056"/>
        <w:bookmarkStart w:id="4175" w:name="_Toc171237450"/>
        <w:bookmarkEnd w:id="4171"/>
        <w:bookmarkEnd w:id="4172"/>
        <w:bookmarkEnd w:id="4173"/>
        <w:bookmarkEnd w:id="4174"/>
        <w:bookmarkEnd w:id="4175"/>
      </w:tr>
      <w:tr w:rsidR="00120AC4" w:rsidRPr="005E637B" w:rsidDel="00591738" w14:paraId="4766375E" w14:textId="30DDA9FB" w:rsidTr="00EC5F44">
        <w:trPr>
          <w:trHeight w:val="20"/>
          <w:del w:id="4176" w:author="Ân Duy" w:date="2024-06-19T17:45:00Z"/>
        </w:trPr>
        <w:tc>
          <w:tcPr>
            <w:tcW w:w="58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hideMark/>
          </w:tcPr>
          <w:p w14:paraId="4EE59899" w14:textId="3E4CCF0A" w:rsidR="00120AC4" w:rsidRPr="00591738" w:rsidDel="00591738" w:rsidRDefault="00120AC4">
            <w:pPr>
              <w:pStyle w:val="u3"/>
              <w:numPr>
                <w:ilvl w:val="0"/>
                <w:numId w:val="0"/>
              </w:numPr>
              <w:rPr>
                <w:del w:id="4177" w:author="Ân Duy" w:date="2024-06-19T17:45:00Z"/>
                <w:sz w:val="24"/>
                <w:szCs w:val="24"/>
                <w:rPrChange w:id="4178" w:author="Ân Duy" w:date="2024-06-19T17:44:00Z">
                  <w:rPr>
                    <w:del w:id="4179" w:author="Ân Duy" w:date="2024-06-19T17:45:00Z"/>
                    <w:sz w:val="26"/>
                    <w:szCs w:val="26"/>
                  </w:rPr>
                </w:rPrChange>
              </w:rPr>
              <w:pPrChange w:id="4180" w:author="Ân Duy" w:date="2024-06-19T17:46:00Z">
                <w:pPr>
                  <w:pStyle w:val="ThngthngWeb"/>
                  <w:spacing w:before="0" w:beforeAutospacing="0" w:after="0" w:afterAutospacing="0"/>
                  <w:jc w:val="center"/>
                </w:pPr>
              </w:pPrChange>
            </w:pPr>
            <w:del w:id="4181" w:author="Ân Duy" w:date="2024-06-19T17:45:00Z">
              <w:r w:rsidRPr="00591738" w:rsidDel="00591738">
                <w:rPr>
                  <w:kern w:val="24"/>
                  <w:sz w:val="24"/>
                  <w:szCs w:val="24"/>
                  <w:rPrChange w:id="4182" w:author="Ân Duy" w:date="2024-06-19T17:44:00Z">
                    <w:rPr>
                      <w:kern w:val="24"/>
                      <w:sz w:val="26"/>
                      <w:szCs w:val="26"/>
                    </w:rPr>
                  </w:rPrChange>
                </w:rPr>
                <w:delText>2</w:delText>
              </w:r>
              <w:bookmarkStart w:id="4183" w:name="_Toc169714591"/>
              <w:bookmarkStart w:id="4184" w:name="_Toc171236263"/>
              <w:bookmarkStart w:id="4185" w:name="_Toc171236657"/>
              <w:bookmarkStart w:id="4186" w:name="_Toc171237057"/>
              <w:bookmarkStart w:id="4187" w:name="_Toc171237451"/>
              <w:bookmarkEnd w:id="4183"/>
              <w:bookmarkEnd w:id="4184"/>
              <w:bookmarkEnd w:id="4185"/>
              <w:bookmarkEnd w:id="4186"/>
              <w:bookmarkEnd w:id="4187"/>
            </w:del>
          </w:p>
        </w:tc>
        <w:tc>
          <w:tcPr>
            <w:tcW w:w="2064"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hideMark/>
          </w:tcPr>
          <w:p w14:paraId="591C1560" w14:textId="204B1407" w:rsidR="00120AC4" w:rsidRPr="00591738" w:rsidDel="00591738" w:rsidRDefault="00120AC4">
            <w:pPr>
              <w:pStyle w:val="u3"/>
              <w:numPr>
                <w:ilvl w:val="0"/>
                <w:numId w:val="0"/>
              </w:numPr>
              <w:rPr>
                <w:del w:id="4188" w:author="Ân Duy" w:date="2024-06-19T17:45:00Z"/>
                <w:sz w:val="24"/>
                <w:szCs w:val="24"/>
                <w:rPrChange w:id="4189" w:author="Ân Duy" w:date="2024-06-19T17:44:00Z">
                  <w:rPr>
                    <w:del w:id="4190" w:author="Ân Duy" w:date="2024-06-19T17:45:00Z"/>
                    <w:sz w:val="26"/>
                    <w:szCs w:val="26"/>
                  </w:rPr>
                </w:rPrChange>
              </w:rPr>
              <w:pPrChange w:id="4191" w:author="Ân Duy" w:date="2024-06-19T17:46:00Z">
                <w:pPr>
                  <w:pStyle w:val="ThngthngWeb"/>
                  <w:spacing w:before="0" w:beforeAutospacing="0" w:after="0" w:afterAutospacing="0"/>
                  <w:jc w:val="center"/>
                </w:pPr>
              </w:pPrChange>
            </w:pPr>
            <w:del w:id="4192" w:author="Ân Duy" w:date="2024-06-19T17:45:00Z">
              <w:r w:rsidRPr="00591738" w:rsidDel="00591738">
                <w:rPr>
                  <w:color w:val="000000"/>
                  <w:sz w:val="24"/>
                  <w:szCs w:val="24"/>
                  <w:rPrChange w:id="4193" w:author="Ân Duy" w:date="2024-06-19T17:44:00Z">
                    <w:rPr>
                      <w:color w:val="000000"/>
                      <w:sz w:val="26"/>
                      <w:szCs w:val="26"/>
                    </w:rPr>
                  </w:rPrChange>
                </w:rPr>
                <w:delText>TenSach</w:delText>
              </w:r>
              <w:bookmarkStart w:id="4194" w:name="_Toc169714592"/>
              <w:bookmarkStart w:id="4195" w:name="_Toc171236264"/>
              <w:bookmarkStart w:id="4196" w:name="_Toc171236658"/>
              <w:bookmarkStart w:id="4197" w:name="_Toc171237058"/>
              <w:bookmarkStart w:id="4198" w:name="_Toc171237452"/>
              <w:bookmarkEnd w:id="4194"/>
              <w:bookmarkEnd w:id="4195"/>
              <w:bookmarkEnd w:id="4196"/>
              <w:bookmarkEnd w:id="4197"/>
              <w:bookmarkEnd w:id="4198"/>
            </w:del>
          </w:p>
        </w:tc>
        <w:tc>
          <w:tcPr>
            <w:tcW w:w="1356"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hideMark/>
          </w:tcPr>
          <w:p w14:paraId="256CE97B" w14:textId="31F1DB12" w:rsidR="00120AC4" w:rsidRPr="00591738" w:rsidDel="00591738" w:rsidRDefault="00120AC4">
            <w:pPr>
              <w:pStyle w:val="u3"/>
              <w:numPr>
                <w:ilvl w:val="0"/>
                <w:numId w:val="0"/>
              </w:numPr>
              <w:rPr>
                <w:del w:id="4199" w:author="Ân Duy" w:date="2024-06-19T17:45:00Z"/>
                <w:sz w:val="24"/>
                <w:szCs w:val="24"/>
                <w:rPrChange w:id="4200" w:author="Ân Duy" w:date="2024-06-19T17:44:00Z">
                  <w:rPr>
                    <w:del w:id="4201" w:author="Ân Duy" w:date="2024-06-19T17:45:00Z"/>
                    <w:rFonts w:ascii="Times New Roman" w:hAnsi="Times New Roman" w:cs="Times New Roman"/>
                    <w:sz w:val="26"/>
                    <w:szCs w:val="26"/>
                  </w:rPr>
                </w:rPrChange>
              </w:rPr>
              <w:pPrChange w:id="4202" w:author="Ân Duy" w:date="2024-06-19T17:46:00Z">
                <w:pPr>
                  <w:jc w:val="center"/>
                </w:pPr>
              </w:pPrChange>
            </w:pPr>
            <w:del w:id="4203" w:author="Ân Duy" w:date="2024-06-19T17:45:00Z">
              <w:r w:rsidRPr="00591738" w:rsidDel="00591738">
                <w:rPr>
                  <w:sz w:val="24"/>
                  <w:szCs w:val="24"/>
                  <w:rPrChange w:id="4204" w:author="Ân Duy" w:date="2024-06-19T17:44:00Z">
                    <w:rPr>
                      <w:rFonts w:ascii="Times New Roman" w:hAnsi="Times New Roman" w:cs="Times New Roman"/>
                      <w:sz w:val="26"/>
                      <w:szCs w:val="26"/>
                    </w:rPr>
                  </w:rPrChange>
                </w:rPr>
                <w:delText>Nvarchar</w:delText>
              </w:r>
              <w:bookmarkStart w:id="4205" w:name="_Toc169714593"/>
              <w:bookmarkStart w:id="4206" w:name="_Toc171236265"/>
              <w:bookmarkStart w:id="4207" w:name="_Toc171236659"/>
              <w:bookmarkStart w:id="4208" w:name="_Toc171237059"/>
              <w:bookmarkStart w:id="4209" w:name="_Toc171237453"/>
              <w:bookmarkEnd w:id="4205"/>
              <w:bookmarkEnd w:id="4206"/>
              <w:bookmarkEnd w:id="4207"/>
              <w:bookmarkEnd w:id="4208"/>
              <w:bookmarkEnd w:id="4209"/>
            </w:del>
          </w:p>
        </w:tc>
        <w:tc>
          <w:tcPr>
            <w:tcW w:w="802"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hideMark/>
          </w:tcPr>
          <w:p w14:paraId="5E45D2D9" w14:textId="67B8B9F2" w:rsidR="00120AC4" w:rsidRPr="00591738" w:rsidDel="00591738" w:rsidRDefault="00120AC4">
            <w:pPr>
              <w:pStyle w:val="u3"/>
              <w:numPr>
                <w:ilvl w:val="0"/>
                <w:numId w:val="0"/>
              </w:numPr>
              <w:rPr>
                <w:del w:id="4210" w:author="Ân Duy" w:date="2024-06-19T17:45:00Z"/>
                <w:sz w:val="24"/>
                <w:szCs w:val="24"/>
                <w:rPrChange w:id="4211" w:author="Ân Duy" w:date="2024-06-19T17:44:00Z">
                  <w:rPr>
                    <w:del w:id="4212" w:author="Ân Duy" w:date="2024-06-19T17:45:00Z"/>
                    <w:rFonts w:ascii="Times New Roman" w:hAnsi="Times New Roman" w:cs="Times New Roman"/>
                    <w:sz w:val="26"/>
                    <w:szCs w:val="26"/>
                  </w:rPr>
                </w:rPrChange>
              </w:rPr>
              <w:pPrChange w:id="4213" w:author="Ân Duy" w:date="2024-06-19T17:46:00Z">
                <w:pPr>
                  <w:jc w:val="center"/>
                </w:pPr>
              </w:pPrChange>
            </w:pPr>
            <w:del w:id="4214" w:author="Ân Duy" w:date="2024-06-19T17:45:00Z">
              <w:r w:rsidRPr="00591738" w:rsidDel="00591738">
                <w:rPr>
                  <w:sz w:val="24"/>
                  <w:szCs w:val="24"/>
                  <w:rPrChange w:id="4215" w:author="Ân Duy" w:date="2024-06-19T17:44:00Z">
                    <w:rPr>
                      <w:rFonts w:ascii="Times New Roman" w:hAnsi="Times New Roman" w:cs="Times New Roman"/>
                      <w:sz w:val="26"/>
                      <w:szCs w:val="26"/>
                    </w:rPr>
                  </w:rPrChange>
                </w:rPr>
                <w:delText>30</w:delText>
              </w:r>
              <w:bookmarkStart w:id="4216" w:name="_Toc169714594"/>
              <w:bookmarkStart w:id="4217" w:name="_Toc171236266"/>
              <w:bookmarkStart w:id="4218" w:name="_Toc171236660"/>
              <w:bookmarkStart w:id="4219" w:name="_Toc171237060"/>
              <w:bookmarkStart w:id="4220" w:name="_Toc171237454"/>
              <w:bookmarkEnd w:id="4216"/>
              <w:bookmarkEnd w:id="4217"/>
              <w:bookmarkEnd w:id="4218"/>
              <w:bookmarkEnd w:id="4219"/>
              <w:bookmarkEnd w:id="4220"/>
            </w:del>
          </w:p>
        </w:tc>
        <w:tc>
          <w:tcPr>
            <w:tcW w:w="92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hideMark/>
          </w:tcPr>
          <w:p w14:paraId="37B6AD64" w14:textId="1FB3B35B" w:rsidR="00120AC4" w:rsidRPr="00591738" w:rsidDel="00591738" w:rsidRDefault="00120AC4">
            <w:pPr>
              <w:pStyle w:val="u3"/>
              <w:numPr>
                <w:ilvl w:val="0"/>
                <w:numId w:val="0"/>
              </w:numPr>
              <w:rPr>
                <w:del w:id="4221" w:author="Ân Duy" w:date="2024-06-19T17:45:00Z"/>
                <w:sz w:val="24"/>
                <w:szCs w:val="24"/>
                <w:rPrChange w:id="4222" w:author="Ân Duy" w:date="2024-06-19T17:44:00Z">
                  <w:rPr>
                    <w:del w:id="4223" w:author="Ân Duy" w:date="2024-06-19T17:45:00Z"/>
                    <w:rFonts w:ascii="Times New Roman" w:hAnsi="Times New Roman" w:cs="Times New Roman"/>
                    <w:sz w:val="26"/>
                    <w:szCs w:val="26"/>
                  </w:rPr>
                </w:rPrChange>
              </w:rPr>
              <w:pPrChange w:id="4224" w:author="Ân Duy" w:date="2024-06-19T17:46:00Z">
                <w:pPr>
                  <w:jc w:val="center"/>
                </w:pPr>
              </w:pPrChange>
            </w:pPr>
            <w:del w:id="4225" w:author="Ân Duy" w:date="2024-06-19T17:45:00Z">
              <w:r w:rsidRPr="00591738" w:rsidDel="00591738">
                <w:rPr>
                  <w:b/>
                  <w:bCs/>
                  <w:kern w:val="24"/>
                  <w:sz w:val="24"/>
                  <w:szCs w:val="24"/>
                  <w:rPrChange w:id="4226" w:author="Ân Duy" w:date="2024-06-19T17:44:00Z">
                    <w:rPr>
                      <w:rFonts w:ascii="Times New Roman" w:hAnsi="Times New Roman" w:cs="Times New Roman"/>
                      <w:b/>
                      <w:bCs/>
                      <w:kern w:val="24"/>
                      <w:sz w:val="26"/>
                      <w:szCs w:val="26"/>
                    </w:rPr>
                  </w:rPrChange>
                </w:rPr>
                <w:delText>Có</w:delText>
              </w:r>
              <w:bookmarkStart w:id="4227" w:name="_Toc169714595"/>
              <w:bookmarkStart w:id="4228" w:name="_Toc171236267"/>
              <w:bookmarkStart w:id="4229" w:name="_Toc171236661"/>
              <w:bookmarkStart w:id="4230" w:name="_Toc171237061"/>
              <w:bookmarkStart w:id="4231" w:name="_Toc171237455"/>
              <w:bookmarkEnd w:id="4227"/>
              <w:bookmarkEnd w:id="4228"/>
              <w:bookmarkEnd w:id="4229"/>
              <w:bookmarkEnd w:id="4230"/>
              <w:bookmarkEnd w:id="4231"/>
            </w:del>
          </w:p>
        </w:tc>
        <w:tc>
          <w:tcPr>
            <w:tcW w:w="1726"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hideMark/>
          </w:tcPr>
          <w:p w14:paraId="7626B801" w14:textId="78CC2167" w:rsidR="00120AC4" w:rsidRPr="00591738" w:rsidDel="00591738" w:rsidRDefault="00120AC4">
            <w:pPr>
              <w:pStyle w:val="u3"/>
              <w:numPr>
                <w:ilvl w:val="0"/>
                <w:numId w:val="0"/>
              </w:numPr>
              <w:rPr>
                <w:del w:id="4232" w:author="Ân Duy" w:date="2024-06-19T17:45:00Z"/>
                <w:sz w:val="24"/>
                <w:szCs w:val="24"/>
                <w:rPrChange w:id="4233" w:author="Ân Duy" w:date="2024-06-19T17:44:00Z">
                  <w:rPr>
                    <w:del w:id="4234" w:author="Ân Duy" w:date="2024-06-19T17:45:00Z"/>
                    <w:rFonts w:ascii="Times New Roman" w:hAnsi="Times New Roman" w:cs="Times New Roman"/>
                    <w:sz w:val="26"/>
                    <w:szCs w:val="26"/>
                  </w:rPr>
                </w:rPrChange>
              </w:rPr>
              <w:pPrChange w:id="4235" w:author="Ân Duy" w:date="2024-06-19T17:46:00Z">
                <w:pPr>
                  <w:jc w:val="center"/>
                </w:pPr>
              </w:pPrChange>
            </w:pPr>
            <w:del w:id="4236" w:author="Ân Duy" w:date="2024-06-19T17:45:00Z">
              <w:r w:rsidRPr="00591738" w:rsidDel="00591738">
                <w:rPr>
                  <w:sz w:val="24"/>
                  <w:szCs w:val="24"/>
                  <w:rPrChange w:id="4237" w:author="Ân Duy" w:date="2024-06-19T17:44:00Z">
                    <w:rPr>
                      <w:rFonts w:ascii="Times New Roman" w:hAnsi="Times New Roman" w:cs="Times New Roman"/>
                      <w:sz w:val="26"/>
                      <w:szCs w:val="26"/>
                    </w:rPr>
                  </w:rPrChange>
                </w:rPr>
                <w:delText>FK</w:delText>
              </w:r>
              <w:bookmarkStart w:id="4238" w:name="_Toc169714596"/>
              <w:bookmarkStart w:id="4239" w:name="_Toc171236268"/>
              <w:bookmarkStart w:id="4240" w:name="_Toc171236662"/>
              <w:bookmarkStart w:id="4241" w:name="_Toc171237062"/>
              <w:bookmarkStart w:id="4242" w:name="_Toc171237456"/>
              <w:bookmarkEnd w:id="4238"/>
              <w:bookmarkEnd w:id="4239"/>
              <w:bookmarkEnd w:id="4240"/>
              <w:bookmarkEnd w:id="4241"/>
              <w:bookmarkEnd w:id="4242"/>
            </w:del>
          </w:p>
        </w:tc>
        <w:tc>
          <w:tcPr>
            <w:tcW w:w="1231"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466E0708" w14:textId="595398F9" w:rsidR="00120AC4" w:rsidRPr="00591738" w:rsidDel="00591738" w:rsidRDefault="00120AC4">
            <w:pPr>
              <w:pStyle w:val="u3"/>
              <w:numPr>
                <w:ilvl w:val="0"/>
                <w:numId w:val="0"/>
              </w:numPr>
              <w:rPr>
                <w:del w:id="4243" w:author="Ân Duy" w:date="2024-06-19T17:45:00Z"/>
                <w:sz w:val="24"/>
                <w:szCs w:val="24"/>
                <w:rPrChange w:id="4244" w:author="Ân Duy" w:date="2024-06-19T17:44:00Z">
                  <w:rPr>
                    <w:del w:id="4245" w:author="Ân Duy" w:date="2024-06-19T17:45:00Z"/>
                    <w:sz w:val="26"/>
                    <w:szCs w:val="26"/>
                  </w:rPr>
                </w:rPrChange>
              </w:rPr>
              <w:pPrChange w:id="4246" w:author="Ân Duy" w:date="2024-06-19T17:46:00Z">
                <w:pPr>
                  <w:pStyle w:val="ThngthngWeb"/>
                  <w:spacing w:before="0" w:beforeAutospacing="0" w:after="0" w:afterAutospacing="0"/>
                  <w:jc w:val="center"/>
                </w:pPr>
              </w:pPrChange>
            </w:pPr>
            <w:del w:id="4247" w:author="Ân Duy" w:date="2024-06-19T17:45:00Z">
              <w:r w:rsidRPr="00591738" w:rsidDel="00591738">
                <w:rPr>
                  <w:sz w:val="24"/>
                  <w:szCs w:val="24"/>
                  <w:rPrChange w:id="4248" w:author="Ân Duy" w:date="2024-06-19T17:44:00Z">
                    <w:rPr>
                      <w:sz w:val="26"/>
                      <w:szCs w:val="26"/>
                    </w:rPr>
                  </w:rPrChange>
                </w:rPr>
                <w:delText>Không</w:delText>
              </w:r>
              <w:bookmarkStart w:id="4249" w:name="_Toc169714597"/>
              <w:bookmarkStart w:id="4250" w:name="_Toc171236269"/>
              <w:bookmarkStart w:id="4251" w:name="_Toc171236663"/>
              <w:bookmarkStart w:id="4252" w:name="_Toc171237063"/>
              <w:bookmarkStart w:id="4253" w:name="_Toc171237457"/>
              <w:bookmarkEnd w:id="4249"/>
              <w:bookmarkEnd w:id="4250"/>
              <w:bookmarkEnd w:id="4251"/>
              <w:bookmarkEnd w:id="4252"/>
              <w:bookmarkEnd w:id="4253"/>
            </w:del>
          </w:p>
        </w:tc>
        <w:tc>
          <w:tcPr>
            <w:tcW w:w="1021" w:type="dxa"/>
            <w:tcBorders>
              <w:top w:val="single" w:sz="8" w:space="0" w:color="000000"/>
              <w:left w:val="single" w:sz="8" w:space="0" w:color="000000"/>
              <w:bottom w:val="single" w:sz="8" w:space="0" w:color="000000"/>
              <w:right w:val="single" w:sz="8" w:space="0" w:color="000000"/>
            </w:tcBorders>
            <w:shd w:val="clear" w:color="auto" w:fill="F6F6EF"/>
          </w:tcPr>
          <w:p w14:paraId="0610A3BD" w14:textId="7720655D" w:rsidR="00120AC4" w:rsidRPr="00591738" w:rsidDel="00591738" w:rsidRDefault="00120AC4">
            <w:pPr>
              <w:pStyle w:val="u3"/>
              <w:numPr>
                <w:ilvl w:val="0"/>
                <w:numId w:val="0"/>
              </w:numPr>
              <w:rPr>
                <w:del w:id="4254" w:author="Ân Duy" w:date="2024-06-19T17:45:00Z"/>
                <w:sz w:val="24"/>
                <w:szCs w:val="24"/>
                <w:rPrChange w:id="4255" w:author="Ân Duy" w:date="2024-06-19T17:44:00Z">
                  <w:rPr>
                    <w:del w:id="4256" w:author="Ân Duy" w:date="2024-06-19T17:45:00Z"/>
                    <w:sz w:val="26"/>
                    <w:szCs w:val="26"/>
                  </w:rPr>
                </w:rPrChange>
              </w:rPr>
              <w:pPrChange w:id="4257" w:author="Ân Duy" w:date="2024-06-19T17:46:00Z">
                <w:pPr>
                  <w:pStyle w:val="ThngthngWeb"/>
                  <w:spacing w:before="0" w:beforeAutospacing="0" w:after="0" w:afterAutospacing="0"/>
                  <w:jc w:val="center"/>
                </w:pPr>
              </w:pPrChange>
            </w:pPr>
            <w:bookmarkStart w:id="4258" w:name="_Toc169714598"/>
            <w:bookmarkStart w:id="4259" w:name="_Toc171236270"/>
            <w:bookmarkStart w:id="4260" w:name="_Toc171236664"/>
            <w:bookmarkStart w:id="4261" w:name="_Toc171237064"/>
            <w:bookmarkStart w:id="4262" w:name="_Toc171237458"/>
            <w:bookmarkEnd w:id="4258"/>
            <w:bookmarkEnd w:id="4259"/>
            <w:bookmarkEnd w:id="4260"/>
            <w:bookmarkEnd w:id="4261"/>
            <w:bookmarkEnd w:id="4262"/>
          </w:p>
        </w:tc>
        <w:bookmarkStart w:id="4263" w:name="_Toc169714599"/>
        <w:bookmarkStart w:id="4264" w:name="_Toc171236271"/>
        <w:bookmarkStart w:id="4265" w:name="_Toc171236665"/>
        <w:bookmarkStart w:id="4266" w:name="_Toc171237065"/>
        <w:bookmarkStart w:id="4267" w:name="_Toc171237459"/>
        <w:bookmarkEnd w:id="4263"/>
        <w:bookmarkEnd w:id="4264"/>
        <w:bookmarkEnd w:id="4265"/>
        <w:bookmarkEnd w:id="4266"/>
        <w:bookmarkEnd w:id="4267"/>
      </w:tr>
      <w:tr w:rsidR="00120AC4" w:rsidRPr="005E637B" w:rsidDel="00591738" w14:paraId="7E49646D" w14:textId="4FB92A0B" w:rsidTr="00EC5F44">
        <w:trPr>
          <w:trHeight w:val="20"/>
          <w:del w:id="4268" w:author="Ân Duy" w:date="2024-06-19T17:45:00Z"/>
        </w:trPr>
        <w:tc>
          <w:tcPr>
            <w:tcW w:w="58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3766E358" w14:textId="127A3F46" w:rsidR="00120AC4" w:rsidRPr="00591738" w:rsidDel="00591738" w:rsidRDefault="00120AC4">
            <w:pPr>
              <w:pStyle w:val="u3"/>
              <w:numPr>
                <w:ilvl w:val="0"/>
                <w:numId w:val="0"/>
              </w:numPr>
              <w:rPr>
                <w:del w:id="4269" w:author="Ân Duy" w:date="2024-06-19T17:45:00Z"/>
                <w:kern w:val="24"/>
                <w:sz w:val="24"/>
                <w:szCs w:val="24"/>
                <w:rPrChange w:id="4270" w:author="Ân Duy" w:date="2024-06-19T17:44:00Z">
                  <w:rPr>
                    <w:del w:id="4271" w:author="Ân Duy" w:date="2024-06-19T17:45:00Z"/>
                    <w:kern w:val="24"/>
                    <w:sz w:val="26"/>
                    <w:szCs w:val="26"/>
                  </w:rPr>
                </w:rPrChange>
              </w:rPr>
              <w:pPrChange w:id="4272" w:author="Ân Duy" w:date="2024-06-19T17:46:00Z">
                <w:pPr>
                  <w:pStyle w:val="ThngthngWeb"/>
                  <w:spacing w:before="0" w:beforeAutospacing="0" w:after="0" w:afterAutospacing="0"/>
                  <w:jc w:val="center"/>
                </w:pPr>
              </w:pPrChange>
            </w:pPr>
            <w:del w:id="4273" w:author="Ân Duy" w:date="2024-06-19T17:45:00Z">
              <w:r w:rsidRPr="00591738" w:rsidDel="00591738">
                <w:rPr>
                  <w:kern w:val="24"/>
                  <w:sz w:val="24"/>
                  <w:szCs w:val="24"/>
                  <w:rPrChange w:id="4274" w:author="Ân Duy" w:date="2024-06-19T17:44:00Z">
                    <w:rPr>
                      <w:kern w:val="24"/>
                      <w:sz w:val="26"/>
                      <w:szCs w:val="26"/>
                    </w:rPr>
                  </w:rPrChange>
                </w:rPr>
                <w:delText>3</w:delText>
              </w:r>
              <w:bookmarkStart w:id="4275" w:name="_Toc169714600"/>
              <w:bookmarkStart w:id="4276" w:name="_Toc171236272"/>
              <w:bookmarkStart w:id="4277" w:name="_Toc171236666"/>
              <w:bookmarkStart w:id="4278" w:name="_Toc171237066"/>
              <w:bookmarkStart w:id="4279" w:name="_Toc171237460"/>
              <w:bookmarkEnd w:id="4275"/>
              <w:bookmarkEnd w:id="4276"/>
              <w:bookmarkEnd w:id="4277"/>
              <w:bookmarkEnd w:id="4278"/>
              <w:bookmarkEnd w:id="4279"/>
            </w:del>
          </w:p>
        </w:tc>
        <w:tc>
          <w:tcPr>
            <w:tcW w:w="2064"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012C8AC7" w14:textId="25DBCCBC" w:rsidR="00120AC4" w:rsidRPr="00591738" w:rsidDel="00591738" w:rsidRDefault="00120AC4">
            <w:pPr>
              <w:pStyle w:val="u3"/>
              <w:numPr>
                <w:ilvl w:val="0"/>
                <w:numId w:val="0"/>
              </w:numPr>
              <w:rPr>
                <w:del w:id="4280" w:author="Ân Duy" w:date="2024-06-19T17:45:00Z"/>
                <w:sz w:val="24"/>
                <w:szCs w:val="24"/>
                <w:rPrChange w:id="4281" w:author="Ân Duy" w:date="2024-06-19T17:44:00Z">
                  <w:rPr>
                    <w:del w:id="4282" w:author="Ân Duy" w:date="2024-06-19T17:45:00Z"/>
                    <w:sz w:val="26"/>
                    <w:szCs w:val="26"/>
                  </w:rPr>
                </w:rPrChange>
              </w:rPr>
              <w:pPrChange w:id="4283" w:author="Ân Duy" w:date="2024-06-19T17:46:00Z">
                <w:pPr>
                  <w:pStyle w:val="ThngthngWeb"/>
                  <w:spacing w:before="0" w:beforeAutospacing="0" w:after="0" w:afterAutospacing="0"/>
                  <w:jc w:val="center"/>
                </w:pPr>
              </w:pPrChange>
            </w:pPr>
            <w:del w:id="4284" w:author="Ân Duy" w:date="2024-06-19T17:45:00Z">
              <w:r w:rsidRPr="00591738" w:rsidDel="00591738">
                <w:rPr>
                  <w:color w:val="000000"/>
                  <w:sz w:val="24"/>
                  <w:szCs w:val="24"/>
                  <w:lang w:val="vi-VN"/>
                  <w:rPrChange w:id="4285" w:author="Ân Duy" w:date="2024-06-19T17:44:00Z">
                    <w:rPr>
                      <w:color w:val="000000"/>
                      <w:sz w:val="26"/>
                      <w:szCs w:val="26"/>
                      <w:lang w:val="vi-VN"/>
                    </w:rPr>
                  </w:rPrChange>
                </w:rPr>
                <w:delText>TenNCC</w:delText>
              </w:r>
              <w:bookmarkStart w:id="4286" w:name="_Toc169714601"/>
              <w:bookmarkStart w:id="4287" w:name="_Toc171236273"/>
              <w:bookmarkStart w:id="4288" w:name="_Toc171236667"/>
              <w:bookmarkStart w:id="4289" w:name="_Toc171237067"/>
              <w:bookmarkStart w:id="4290" w:name="_Toc171237461"/>
              <w:bookmarkEnd w:id="4286"/>
              <w:bookmarkEnd w:id="4287"/>
              <w:bookmarkEnd w:id="4288"/>
              <w:bookmarkEnd w:id="4289"/>
              <w:bookmarkEnd w:id="4290"/>
            </w:del>
          </w:p>
        </w:tc>
        <w:tc>
          <w:tcPr>
            <w:tcW w:w="1356"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24D4A5AC" w14:textId="3DD6A665" w:rsidR="00120AC4" w:rsidRPr="00591738" w:rsidDel="00591738" w:rsidRDefault="00120AC4">
            <w:pPr>
              <w:pStyle w:val="u3"/>
              <w:numPr>
                <w:ilvl w:val="0"/>
                <w:numId w:val="0"/>
              </w:numPr>
              <w:rPr>
                <w:del w:id="4291" w:author="Ân Duy" w:date="2024-06-19T17:45:00Z"/>
                <w:sz w:val="24"/>
                <w:szCs w:val="24"/>
                <w:rPrChange w:id="4292" w:author="Ân Duy" w:date="2024-06-19T17:44:00Z">
                  <w:rPr>
                    <w:del w:id="4293" w:author="Ân Duy" w:date="2024-06-19T17:45:00Z"/>
                    <w:rFonts w:ascii="Times New Roman" w:hAnsi="Times New Roman" w:cs="Times New Roman"/>
                    <w:sz w:val="26"/>
                    <w:szCs w:val="26"/>
                  </w:rPr>
                </w:rPrChange>
              </w:rPr>
              <w:pPrChange w:id="4294" w:author="Ân Duy" w:date="2024-06-19T17:46:00Z">
                <w:pPr>
                  <w:jc w:val="center"/>
                </w:pPr>
              </w:pPrChange>
            </w:pPr>
            <w:del w:id="4295" w:author="Ân Duy" w:date="2024-06-19T17:45:00Z">
              <w:r w:rsidRPr="00591738" w:rsidDel="00591738">
                <w:rPr>
                  <w:sz w:val="24"/>
                  <w:szCs w:val="24"/>
                  <w:rPrChange w:id="4296" w:author="Ân Duy" w:date="2024-06-19T17:44:00Z">
                    <w:rPr>
                      <w:rFonts w:ascii="Times New Roman" w:hAnsi="Times New Roman" w:cs="Times New Roman"/>
                      <w:sz w:val="26"/>
                      <w:szCs w:val="26"/>
                    </w:rPr>
                  </w:rPrChange>
                </w:rPr>
                <w:delText>Nvarchar</w:delText>
              </w:r>
              <w:bookmarkStart w:id="4297" w:name="_Toc169714602"/>
              <w:bookmarkStart w:id="4298" w:name="_Toc171236274"/>
              <w:bookmarkStart w:id="4299" w:name="_Toc171236668"/>
              <w:bookmarkStart w:id="4300" w:name="_Toc171237068"/>
              <w:bookmarkStart w:id="4301" w:name="_Toc171237462"/>
              <w:bookmarkEnd w:id="4297"/>
              <w:bookmarkEnd w:id="4298"/>
              <w:bookmarkEnd w:id="4299"/>
              <w:bookmarkEnd w:id="4300"/>
              <w:bookmarkEnd w:id="4301"/>
            </w:del>
          </w:p>
        </w:tc>
        <w:tc>
          <w:tcPr>
            <w:tcW w:w="802"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0CE485DD" w14:textId="7AD89FF0" w:rsidR="00120AC4" w:rsidRPr="00591738" w:rsidDel="00591738" w:rsidRDefault="00120AC4">
            <w:pPr>
              <w:pStyle w:val="u3"/>
              <w:numPr>
                <w:ilvl w:val="0"/>
                <w:numId w:val="0"/>
              </w:numPr>
              <w:rPr>
                <w:del w:id="4302" w:author="Ân Duy" w:date="2024-06-19T17:45:00Z"/>
                <w:sz w:val="24"/>
                <w:szCs w:val="24"/>
                <w:rPrChange w:id="4303" w:author="Ân Duy" w:date="2024-06-19T17:44:00Z">
                  <w:rPr>
                    <w:del w:id="4304" w:author="Ân Duy" w:date="2024-06-19T17:45:00Z"/>
                    <w:rFonts w:ascii="Times New Roman" w:hAnsi="Times New Roman" w:cs="Times New Roman"/>
                    <w:sz w:val="26"/>
                    <w:szCs w:val="26"/>
                  </w:rPr>
                </w:rPrChange>
              </w:rPr>
              <w:pPrChange w:id="4305" w:author="Ân Duy" w:date="2024-06-19T17:46:00Z">
                <w:pPr>
                  <w:jc w:val="center"/>
                </w:pPr>
              </w:pPrChange>
            </w:pPr>
            <w:del w:id="4306" w:author="Ân Duy" w:date="2024-06-19T17:45:00Z">
              <w:r w:rsidRPr="00591738" w:rsidDel="00591738">
                <w:rPr>
                  <w:color w:val="000000"/>
                  <w:sz w:val="24"/>
                  <w:szCs w:val="24"/>
                  <w:lang w:val="vi-VN"/>
                  <w:rPrChange w:id="4307" w:author="Ân Duy" w:date="2024-06-19T17:44:00Z">
                    <w:rPr>
                      <w:rFonts w:ascii="Times New Roman" w:hAnsi="Times New Roman" w:cs="Times New Roman"/>
                      <w:color w:val="000000"/>
                      <w:sz w:val="26"/>
                      <w:szCs w:val="26"/>
                      <w:lang w:val="vi-VN"/>
                    </w:rPr>
                  </w:rPrChange>
                </w:rPr>
                <w:delText>30</w:delText>
              </w:r>
              <w:bookmarkStart w:id="4308" w:name="_Toc169714603"/>
              <w:bookmarkStart w:id="4309" w:name="_Toc171236275"/>
              <w:bookmarkStart w:id="4310" w:name="_Toc171236669"/>
              <w:bookmarkStart w:id="4311" w:name="_Toc171237069"/>
              <w:bookmarkStart w:id="4312" w:name="_Toc171237463"/>
              <w:bookmarkEnd w:id="4308"/>
              <w:bookmarkEnd w:id="4309"/>
              <w:bookmarkEnd w:id="4310"/>
              <w:bookmarkEnd w:id="4311"/>
              <w:bookmarkEnd w:id="4312"/>
            </w:del>
          </w:p>
        </w:tc>
        <w:tc>
          <w:tcPr>
            <w:tcW w:w="92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35F02E1D" w14:textId="431E5F0A" w:rsidR="00120AC4" w:rsidRPr="00591738" w:rsidDel="00591738" w:rsidRDefault="00120AC4">
            <w:pPr>
              <w:pStyle w:val="u3"/>
              <w:numPr>
                <w:ilvl w:val="0"/>
                <w:numId w:val="0"/>
              </w:numPr>
              <w:rPr>
                <w:del w:id="4313" w:author="Ân Duy" w:date="2024-06-19T17:45:00Z"/>
                <w:sz w:val="24"/>
                <w:szCs w:val="24"/>
                <w:rPrChange w:id="4314" w:author="Ân Duy" w:date="2024-06-19T17:44:00Z">
                  <w:rPr>
                    <w:del w:id="4315" w:author="Ân Duy" w:date="2024-06-19T17:45:00Z"/>
                    <w:rFonts w:ascii="Times New Roman" w:hAnsi="Times New Roman" w:cs="Times New Roman"/>
                    <w:sz w:val="26"/>
                    <w:szCs w:val="26"/>
                  </w:rPr>
                </w:rPrChange>
              </w:rPr>
              <w:pPrChange w:id="4316" w:author="Ân Duy" w:date="2024-06-19T17:46:00Z">
                <w:pPr>
                  <w:jc w:val="center"/>
                </w:pPr>
              </w:pPrChange>
            </w:pPr>
            <w:del w:id="4317" w:author="Ân Duy" w:date="2024-06-19T17:45:00Z">
              <w:r w:rsidRPr="00591738" w:rsidDel="00591738">
                <w:rPr>
                  <w:b/>
                  <w:bCs/>
                  <w:kern w:val="24"/>
                  <w:sz w:val="24"/>
                  <w:szCs w:val="24"/>
                  <w:rPrChange w:id="4318" w:author="Ân Duy" w:date="2024-06-19T17:44:00Z">
                    <w:rPr>
                      <w:rFonts w:ascii="Times New Roman" w:hAnsi="Times New Roman" w:cs="Times New Roman"/>
                      <w:b/>
                      <w:bCs/>
                      <w:kern w:val="24"/>
                      <w:sz w:val="26"/>
                      <w:szCs w:val="26"/>
                    </w:rPr>
                  </w:rPrChange>
                </w:rPr>
                <w:delText>Có</w:delText>
              </w:r>
              <w:bookmarkStart w:id="4319" w:name="_Toc169714604"/>
              <w:bookmarkStart w:id="4320" w:name="_Toc171236276"/>
              <w:bookmarkStart w:id="4321" w:name="_Toc171236670"/>
              <w:bookmarkStart w:id="4322" w:name="_Toc171237070"/>
              <w:bookmarkStart w:id="4323" w:name="_Toc171237464"/>
              <w:bookmarkEnd w:id="4319"/>
              <w:bookmarkEnd w:id="4320"/>
              <w:bookmarkEnd w:id="4321"/>
              <w:bookmarkEnd w:id="4322"/>
              <w:bookmarkEnd w:id="4323"/>
            </w:del>
          </w:p>
        </w:tc>
        <w:tc>
          <w:tcPr>
            <w:tcW w:w="1726"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5A25E0EB" w14:textId="7F30E862" w:rsidR="00120AC4" w:rsidRPr="00591738" w:rsidDel="00591738" w:rsidRDefault="00120AC4">
            <w:pPr>
              <w:pStyle w:val="u3"/>
              <w:numPr>
                <w:ilvl w:val="0"/>
                <w:numId w:val="0"/>
              </w:numPr>
              <w:rPr>
                <w:del w:id="4324" w:author="Ân Duy" w:date="2024-06-19T17:45:00Z"/>
                <w:sz w:val="24"/>
                <w:szCs w:val="24"/>
                <w:rPrChange w:id="4325" w:author="Ân Duy" w:date="2024-06-19T17:44:00Z">
                  <w:rPr>
                    <w:del w:id="4326" w:author="Ân Duy" w:date="2024-06-19T17:45:00Z"/>
                    <w:rFonts w:ascii="Times New Roman" w:hAnsi="Times New Roman" w:cs="Times New Roman"/>
                    <w:sz w:val="26"/>
                    <w:szCs w:val="26"/>
                  </w:rPr>
                </w:rPrChange>
              </w:rPr>
              <w:pPrChange w:id="4327" w:author="Ân Duy" w:date="2024-06-19T17:46:00Z">
                <w:pPr>
                  <w:jc w:val="center"/>
                </w:pPr>
              </w:pPrChange>
            </w:pPr>
            <w:bookmarkStart w:id="4328" w:name="_Toc169714605"/>
            <w:bookmarkStart w:id="4329" w:name="_Toc171236277"/>
            <w:bookmarkStart w:id="4330" w:name="_Toc171236671"/>
            <w:bookmarkStart w:id="4331" w:name="_Toc171237071"/>
            <w:bookmarkStart w:id="4332" w:name="_Toc171237465"/>
            <w:bookmarkEnd w:id="4328"/>
            <w:bookmarkEnd w:id="4329"/>
            <w:bookmarkEnd w:id="4330"/>
            <w:bookmarkEnd w:id="4331"/>
            <w:bookmarkEnd w:id="4332"/>
          </w:p>
        </w:tc>
        <w:tc>
          <w:tcPr>
            <w:tcW w:w="1231"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7A327960" w14:textId="1EF9C192" w:rsidR="00120AC4" w:rsidRPr="00591738" w:rsidDel="00591738" w:rsidRDefault="00120AC4">
            <w:pPr>
              <w:pStyle w:val="u3"/>
              <w:numPr>
                <w:ilvl w:val="0"/>
                <w:numId w:val="0"/>
              </w:numPr>
              <w:rPr>
                <w:del w:id="4333" w:author="Ân Duy" w:date="2024-06-19T17:45:00Z"/>
                <w:sz w:val="24"/>
                <w:szCs w:val="24"/>
                <w:rPrChange w:id="4334" w:author="Ân Duy" w:date="2024-06-19T17:44:00Z">
                  <w:rPr>
                    <w:del w:id="4335" w:author="Ân Duy" w:date="2024-06-19T17:45:00Z"/>
                    <w:sz w:val="26"/>
                    <w:szCs w:val="26"/>
                  </w:rPr>
                </w:rPrChange>
              </w:rPr>
              <w:pPrChange w:id="4336" w:author="Ân Duy" w:date="2024-06-19T17:46:00Z">
                <w:pPr>
                  <w:pStyle w:val="ThngthngWeb"/>
                  <w:spacing w:before="0" w:beforeAutospacing="0" w:after="0" w:afterAutospacing="0"/>
                  <w:jc w:val="center"/>
                </w:pPr>
              </w:pPrChange>
            </w:pPr>
            <w:del w:id="4337" w:author="Ân Duy" w:date="2024-06-19T17:45:00Z">
              <w:r w:rsidRPr="00591738" w:rsidDel="00591738">
                <w:rPr>
                  <w:sz w:val="24"/>
                  <w:szCs w:val="24"/>
                  <w:rPrChange w:id="4338" w:author="Ân Duy" w:date="2024-06-19T17:44:00Z">
                    <w:rPr>
                      <w:sz w:val="26"/>
                      <w:szCs w:val="26"/>
                    </w:rPr>
                  </w:rPrChange>
                </w:rPr>
                <w:delText>Không</w:delText>
              </w:r>
              <w:bookmarkStart w:id="4339" w:name="_Toc169714606"/>
              <w:bookmarkStart w:id="4340" w:name="_Toc171236278"/>
              <w:bookmarkStart w:id="4341" w:name="_Toc171236672"/>
              <w:bookmarkStart w:id="4342" w:name="_Toc171237072"/>
              <w:bookmarkStart w:id="4343" w:name="_Toc171237466"/>
              <w:bookmarkEnd w:id="4339"/>
              <w:bookmarkEnd w:id="4340"/>
              <w:bookmarkEnd w:id="4341"/>
              <w:bookmarkEnd w:id="4342"/>
              <w:bookmarkEnd w:id="4343"/>
            </w:del>
          </w:p>
        </w:tc>
        <w:tc>
          <w:tcPr>
            <w:tcW w:w="1021" w:type="dxa"/>
            <w:tcBorders>
              <w:top w:val="single" w:sz="8" w:space="0" w:color="000000"/>
              <w:left w:val="single" w:sz="8" w:space="0" w:color="000000"/>
              <w:bottom w:val="single" w:sz="8" w:space="0" w:color="000000"/>
              <w:right w:val="single" w:sz="8" w:space="0" w:color="000000"/>
            </w:tcBorders>
            <w:shd w:val="clear" w:color="auto" w:fill="F6F6EF"/>
          </w:tcPr>
          <w:p w14:paraId="7D674830" w14:textId="6E83C212" w:rsidR="00120AC4" w:rsidRPr="00591738" w:rsidDel="00591738" w:rsidRDefault="00120AC4">
            <w:pPr>
              <w:pStyle w:val="u3"/>
              <w:numPr>
                <w:ilvl w:val="0"/>
                <w:numId w:val="0"/>
              </w:numPr>
              <w:rPr>
                <w:del w:id="4344" w:author="Ân Duy" w:date="2024-06-19T17:45:00Z"/>
                <w:sz w:val="24"/>
                <w:szCs w:val="24"/>
                <w:rPrChange w:id="4345" w:author="Ân Duy" w:date="2024-06-19T17:44:00Z">
                  <w:rPr>
                    <w:del w:id="4346" w:author="Ân Duy" w:date="2024-06-19T17:45:00Z"/>
                    <w:sz w:val="26"/>
                    <w:szCs w:val="26"/>
                  </w:rPr>
                </w:rPrChange>
              </w:rPr>
              <w:pPrChange w:id="4347" w:author="Ân Duy" w:date="2024-06-19T17:46:00Z">
                <w:pPr>
                  <w:pStyle w:val="ThngthngWeb"/>
                  <w:spacing w:before="0" w:beforeAutospacing="0" w:after="0" w:afterAutospacing="0"/>
                  <w:jc w:val="center"/>
                </w:pPr>
              </w:pPrChange>
            </w:pPr>
            <w:bookmarkStart w:id="4348" w:name="_Toc169714607"/>
            <w:bookmarkStart w:id="4349" w:name="_Toc171236279"/>
            <w:bookmarkStart w:id="4350" w:name="_Toc171236673"/>
            <w:bookmarkStart w:id="4351" w:name="_Toc171237073"/>
            <w:bookmarkStart w:id="4352" w:name="_Toc171237467"/>
            <w:bookmarkEnd w:id="4348"/>
            <w:bookmarkEnd w:id="4349"/>
            <w:bookmarkEnd w:id="4350"/>
            <w:bookmarkEnd w:id="4351"/>
            <w:bookmarkEnd w:id="4352"/>
          </w:p>
        </w:tc>
        <w:bookmarkStart w:id="4353" w:name="_Toc169714608"/>
        <w:bookmarkStart w:id="4354" w:name="_Toc171236280"/>
        <w:bookmarkStart w:id="4355" w:name="_Toc171236674"/>
        <w:bookmarkStart w:id="4356" w:name="_Toc171237074"/>
        <w:bookmarkStart w:id="4357" w:name="_Toc171237468"/>
        <w:bookmarkEnd w:id="4353"/>
        <w:bookmarkEnd w:id="4354"/>
        <w:bookmarkEnd w:id="4355"/>
        <w:bookmarkEnd w:id="4356"/>
        <w:bookmarkEnd w:id="4357"/>
      </w:tr>
      <w:tr w:rsidR="00120AC4" w:rsidRPr="005E637B" w:rsidDel="00591738" w14:paraId="13E4E84E" w14:textId="3CA22D3E" w:rsidTr="00EC5F44">
        <w:trPr>
          <w:trHeight w:val="20"/>
          <w:del w:id="4358" w:author="Ân Duy" w:date="2024-06-19T17:45:00Z"/>
        </w:trPr>
        <w:tc>
          <w:tcPr>
            <w:tcW w:w="58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609EA7B3" w14:textId="3A1EEFDC" w:rsidR="00120AC4" w:rsidRPr="00591738" w:rsidDel="00591738" w:rsidRDefault="00120AC4">
            <w:pPr>
              <w:pStyle w:val="u3"/>
              <w:numPr>
                <w:ilvl w:val="0"/>
                <w:numId w:val="0"/>
              </w:numPr>
              <w:rPr>
                <w:del w:id="4359" w:author="Ân Duy" w:date="2024-06-19T17:45:00Z"/>
                <w:kern w:val="24"/>
                <w:sz w:val="24"/>
                <w:szCs w:val="24"/>
                <w:rPrChange w:id="4360" w:author="Ân Duy" w:date="2024-06-19T17:44:00Z">
                  <w:rPr>
                    <w:del w:id="4361" w:author="Ân Duy" w:date="2024-06-19T17:45:00Z"/>
                    <w:kern w:val="24"/>
                    <w:sz w:val="26"/>
                    <w:szCs w:val="26"/>
                  </w:rPr>
                </w:rPrChange>
              </w:rPr>
              <w:pPrChange w:id="4362" w:author="Ân Duy" w:date="2024-06-19T17:46:00Z">
                <w:pPr>
                  <w:pStyle w:val="ThngthngWeb"/>
                  <w:spacing w:before="0" w:beforeAutospacing="0" w:after="0" w:afterAutospacing="0"/>
                  <w:jc w:val="center"/>
                </w:pPr>
              </w:pPrChange>
            </w:pPr>
            <w:del w:id="4363" w:author="Ân Duy" w:date="2024-06-19T17:45:00Z">
              <w:r w:rsidRPr="00591738" w:rsidDel="00591738">
                <w:rPr>
                  <w:kern w:val="24"/>
                  <w:sz w:val="24"/>
                  <w:szCs w:val="24"/>
                  <w:rPrChange w:id="4364" w:author="Ân Duy" w:date="2024-06-19T17:44:00Z">
                    <w:rPr>
                      <w:kern w:val="24"/>
                      <w:sz w:val="26"/>
                      <w:szCs w:val="26"/>
                    </w:rPr>
                  </w:rPrChange>
                </w:rPr>
                <w:delText>4</w:delText>
              </w:r>
              <w:bookmarkStart w:id="4365" w:name="_Toc169714609"/>
              <w:bookmarkStart w:id="4366" w:name="_Toc171236281"/>
              <w:bookmarkStart w:id="4367" w:name="_Toc171236675"/>
              <w:bookmarkStart w:id="4368" w:name="_Toc171237075"/>
              <w:bookmarkStart w:id="4369" w:name="_Toc171237469"/>
              <w:bookmarkEnd w:id="4365"/>
              <w:bookmarkEnd w:id="4366"/>
              <w:bookmarkEnd w:id="4367"/>
              <w:bookmarkEnd w:id="4368"/>
              <w:bookmarkEnd w:id="4369"/>
            </w:del>
          </w:p>
        </w:tc>
        <w:tc>
          <w:tcPr>
            <w:tcW w:w="2064"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419472D7" w14:textId="12F04EBD" w:rsidR="00120AC4" w:rsidRPr="00591738" w:rsidDel="00591738" w:rsidRDefault="00120AC4">
            <w:pPr>
              <w:pStyle w:val="u3"/>
              <w:numPr>
                <w:ilvl w:val="0"/>
                <w:numId w:val="0"/>
              </w:numPr>
              <w:rPr>
                <w:del w:id="4370" w:author="Ân Duy" w:date="2024-06-19T17:45:00Z"/>
                <w:sz w:val="24"/>
                <w:szCs w:val="24"/>
                <w:rPrChange w:id="4371" w:author="Ân Duy" w:date="2024-06-19T17:44:00Z">
                  <w:rPr>
                    <w:del w:id="4372" w:author="Ân Duy" w:date="2024-06-19T17:45:00Z"/>
                    <w:sz w:val="26"/>
                    <w:szCs w:val="26"/>
                  </w:rPr>
                </w:rPrChange>
              </w:rPr>
              <w:pPrChange w:id="4373" w:author="Ân Duy" w:date="2024-06-19T17:46:00Z">
                <w:pPr>
                  <w:pStyle w:val="ThngthngWeb"/>
                  <w:spacing w:before="0" w:beforeAutospacing="0" w:after="0" w:afterAutospacing="0"/>
                  <w:jc w:val="center"/>
                </w:pPr>
              </w:pPrChange>
            </w:pPr>
            <w:del w:id="4374" w:author="Ân Duy" w:date="2024-06-19T17:45:00Z">
              <w:r w:rsidRPr="00591738" w:rsidDel="00591738">
                <w:rPr>
                  <w:color w:val="000000"/>
                  <w:sz w:val="24"/>
                  <w:szCs w:val="24"/>
                  <w:rPrChange w:id="4375" w:author="Ân Duy" w:date="2024-06-19T17:44:00Z">
                    <w:rPr>
                      <w:color w:val="000000"/>
                      <w:sz w:val="26"/>
                      <w:szCs w:val="26"/>
                    </w:rPr>
                  </w:rPrChange>
                </w:rPr>
                <w:delText>SoLuong</w:delText>
              </w:r>
              <w:bookmarkStart w:id="4376" w:name="_Toc169714610"/>
              <w:bookmarkStart w:id="4377" w:name="_Toc171236282"/>
              <w:bookmarkStart w:id="4378" w:name="_Toc171236676"/>
              <w:bookmarkStart w:id="4379" w:name="_Toc171237076"/>
              <w:bookmarkStart w:id="4380" w:name="_Toc171237470"/>
              <w:bookmarkEnd w:id="4376"/>
              <w:bookmarkEnd w:id="4377"/>
              <w:bookmarkEnd w:id="4378"/>
              <w:bookmarkEnd w:id="4379"/>
              <w:bookmarkEnd w:id="4380"/>
            </w:del>
          </w:p>
        </w:tc>
        <w:tc>
          <w:tcPr>
            <w:tcW w:w="1356"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770682C3" w14:textId="09740426" w:rsidR="00120AC4" w:rsidRPr="00591738" w:rsidDel="00591738" w:rsidRDefault="00120AC4">
            <w:pPr>
              <w:pStyle w:val="u3"/>
              <w:numPr>
                <w:ilvl w:val="0"/>
                <w:numId w:val="0"/>
              </w:numPr>
              <w:rPr>
                <w:del w:id="4381" w:author="Ân Duy" w:date="2024-06-19T17:45:00Z"/>
                <w:sz w:val="24"/>
                <w:szCs w:val="24"/>
                <w:rPrChange w:id="4382" w:author="Ân Duy" w:date="2024-06-19T17:44:00Z">
                  <w:rPr>
                    <w:del w:id="4383" w:author="Ân Duy" w:date="2024-06-19T17:45:00Z"/>
                    <w:rFonts w:ascii="Times New Roman" w:hAnsi="Times New Roman" w:cs="Times New Roman"/>
                    <w:sz w:val="26"/>
                    <w:szCs w:val="26"/>
                  </w:rPr>
                </w:rPrChange>
              </w:rPr>
              <w:pPrChange w:id="4384" w:author="Ân Duy" w:date="2024-06-19T17:46:00Z">
                <w:pPr>
                  <w:jc w:val="center"/>
                </w:pPr>
              </w:pPrChange>
            </w:pPr>
            <w:del w:id="4385" w:author="Ân Duy" w:date="2024-06-19T17:45:00Z">
              <w:r w:rsidRPr="00591738" w:rsidDel="00591738">
                <w:rPr>
                  <w:sz w:val="24"/>
                  <w:szCs w:val="24"/>
                  <w:rPrChange w:id="4386" w:author="Ân Duy" w:date="2024-06-19T17:44:00Z">
                    <w:rPr>
                      <w:rFonts w:ascii="Times New Roman" w:hAnsi="Times New Roman" w:cs="Times New Roman"/>
                      <w:sz w:val="26"/>
                      <w:szCs w:val="26"/>
                    </w:rPr>
                  </w:rPrChange>
                </w:rPr>
                <w:delText>Int</w:delText>
              </w:r>
              <w:bookmarkStart w:id="4387" w:name="_Toc169714611"/>
              <w:bookmarkStart w:id="4388" w:name="_Toc171236283"/>
              <w:bookmarkStart w:id="4389" w:name="_Toc171236677"/>
              <w:bookmarkStart w:id="4390" w:name="_Toc171237077"/>
              <w:bookmarkStart w:id="4391" w:name="_Toc171237471"/>
              <w:bookmarkEnd w:id="4387"/>
              <w:bookmarkEnd w:id="4388"/>
              <w:bookmarkEnd w:id="4389"/>
              <w:bookmarkEnd w:id="4390"/>
              <w:bookmarkEnd w:id="4391"/>
            </w:del>
          </w:p>
        </w:tc>
        <w:tc>
          <w:tcPr>
            <w:tcW w:w="802"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4FD358D1" w14:textId="42CFE9EA" w:rsidR="00120AC4" w:rsidRPr="00591738" w:rsidDel="00591738" w:rsidRDefault="00120AC4">
            <w:pPr>
              <w:pStyle w:val="u3"/>
              <w:numPr>
                <w:ilvl w:val="0"/>
                <w:numId w:val="0"/>
              </w:numPr>
              <w:rPr>
                <w:del w:id="4392" w:author="Ân Duy" w:date="2024-06-19T17:45:00Z"/>
                <w:sz w:val="24"/>
                <w:szCs w:val="24"/>
                <w:rPrChange w:id="4393" w:author="Ân Duy" w:date="2024-06-19T17:44:00Z">
                  <w:rPr>
                    <w:del w:id="4394" w:author="Ân Duy" w:date="2024-06-19T17:45:00Z"/>
                    <w:rFonts w:ascii="Times New Roman" w:hAnsi="Times New Roman" w:cs="Times New Roman"/>
                    <w:sz w:val="26"/>
                    <w:szCs w:val="26"/>
                  </w:rPr>
                </w:rPrChange>
              </w:rPr>
              <w:pPrChange w:id="4395" w:author="Ân Duy" w:date="2024-06-19T17:46:00Z">
                <w:pPr>
                  <w:jc w:val="center"/>
                </w:pPr>
              </w:pPrChange>
            </w:pPr>
            <w:bookmarkStart w:id="4396" w:name="_Toc169714612"/>
            <w:bookmarkStart w:id="4397" w:name="_Toc171236284"/>
            <w:bookmarkStart w:id="4398" w:name="_Toc171236678"/>
            <w:bookmarkStart w:id="4399" w:name="_Toc171237078"/>
            <w:bookmarkStart w:id="4400" w:name="_Toc171237472"/>
            <w:bookmarkEnd w:id="4396"/>
            <w:bookmarkEnd w:id="4397"/>
            <w:bookmarkEnd w:id="4398"/>
            <w:bookmarkEnd w:id="4399"/>
            <w:bookmarkEnd w:id="4400"/>
          </w:p>
        </w:tc>
        <w:tc>
          <w:tcPr>
            <w:tcW w:w="92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7A032C01" w14:textId="64382221" w:rsidR="00120AC4" w:rsidRPr="00591738" w:rsidDel="00591738" w:rsidRDefault="00120AC4">
            <w:pPr>
              <w:pStyle w:val="u3"/>
              <w:numPr>
                <w:ilvl w:val="0"/>
                <w:numId w:val="0"/>
              </w:numPr>
              <w:rPr>
                <w:del w:id="4401" w:author="Ân Duy" w:date="2024-06-19T17:45:00Z"/>
                <w:sz w:val="24"/>
                <w:szCs w:val="24"/>
                <w:rPrChange w:id="4402" w:author="Ân Duy" w:date="2024-06-19T17:44:00Z">
                  <w:rPr>
                    <w:del w:id="4403" w:author="Ân Duy" w:date="2024-06-19T17:45:00Z"/>
                    <w:rFonts w:ascii="Times New Roman" w:hAnsi="Times New Roman" w:cs="Times New Roman"/>
                    <w:sz w:val="26"/>
                    <w:szCs w:val="26"/>
                  </w:rPr>
                </w:rPrChange>
              </w:rPr>
              <w:pPrChange w:id="4404" w:author="Ân Duy" w:date="2024-06-19T17:46:00Z">
                <w:pPr>
                  <w:jc w:val="center"/>
                </w:pPr>
              </w:pPrChange>
            </w:pPr>
            <w:del w:id="4405" w:author="Ân Duy" w:date="2024-06-19T17:45:00Z">
              <w:r w:rsidRPr="00591738" w:rsidDel="00591738">
                <w:rPr>
                  <w:b/>
                  <w:bCs/>
                  <w:kern w:val="24"/>
                  <w:sz w:val="24"/>
                  <w:szCs w:val="24"/>
                  <w:rPrChange w:id="4406" w:author="Ân Duy" w:date="2024-06-19T17:44:00Z">
                    <w:rPr>
                      <w:rFonts w:ascii="Times New Roman" w:hAnsi="Times New Roman" w:cs="Times New Roman"/>
                      <w:b/>
                      <w:bCs/>
                      <w:kern w:val="24"/>
                      <w:sz w:val="26"/>
                      <w:szCs w:val="26"/>
                    </w:rPr>
                  </w:rPrChange>
                </w:rPr>
                <w:delText>Có</w:delText>
              </w:r>
              <w:bookmarkStart w:id="4407" w:name="_Toc169714613"/>
              <w:bookmarkStart w:id="4408" w:name="_Toc171236285"/>
              <w:bookmarkStart w:id="4409" w:name="_Toc171236679"/>
              <w:bookmarkStart w:id="4410" w:name="_Toc171237079"/>
              <w:bookmarkStart w:id="4411" w:name="_Toc171237473"/>
              <w:bookmarkEnd w:id="4407"/>
              <w:bookmarkEnd w:id="4408"/>
              <w:bookmarkEnd w:id="4409"/>
              <w:bookmarkEnd w:id="4410"/>
              <w:bookmarkEnd w:id="4411"/>
            </w:del>
          </w:p>
        </w:tc>
        <w:tc>
          <w:tcPr>
            <w:tcW w:w="1726"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66BC19A6" w14:textId="58824705" w:rsidR="00120AC4" w:rsidRPr="00591738" w:rsidDel="00591738" w:rsidRDefault="00120AC4">
            <w:pPr>
              <w:pStyle w:val="u3"/>
              <w:numPr>
                <w:ilvl w:val="0"/>
                <w:numId w:val="0"/>
              </w:numPr>
              <w:rPr>
                <w:del w:id="4412" w:author="Ân Duy" w:date="2024-06-19T17:45:00Z"/>
                <w:sz w:val="24"/>
                <w:szCs w:val="24"/>
                <w:rPrChange w:id="4413" w:author="Ân Duy" w:date="2024-06-19T17:44:00Z">
                  <w:rPr>
                    <w:del w:id="4414" w:author="Ân Duy" w:date="2024-06-19T17:45:00Z"/>
                    <w:rFonts w:ascii="Times New Roman" w:hAnsi="Times New Roman" w:cs="Times New Roman"/>
                    <w:sz w:val="26"/>
                    <w:szCs w:val="26"/>
                  </w:rPr>
                </w:rPrChange>
              </w:rPr>
              <w:pPrChange w:id="4415" w:author="Ân Duy" w:date="2024-06-19T17:46:00Z">
                <w:pPr>
                  <w:jc w:val="center"/>
                </w:pPr>
              </w:pPrChange>
            </w:pPr>
            <w:bookmarkStart w:id="4416" w:name="_Toc169714614"/>
            <w:bookmarkStart w:id="4417" w:name="_Toc171236286"/>
            <w:bookmarkStart w:id="4418" w:name="_Toc171236680"/>
            <w:bookmarkStart w:id="4419" w:name="_Toc171237080"/>
            <w:bookmarkStart w:id="4420" w:name="_Toc171237474"/>
            <w:bookmarkEnd w:id="4416"/>
            <w:bookmarkEnd w:id="4417"/>
            <w:bookmarkEnd w:id="4418"/>
            <w:bookmarkEnd w:id="4419"/>
            <w:bookmarkEnd w:id="4420"/>
          </w:p>
        </w:tc>
        <w:tc>
          <w:tcPr>
            <w:tcW w:w="1231"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5930D5BC" w14:textId="1AF701E5" w:rsidR="00120AC4" w:rsidRPr="00591738" w:rsidDel="00591738" w:rsidRDefault="00120AC4">
            <w:pPr>
              <w:pStyle w:val="u3"/>
              <w:numPr>
                <w:ilvl w:val="0"/>
                <w:numId w:val="0"/>
              </w:numPr>
              <w:rPr>
                <w:del w:id="4421" w:author="Ân Duy" w:date="2024-06-19T17:45:00Z"/>
                <w:sz w:val="24"/>
                <w:szCs w:val="24"/>
                <w:rPrChange w:id="4422" w:author="Ân Duy" w:date="2024-06-19T17:44:00Z">
                  <w:rPr>
                    <w:del w:id="4423" w:author="Ân Duy" w:date="2024-06-19T17:45:00Z"/>
                    <w:sz w:val="26"/>
                    <w:szCs w:val="26"/>
                  </w:rPr>
                </w:rPrChange>
              </w:rPr>
              <w:pPrChange w:id="4424" w:author="Ân Duy" w:date="2024-06-19T17:46:00Z">
                <w:pPr>
                  <w:pStyle w:val="ThngthngWeb"/>
                  <w:spacing w:before="0" w:beforeAutospacing="0" w:after="0" w:afterAutospacing="0"/>
                  <w:jc w:val="center"/>
                </w:pPr>
              </w:pPrChange>
            </w:pPr>
            <w:del w:id="4425" w:author="Ân Duy" w:date="2024-06-19T17:45:00Z">
              <w:r w:rsidRPr="00591738" w:rsidDel="00591738">
                <w:rPr>
                  <w:sz w:val="24"/>
                  <w:szCs w:val="24"/>
                  <w:rPrChange w:id="4426" w:author="Ân Duy" w:date="2024-06-19T17:44:00Z">
                    <w:rPr>
                      <w:sz w:val="26"/>
                      <w:szCs w:val="26"/>
                    </w:rPr>
                  </w:rPrChange>
                </w:rPr>
                <w:delText>Không</w:delText>
              </w:r>
              <w:bookmarkStart w:id="4427" w:name="_Toc169714615"/>
              <w:bookmarkStart w:id="4428" w:name="_Toc171236287"/>
              <w:bookmarkStart w:id="4429" w:name="_Toc171236681"/>
              <w:bookmarkStart w:id="4430" w:name="_Toc171237081"/>
              <w:bookmarkStart w:id="4431" w:name="_Toc171237475"/>
              <w:bookmarkEnd w:id="4427"/>
              <w:bookmarkEnd w:id="4428"/>
              <w:bookmarkEnd w:id="4429"/>
              <w:bookmarkEnd w:id="4430"/>
              <w:bookmarkEnd w:id="4431"/>
            </w:del>
          </w:p>
        </w:tc>
        <w:tc>
          <w:tcPr>
            <w:tcW w:w="1021" w:type="dxa"/>
            <w:tcBorders>
              <w:top w:val="single" w:sz="8" w:space="0" w:color="000000"/>
              <w:left w:val="single" w:sz="8" w:space="0" w:color="000000"/>
              <w:bottom w:val="single" w:sz="8" w:space="0" w:color="000000"/>
              <w:right w:val="single" w:sz="8" w:space="0" w:color="000000"/>
            </w:tcBorders>
            <w:shd w:val="clear" w:color="auto" w:fill="F6F6EF"/>
          </w:tcPr>
          <w:p w14:paraId="418484BC" w14:textId="11106292" w:rsidR="00120AC4" w:rsidRPr="00591738" w:rsidDel="00591738" w:rsidRDefault="00120AC4">
            <w:pPr>
              <w:pStyle w:val="u3"/>
              <w:numPr>
                <w:ilvl w:val="0"/>
                <w:numId w:val="0"/>
              </w:numPr>
              <w:rPr>
                <w:del w:id="4432" w:author="Ân Duy" w:date="2024-06-19T17:45:00Z"/>
                <w:sz w:val="24"/>
                <w:szCs w:val="24"/>
                <w:rPrChange w:id="4433" w:author="Ân Duy" w:date="2024-06-19T17:44:00Z">
                  <w:rPr>
                    <w:del w:id="4434" w:author="Ân Duy" w:date="2024-06-19T17:45:00Z"/>
                    <w:sz w:val="26"/>
                    <w:szCs w:val="26"/>
                  </w:rPr>
                </w:rPrChange>
              </w:rPr>
              <w:pPrChange w:id="4435" w:author="Ân Duy" w:date="2024-06-19T17:46:00Z">
                <w:pPr>
                  <w:pStyle w:val="ThngthngWeb"/>
                  <w:spacing w:before="0" w:beforeAutospacing="0" w:after="0" w:afterAutospacing="0"/>
                  <w:jc w:val="center"/>
                </w:pPr>
              </w:pPrChange>
            </w:pPr>
            <w:bookmarkStart w:id="4436" w:name="_Toc169714616"/>
            <w:bookmarkStart w:id="4437" w:name="_Toc171236288"/>
            <w:bookmarkStart w:id="4438" w:name="_Toc171236682"/>
            <w:bookmarkStart w:id="4439" w:name="_Toc171237082"/>
            <w:bookmarkStart w:id="4440" w:name="_Toc171237476"/>
            <w:bookmarkEnd w:id="4436"/>
            <w:bookmarkEnd w:id="4437"/>
            <w:bookmarkEnd w:id="4438"/>
            <w:bookmarkEnd w:id="4439"/>
            <w:bookmarkEnd w:id="4440"/>
          </w:p>
        </w:tc>
        <w:bookmarkStart w:id="4441" w:name="_Toc169714617"/>
        <w:bookmarkStart w:id="4442" w:name="_Toc171236289"/>
        <w:bookmarkStart w:id="4443" w:name="_Toc171236683"/>
        <w:bookmarkStart w:id="4444" w:name="_Toc171237083"/>
        <w:bookmarkStart w:id="4445" w:name="_Toc171237477"/>
        <w:bookmarkEnd w:id="4441"/>
        <w:bookmarkEnd w:id="4442"/>
        <w:bookmarkEnd w:id="4443"/>
        <w:bookmarkEnd w:id="4444"/>
        <w:bookmarkEnd w:id="4445"/>
      </w:tr>
      <w:tr w:rsidR="00120AC4" w:rsidRPr="005E637B" w:rsidDel="00591738" w14:paraId="27DA269F" w14:textId="3C48484E" w:rsidTr="00EC5F44">
        <w:trPr>
          <w:trHeight w:val="20"/>
          <w:del w:id="4446" w:author="Ân Duy" w:date="2024-06-19T17:45:00Z"/>
        </w:trPr>
        <w:tc>
          <w:tcPr>
            <w:tcW w:w="58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4FB0C12A" w14:textId="23517E60" w:rsidR="00120AC4" w:rsidRPr="00591738" w:rsidDel="00591738" w:rsidRDefault="00120AC4">
            <w:pPr>
              <w:pStyle w:val="u3"/>
              <w:numPr>
                <w:ilvl w:val="0"/>
                <w:numId w:val="0"/>
              </w:numPr>
              <w:rPr>
                <w:del w:id="4447" w:author="Ân Duy" w:date="2024-06-19T17:45:00Z"/>
                <w:kern w:val="24"/>
                <w:sz w:val="24"/>
                <w:szCs w:val="24"/>
                <w:rPrChange w:id="4448" w:author="Ân Duy" w:date="2024-06-19T17:44:00Z">
                  <w:rPr>
                    <w:del w:id="4449" w:author="Ân Duy" w:date="2024-06-19T17:45:00Z"/>
                    <w:kern w:val="24"/>
                    <w:sz w:val="26"/>
                    <w:szCs w:val="26"/>
                  </w:rPr>
                </w:rPrChange>
              </w:rPr>
              <w:pPrChange w:id="4450" w:author="Ân Duy" w:date="2024-06-19T17:46:00Z">
                <w:pPr>
                  <w:pStyle w:val="ThngthngWeb"/>
                  <w:spacing w:before="0" w:beforeAutospacing="0" w:after="0" w:afterAutospacing="0"/>
                  <w:jc w:val="center"/>
                </w:pPr>
              </w:pPrChange>
            </w:pPr>
            <w:del w:id="4451" w:author="Ân Duy" w:date="2024-06-19T17:45:00Z">
              <w:r w:rsidRPr="00591738" w:rsidDel="00591738">
                <w:rPr>
                  <w:kern w:val="24"/>
                  <w:sz w:val="24"/>
                  <w:szCs w:val="24"/>
                  <w:rPrChange w:id="4452" w:author="Ân Duy" w:date="2024-06-19T17:44:00Z">
                    <w:rPr>
                      <w:kern w:val="24"/>
                      <w:sz w:val="26"/>
                      <w:szCs w:val="26"/>
                    </w:rPr>
                  </w:rPrChange>
                </w:rPr>
                <w:delText>5</w:delText>
              </w:r>
              <w:bookmarkStart w:id="4453" w:name="_Toc169714618"/>
              <w:bookmarkStart w:id="4454" w:name="_Toc171236290"/>
              <w:bookmarkStart w:id="4455" w:name="_Toc171236684"/>
              <w:bookmarkStart w:id="4456" w:name="_Toc171237084"/>
              <w:bookmarkStart w:id="4457" w:name="_Toc171237478"/>
              <w:bookmarkEnd w:id="4453"/>
              <w:bookmarkEnd w:id="4454"/>
              <w:bookmarkEnd w:id="4455"/>
              <w:bookmarkEnd w:id="4456"/>
              <w:bookmarkEnd w:id="4457"/>
            </w:del>
          </w:p>
        </w:tc>
        <w:tc>
          <w:tcPr>
            <w:tcW w:w="2064"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4AEF5760" w14:textId="63451730" w:rsidR="00120AC4" w:rsidRPr="00591738" w:rsidDel="00591738" w:rsidRDefault="00120AC4">
            <w:pPr>
              <w:pStyle w:val="u3"/>
              <w:numPr>
                <w:ilvl w:val="0"/>
                <w:numId w:val="0"/>
              </w:numPr>
              <w:rPr>
                <w:del w:id="4458" w:author="Ân Duy" w:date="2024-06-19T17:45:00Z"/>
                <w:sz w:val="24"/>
                <w:szCs w:val="24"/>
                <w:rPrChange w:id="4459" w:author="Ân Duy" w:date="2024-06-19T17:44:00Z">
                  <w:rPr>
                    <w:del w:id="4460" w:author="Ân Duy" w:date="2024-06-19T17:45:00Z"/>
                    <w:sz w:val="26"/>
                    <w:szCs w:val="26"/>
                  </w:rPr>
                </w:rPrChange>
              </w:rPr>
              <w:pPrChange w:id="4461" w:author="Ân Duy" w:date="2024-06-19T17:46:00Z">
                <w:pPr>
                  <w:pStyle w:val="ThngthngWeb"/>
                  <w:spacing w:before="0" w:beforeAutospacing="0" w:after="0" w:afterAutospacing="0"/>
                  <w:jc w:val="center"/>
                </w:pPr>
              </w:pPrChange>
            </w:pPr>
            <w:del w:id="4462" w:author="Ân Duy" w:date="2024-06-19T17:45:00Z">
              <w:r w:rsidRPr="00591738" w:rsidDel="00591738">
                <w:rPr>
                  <w:color w:val="000000"/>
                  <w:sz w:val="24"/>
                  <w:szCs w:val="24"/>
                  <w:lang w:val="vi-VN"/>
                  <w:rPrChange w:id="4463" w:author="Ân Duy" w:date="2024-06-19T17:44:00Z">
                    <w:rPr>
                      <w:color w:val="000000"/>
                      <w:sz w:val="26"/>
                      <w:szCs w:val="26"/>
                      <w:lang w:val="vi-VN"/>
                    </w:rPr>
                  </w:rPrChange>
                </w:rPr>
                <w:delText>GiaNhap</w:delText>
              </w:r>
              <w:bookmarkStart w:id="4464" w:name="_Toc169714619"/>
              <w:bookmarkStart w:id="4465" w:name="_Toc171236291"/>
              <w:bookmarkStart w:id="4466" w:name="_Toc171236685"/>
              <w:bookmarkStart w:id="4467" w:name="_Toc171237085"/>
              <w:bookmarkStart w:id="4468" w:name="_Toc171237479"/>
              <w:bookmarkEnd w:id="4464"/>
              <w:bookmarkEnd w:id="4465"/>
              <w:bookmarkEnd w:id="4466"/>
              <w:bookmarkEnd w:id="4467"/>
              <w:bookmarkEnd w:id="4468"/>
            </w:del>
          </w:p>
        </w:tc>
        <w:tc>
          <w:tcPr>
            <w:tcW w:w="1356"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5AF7E606" w14:textId="0BA81084" w:rsidR="00120AC4" w:rsidRPr="00591738" w:rsidDel="00591738" w:rsidRDefault="00120AC4">
            <w:pPr>
              <w:pStyle w:val="u3"/>
              <w:numPr>
                <w:ilvl w:val="0"/>
                <w:numId w:val="0"/>
              </w:numPr>
              <w:rPr>
                <w:del w:id="4469" w:author="Ân Duy" w:date="2024-06-19T17:45:00Z"/>
                <w:sz w:val="24"/>
                <w:szCs w:val="24"/>
                <w:rPrChange w:id="4470" w:author="Ân Duy" w:date="2024-06-19T17:44:00Z">
                  <w:rPr>
                    <w:del w:id="4471" w:author="Ân Duy" w:date="2024-06-19T17:45:00Z"/>
                    <w:rFonts w:ascii="Times New Roman" w:hAnsi="Times New Roman" w:cs="Times New Roman"/>
                    <w:sz w:val="26"/>
                    <w:szCs w:val="26"/>
                  </w:rPr>
                </w:rPrChange>
              </w:rPr>
              <w:pPrChange w:id="4472" w:author="Ân Duy" w:date="2024-06-19T17:46:00Z">
                <w:pPr>
                  <w:jc w:val="center"/>
                </w:pPr>
              </w:pPrChange>
            </w:pPr>
            <w:del w:id="4473" w:author="Ân Duy" w:date="2024-06-19T17:45:00Z">
              <w:r w:rsidRPr="00591738" w:rsidDel="00591738">
                <w:rPr>
                  <w:sz w:val="24"/>
                  <w:szCs w:val="24"/>
                  <w:rPrChange w:id="4474" w:author="Ân Duy" w:date="2024-06-19T17:44:00Z">
                    <w:rPr>
                      <w:rFonts w:ascii="Times New Roman" w:hAnsi="Times New Roman" w:cs="Times New Roman"/>
                      <w:sz w:val="26"/>
                      <w:szCs w:val="26"/>
                    </w:rPr>
                  </w:rPrChange>
                </w:rPr>
                <w:delText>Int</w:delText>
              </w:r>
              <w:bookmarkStart w:id="4475" w:name="_Toc169714620"/>
              <w:bookmarkStart w:id="4476" w:name="_Toc171236292"/>
              <w:bookmarkStart w:id="4477" w:name="_Toc171236686"/>
              <w:bookmarkStart w:id="4478" w:name="_Toc171237086"/>
              <w:bookmarkStart w:id="4479" w:name="_Toc171237480"/>
              <w:bookmarkEnd w:id="4475"/>
              <w:bookmarkEnd w:id="4476"/>
              <w:bookmarkEnd w:id="4477"/>
              <w:bookmarkEnd w:id="4478"/>
              <w:bookmarkEnd w:id="4479"/>
            </w:del>
          </w:p>
        </w:tc>
        <w:tc>
          <w:tcPr>
            <w:tcW w:w="802"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73406073" w14:textId="498E3E8A" w:rsidR="00120AC4" w:rsidRPr="00591738" w:rsidDel="00591738" w:rsidRDefault="00120AC4">
            <w:pPr>
              <w:pStyle w:val="u3"/>
              <w:numPr>
                <w:ilvl w:val="0"/>
                <w:numId w:val="0"/>
              </w:numPr>
              <w:rPr>
                <w:del w:id="4480" w:author="Ân Duy" w:date="2024-06-19T17:45:00Z"/>
                <w:sz w:val="24"/>
                <w:szCs w:val="24"/>
                <w:rPrChange w:id="4481" w:author="Ân Duy" w:date="2024-06-19T17:44:00Z">
                  <w:rPr>
                    <w:del w:id="4482" w:author="Ân Duy" w:date="2024-06-19T17:45:00Z"/>
                    <w:rFonts w:ascii="Times New Roman" w:hAnsi="Times New Roman" w:cs="Times New Roman"/>
                    <w:sz w:val="26"/>
                    <w:szCs w:val="26"/>
                  </w:rPr>
                </w:rPrChange>
              </w:rPr>
              <w:pPrChange w:id="4483" w:author="Ân Duy" w:date="2024-06-19T17:46:00Z">
                <w:pPr>
                  <w:jc w:val="center"/>
                </w:pPr>
              </w:pPrChange>
            </w:pPr>
            <w:bookmarkStart w:id="4484" w:name="_Toc169714621"/>
            <w:bookmarkStart w:id="4485" w:name="_Toc171236293"/>
            <w:bookmarkStart w:id="4486" w:name="_Toc171236687"/>
            <w:bookmarkStart w:id="4487" w:name="_Toc171237087"/>
            <w:bookmarkStart w:id="4488" w:name="_Toc171237481"/>
            <w:bookmarkEnd w:id="4484"/>
            <w:bookmarkEnd w:id="4485"/>
            <w:bookmarkEnd w:id="4486"/>
            <w:bookmarkEnd w:id="4487"/>
            <w:bookmarkEnd w:id="4488"/>
          </w:p>
        </w:tc>
        <w:tc>
          <w:tcPr>
            <w:tcW w:w="92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07C107AE" w14:textId="7A00D70B" w:rsidR="00120AC4" w:rsidRPr="00591738" w:rsidDel="00591738" w:rsidRDefault="00120AC4">
            <w:pPr>
              <w:pStyle w:val="u3"/>
              <w:numPr>
                <w:ilvl w:val="0"/>
                <w:numId w:val="0"/>
              </w:numPr>
              <w:rPr>
                <w:del w:id="4489" w:author="Ân Duy" w:date="2024-06-19T17:45:00Z"/>
                <w:sz w:val="24"/>
                <w:szCs w:val="24"/>
                <w:rPrChange w:id="4490" w:author="Ân Duy" w:date="2024-06-19T17:44:00Z">
                  <w:rPr>
                    <w:del w:id="4491" w:author="Ân Duy" w:date="2024-06-19T17:45:00Z"/>
                    <w:rFonts w:ascii="Times New Roman" w:hAnsi="Times New Roman" w:cs="Times New Roman"/>
                    <w:sz w:val="26"/>
                    <w:szCs w:val="26"/>
                  </w:rPr>
                </w:rPrChange>
              </w:rPr>
              <w:pPrChange w:id="4492" w:author="Ân Duy" w:date="2024-06-19T17:46:00Z">
                <w:pPr>
                  <w:jc w:val="center"/>
                </w:pPr>
              </w:pPrChange>
            </w:pPr>
            <w:del w:id="4493" w:author="Ân Duy" w:date="2024-06-19T17:45:00Z">
              <w:r w:rsidRPr="00591738" w:rsidDel="00591738">
                <w:rPr>
                  <w:b/>
                  <w:bCs/>
                  <w:kern w:val="24"/>
                  <w:sz w:val="24"/>
                  <w:szCs w:val="24"/>
                  <w:rPrChange w:id="4494" w:author="Ân Duy" w:date="2024-06-19T17:44:00Z">
                    <w:rPr>
                      <w:rFonts w:ascii="Times New Roman" w:hAnsi="Times New Roman" w:cs="Times New Roman"/>
                      <w:b/>
                      <w:bCs/>
                      <w:kern w:val="24"/>
                      <w:sz w:val="26"/>
                      <w:szCs w:val="26"/>
                    </w:rPr>
                  </w:rPrChange>
                </w:rPr>
                <w:delText>Có</w:delText>
              </w:r>
              <w:bookmarkStart w:id="4495" w:name="_Toc169714622"/>
              <w:bookmarkStart w:id="4496" w:name="_Toc171236294"/>
              <w:bookmarkStart w:id="4497" w:name="_Toc171236688"/>
              <w:bookmarkStart w:id="4498" w:name="_Toc171237088"/>
              <w:bookmarkStart w:id="4499" w:name="_Toc171237482"/>
              <w:bookmarkEnd w:id="4495"/>
              <w:bookmarkEnd w:id="4496"/>
              <w:bookmarkEnd w:id="4497"/>
              <w:bookmarkEnd w:id="4498"/>
              <w:bookmarkEnd w:id="4499"/>
            </w:del>
          </w:p>
        </w:tc>
        <w:tc>
          <w:tcPr>
            <w:tcW w:w="1726"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135040E8" w14:textId="0D46C1F3" w:rsidR="00120AC4" w:rsidRPr="00591738" w:rsidDel="00591738" w:rsidRDefault="00120AC4">
            <w:pPr>
              <w:pStyle w:val="u3"/>
              <w:numPr>
                <w:ilvl w:val="0"/>
                <w:numId w:val="0"/>
              </w:numPr>
              <w:rPr>
                <w:del w:id="4500" w:author="Ân Duy" w:date="2024-06-19T17:45:00Z"/>
                <w:sz w:val="24"/>
                <w:szCs w:val="24"/>
                <w:rPrChange w:id="4501" w:author="Ân Duy" w:date="2024-06-19T17:44:00Z">
                  <w:rPr>
                    <w:del w:id="4502" w:author="Ân Duy" w:date="2024-06-19T17:45:00Z"/>
                    <w:rFonts w:ascii="Times New Roman" w:hAnsi="Times New Roman" w:cs="Times New Roman"/>
                    <w:sz w:val="26"/>
                    <w:szCs w:val="26"/>
                  </w:rPr>
                </w:rPrChange>
              </w:rPr>
              <w:pPrChange w:id="4503" w:author="Ân Duy" w:date="2024-06-19T17:46:00Z">
                <w:pPr>
                  <w:jc w:val="center"/>
                </w:pPr>
              </w:pPrChange>
            </w:pPr>
            <w:bookmarkStart w:id="4504" w:name="_Toc169714623"/>
            <w:bookmarkStart w:id="4505" w:name="_Toc171236295"/>
            <w:bookmarkStart w:id="4506" w:name="_Toc171236689"/>
            <w:bookmarkStart w:id="4507" w:name="_Toc171237089"/>
            <w:bookmarkStart w:id="4508" w:name="_Toc171237483"/>
            <w:bookmarkEnd w:id="4504"/>
            <w:bookmarkEnd w:id="4505"/>
            <w:bookmarkEnd w:id="4506"/>
            <w:bookmarkEnd w:id="4507"/>
            <w:bookmarkEnd w:id="4508"/>
          </w:p>
        </w:tc>
        <w:tc>
          <w:tcPr>
            <w:tcW w:w="1231"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08D6BB95" w14:textId="71D4E7B1" w:rsidR="00120AC4" w:rsidRPr="00591738" w:rsidDel="00591738" w:rsidRDefault="00120AC4">
            <w:pPr>
              <w:pStyle w:val="u3"/>
              <w:numPr>
                <w:ilvl w:val="0"/>
                <w:numId w:val="0"/>
              </w:numPr>
              <w:rPr>
                <w:del w:id="4509" w:author="Ân Duy" w:date="2024-06-19T17:45:00Z"/>
                <w:sz w:val="24"/>
                <w:szCs w:val="24"/>
                <w:rPrChange w:id="4510" w:author="Ân Duy" w:date="2024-06-19T17:44:00Z">
                  <w:rPr>
                    <w:del w:id="4511" w:author="Ân Duy" w:date="2024-06-19T17:45:00Z"/>
                    <w:sz w:val="26"/>
                    <w:szCs w:val="26"/>
                  </w:rPr>
                </w:rPrChange>
              </w:rPr>
              <w:pPrChange w:id="4512" w:author="Ân Duy" w:date="2024-06-19T17:46:00Z">
                <w:pPr>
                  <w:pStyle w:val="ThngthngWeb"/>
                  <w:spacing w:before="0" w:beforeAutospacing="0" w:after="0" w:afterAutospacing="0"/>
                  <w:jc w:val="center"/>
                </w:pPr>
              </w:pPrChange>
            </w:pPr>
            <w:del w:id="4513" w:author="Ân Duy" w:date="2024-06-19T17:45:00Z">
              <w:r w:rsidRPr="00591738" w:rsidDel="00591738">
                <w:rPr>
                  <w:sz w:val="24"/>
                  <w:szCs w:val="24"/>
                  <w:rPrChange w:id="4514" w:author="Ân Duy" w:date="2024-06-19T17:44:00Z">
                    <w:rPr>
                      <w:sz w:val="26"/>
                      <w:szCs w:val="26"/>
                    </w:rPr>
                  </w:rPrChange>
                </w:rPr>
                <w:delText>Không</w:delText>
              </w:r>
              <w:bookmarkStart w:id="4515" w:name="_Toc169714624"/>
              <w:bookmarkStart w:id="4516" w:name="_Toc171236296"/>
              <w:bookmarkStart w:id="4517" w:name="_Toc171236690"/>
              <w:bookmarkStart w:id="4518" w:name="_Toc171237090"/>
              <w:bookmarkStart w:id="4519" w:name="_Toc171237484"/>
              <w:bookmarkEnd w:id="4515"/>
              <w:bookmarkEnd w:id="4516"/>
              <w:bookmarkEnd w:id="4517"/>
              <w:bookmarkEnd w:id="4518"/>
              <w:bookmarkEnd w:id="4519"/>
            </w:del>
          </w:p>
        </w:tc>
        <w:tc>
          <w:tcPr>
            <w:tcW w:w="1021" w:type="dxa"/>
            <w:tcBorders>
              <w:top w:val="single" w:sz="8" w:space="0" w:color="000000"/>
              <w:left w:val="single" w:sz="8" w:space="0" w:color="000000"/>
              <w:bottom w:val="single" w:sz="8" w:space="0" w:color="000000"/>
              <w:right w:val="single" w:sz="8" w:space="0" w:color="000000"/>
            </w:tcBorders>
            <w:shd w:val="clear" w:color="auto" w:fill="F6F6EF"/>
          </w:tcPr>
          <w:p w14:paraId="30E6F88E" w14:textId="0FC96585" w:rsidR="00120AC4" w:rsidRPr="00591738" w:rsidDel="00591738" w:rsidRDefault="00120AC4">
            <w:pPr>
              <w:pStyle w:val="u3"/>
              <w:numPr>
                <w:ilvl w:val="0"/>
                <w:numId w:val="0"/>
              </w:numPr>
              <w:rPr>
                <w:del w:id="4520" w:author="Ân Duy" w:date="2024-06-19T17:45:00Z"/>
                <w:sz w:val="24"/>
                <w:szCs w:val="24"/>
                <w:rPrChange w:id="4521" w:author="Ân Duy" w:date="2024-06-19T17:44:00Z">
                  <w:rPr>
                    <w:del w:id="4522" w:author="Ân Duy" w:date="2024-06-19T17:45:00Z"/>
                    <w:sz w:val="26"/>
                    <w:szCs w:val="26"/>
                  </w:rPr>
                </w:rPrChange>
              </w:rPr>
              <w:pPrChange w:id="4523" w:author="Ân Duy" w:date="2024-06-19T17:46:00Z">
                <w:pPr>
                  <w:pStyle w:val="ThngthngWeb"/>
                  <w:spacing w:before="0" w:beforeAutospacing="0" w:after="0" w:afterAutospacing="0"/>
                  <w:jc w:val="center"/>
                </w:pPr>
              </w:pPrChange>
            </w:pPr>
            <w:bookmarkStart w:id="4524" w:name="_Toc169714625"/>
            <w:bookmarkStart w:id="4525" w:name="_Toc171236297"/>
            <w:bookmarkStart w:id="4526" w:name="_Toc171236691"/>
            <w:bookmarkStart w:id="4527" w:name="_Toc171237091"/>
            <w:bookmarkStart w:id="4528" w:name="_Toc171237485"/>
            <w:bookmarkEnd w:id="4524"/>
            <w:bookmarkEnd w:id="4525"/>
            <w:bookmarkEnd w:id="4526"/>
            <w:bookmarkEnd w:id="4527"/>
            <w:bookmarkEnd w:id="4528"/>
          </w:p>
        </w:tc>
        <w:bookmarkStart w:id="4529" w:name="_Toc169714626"/>
        <w:bookmarkStart w:id="4530" w:name="_Toc171236298"/>
        <w:bookmarkStart w:id="4531" w:name="_Toc171236692"/>
        <w:bookmarkStart w:id="4532" w:name="_Toc171237092"/>
        <w:bookmarkStart w:id="4533" w:name="_Toc171237486"/>
        <w:bookmarkEnd w:id="4529"/>
        <w:bookmarkEnd w:id="4530"/>
        <w:bookmarkEnd w:id="4531"/>
        <w:bookmarkEnd w:id="4532"/>
        <w:bookmarkEnd w:id="4533"/>
      </w:tr>
      <w:tr w:rsidR="00120AC4" w:rsidRPr="005E637B" w:rsidDel="00591738" w14:paraId="51DC1BE1" w14:textId="7EB6F3AD" w:rsidTr="00EC5F44">
        <w:trPr>
          <w:trHeight w:val="20"/>
          <w:del w:id="4534" w:author="Ân Duy" w:date="2024-06-19T17:45:00Z"/>
        </w:trPr>
        <w:tc>
          <w:tcPr>
            <w:tcW w:w="58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77085CBA" w14:textId="7DB08490" w:rsidR="00120AC4" w:rsidRPr="00591738" w:rsidDel="00591738" w:rsidRDefault="00120AC4">
            <w:pPr>
              <w:pStyle w:val="u3"/>
              <w:numPr>
                <w:ilvl w:val="0"/>
                <w:numId w:val="0"/>
              </w:numPr>
              <w:rPr>
                <w:del w:id="4535" w:author="Ân Duy" w:date="2024-06-19T17:45:00Z"/>
                <w:kern w:val="24"/>
                <w:sz w:val="24"/>
                <w:szCs w:val="24"/>
                <w:rPrChange w:id="4536" w:author="Ân Duy" w:date="2024-06-19T17:44:00Z">
                  <w:rPr>
                    <w:del w:id="4537" w:author="Ân Duy" w:date="2024-06-19T17:45:00Z"/>
                    <w:kern w:val="24"/>
                    <w:sz w:val="26"/>
                    <w:szCs w:val="26"/>
                  </w:rPr>
                </w:rPrChange>
              </w:rPr>
              <w:pPrChange w:id="4538" w:author="Ân Duy" w:date="2024-06-19T17:46:00Z">
                <w:pPr>
                  <w:pStyle w:val="ThngthngWeb"/>
                  <w:spacing w:before="0" w:beforeAutospacing="0" w:after="0" w:afterAutospacing="0"/>
                  <w:jc w:val="center"/>
                </w:pPr>
              </w:pPrChange>
            </w:pPr>
            <w:del w:id="4539" w:author="Ân Duy" w:date="2024-06-19T17:45:00Z">
              <w:r w:rsidRPr="00591738" w:rsidDel="00591738">
                <w:rPr>
                  <w:kern w:val="24"/>
                  <w:sz w:val="24"/>
                  <w:szCs w:val="24"/>
                  <w:rPrChange w:id="4540" w:author="Ân Duy" w:date="2024-06-19T17:44:00Z">
                    <w:rPr>
                      <w:kern w:val="24"/>
                      <w:sz w:val="26"/>
                      <w:szCs w:val="26"/>
                    </w:rPr>
                  </w:rPrChange>
                </w:rPr>
                <w:delText>6</w:delText>
              </w:r>
              <w:bookmarkStart w:id="4541" w:name="_Toc169714627"/>
              <w:bookmarkStart w:id="4542" w:name="_Toc171236299"/>
              <w:bookmarkStart w:id="4543" w:name="_Toc171236693"/>
              <w:bookmarkStart w:id="4544" w:name="_Toc171237093"/>
              <w:bookmarkStart w:id="4545" w:name="_Toc171237487"/>
              <w:bookmarkEnd w:id="4541"/>
              <w:bookmarkEnd w:id="4542"/>
              <w:bookmarkEnd w:id="4543"/>
              <w:bookmarkEnd w:id="4544"/>
              <w:bookmarkEnd w:id="4545"/>
            </w:del>
          </w:p>
        </w:tc>
        <w:tc>
          <w:tcPr>
            <w:tcW w:w="2064"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16DA49E7" w14:textId="1799CBC6" w:rsidR="00120AC4" w:rsidRPr="00591738" w:rsidDel="00591738" w:rsidRDefault="00120AC4">
            <w:pPr>
              <w:pStyle w:val="u3"/>
              <w:numPr>
                <w:ilvl w:val="0"/>
                <w:numId w:val="0"/>
              </w:numPr>
              <w:rPr>
                <w:del w:id="4546" w:author="Ân Duy" w:date="2024-06-19T17:45:00Z"/>
                <w:sz w:val="24"/>
                <w:szCs w:val="24"/>
                <w:rPrChange w:id="4547" w:author="Ân Duy" w:date="2024-06-19T17:44:00Z">
                  <w:rPr>
                    <w:del w:id="4548" w:author="Ân Duy" w:date="2024-06-19T17:45:00Z"/>
                    <w:sz w:val="26"/>
                    <w:szCs w:val="26"/>
                  </w:rPr>
                </w:rPrChange>
              </w:rPr>
              <w:pPrChange w:id="4549" w:author="Ân Duy" w:date="2024-06-19T17:46:00Z">
                <w:pPr>
                  <w:pStyle w:val="ThngthngWeb"/>
                  <w:spacing w:before="0" w:beforeAutospacing="0" w:after="0" w:afterAutospacing="0"/>
                  <w:jc w:val="center"/>
                </w:pPr>
              </w:pPrChange>
            </w:pPr>
            <w:del w:id="4550" w:author="Ân Duy" w:date="2024-06-19T17:45:00Z">
              <w:r w:rsidRPr="00591738" w:rsidDel="00591738">
                <w:rPr>
                  <w:color w:val="000000"/>
                  <w:sz w:val="24"/>
                  <w:szCs w:val="24"/>
                  <w:lang w:val="vi-VN"/>
                  <w:rPrChange w:id="4551" w:author="Ân Duy" w:date="2024-06-19T17:44:00Z">
                    <w:rPr>
                      <w:color w:val="000000"/>
                      <w:sz w:val="26"/>
                      <w:szCs w:val="26"/>
                      <w:lang w:val="vi-VN"/>
                    </w:rPr>
                  </w:rPrChange>
                </w:rPr>
                <w:delText>NgayNhapKho</w:delText>
              </w:r>
              <w:bookmarkStart w:id="4552" w:name="_Toc169714628"/>
              <w:bookmarkStart w:id="4553" w:name="_Toc171236300"/>
              <w:bookmarkStart w:id="4554" w:name="_Toc171236694"/>
              <w:bookmarkStart w:id="4555" w:name="_Toc171237094"/>
              <w:bookmarkStart w:id="4556" w:name="_Toc171237488"/>
              <w:bookmarkEnd w:id="4552"/>
              <w:bookmarkEnd w:id="4553"/>
              <w:bookmarkEnd w:id="4554"/>
              <w:bookmarkEnd w:id="4555"/>
              <w:bookmarkEnd w:id="4556"/>
            </w:del>
          </w:p>
        </w:tc>
        <w:tc>
          <w:tcPr>
            <w:tcW w:w="1356"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4F51DFFC" w14:textId="4A48D851" w:rsidR="00120AC4" w:rsidRPr="00591738" w:rsidDel="00591738" w:rsidRDefault="00120AC4">
            <w:pPr>
              <w:pStyle w:val="u3"/>
              <w:numPr>
                <w:ilvl w:val="0"/>
                <w:numId w:val="0"/>
              </w:numPr>
              <w:rPr>
                <w:del w:id="4557" w:author="Ân Duy" w:date="2024-06-19T17:45:00Z"/>
                <w:sz w:val="24"/>
                <w:szCs w:val="24"/>
                <w:rPrChange w:id="4558" w:author="Ân Duy" w:date="2024-06-19T17:44:00Z">
                  <w:rPr>
                    <w:del w:id="4559" w:author="Ân Duy" w:date="2024-06-19T17:45:00Z"/>
                    <w:rFonts w:ascii="Times New Roman" w:hAnsi="Times New Roman" w:cs="Times New Roman"/>
                    <w:sz w:val="26"/>
                    <w:szCs w:val="26"/>
                  </w:rPr>
                </w:rPrChange>
              </w:rPr>
              <w:pPrChange w:id="4560" w:author="Ân Duy" w:date="2024-06-19T17:46:00Z">
                <w:pPr>
                  <w:jc w:val="center"/>
                </w:pPr>
              </w:pPrChange>
            </w:pPr>
            <w:del w:id="4561" w:author="Ân Duy" w:date="2024-06-19T17:45:00Z">
              <w:r w:rsidRPr="00591738" w:rsidDel="00591738">
                <w:rPr>
                  <w:sz w:val="24"/>
                  <w:szCs w:val="24"/>
                  <w:rPrChange w:id="4562" w:author="Ân Duy" w:date="2024-06-19T17:44:00Z">
                    <w:rPr>
                      <w:rFonts w:ascii="Times New Roman" w:hAnsi="Times New Roman" w:cs="Times New Roman"/>
                      <w:sz w:val="26"/>
                      <w:szCs w:val="26"/>
                    </w:rPr>
                  </w:rPrChange>
                </w:rPr>
                <w:delText>Date</w:delText>
              </w:r>
              <w:bookmarkStart w:id="4563" w:name="_Toc169714629"/>
              <w:bookmarkStart w:id="4564" w:name="_Toc171236301"/>
              <w:bookmarkStart w:id="4565" w:name="_Toc171236695"/>
              <w:bookmarkStart w:id="4566" w:name="_Toc171237095"/>
              <w:bookmarkStart w:id="4567" w:name="_Toc171237489"/>
              <w:bookmarkEnd w:id="4563"/>
              <w:bookmarkEnd w:id="4564"/>
              <w:bookmarkEnd w:id="4565"/>
              <w:bookmarkEnd w:id="4566"/>
              <w:bookmarkEnd w:id="4567"/>
            </w:del>
          </w:p>
        </w:tc>
        <w:tc>
          <w:tcPr>
            <w:tcW w:w="802"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130AA1D0" w14:textId="679F75B7" w:rsidR="00120AC4" w:rsidRPr="00591738" w:rsidDel="00591738" w:rsidRDefault="00120AC4">
            <w:pPr>
              <w:pStyle w:val="u3"/>
              <w:numPr>
                <w:ilvl w:val="0"/>
                <w:numId w:val="0"/>
              </w:numPr>
              <w:rPr>
                <w:del w:id="4568" w:author="Ân Duy" w:date="2024-06-19T17:45:00Z"/>
                <w:sz w:val="24"/>
                <w:szCs w:val="24"/>
                <w:rPrChange w:id="4569" w:author="Ân Duy" w:date="2024-06-19T17:44:00Z">
                  <w:rPr>
                    <w:del w:id="4570" w:author="Ân Duy" w:date="2024-06-19T17:45:00Z"/>
                    <w:rFonts w:ascii="Times New Roman" w:hAnsi="Times New Roman" w:cs="Times New Roman"/>
                    <w:sz w:val="26"/>
                    <w:szCs w:val="26"/>
                  </w:rPr>
                </w:rPrChange>
              </w:rPr>
              <w:pPrChange w:id="4571" w:author="Ân Duy" w:date="2024-06-19T17:46:00Z">
                <w:pPr>
                  <w:jc w:val="center"/>
                </w:pPr>
              </w:pPrChange>
            </w:pPr>
            <w:bookmarkStart w:id="4572" w:name="_Toc169714630"/>
            <w:bookmarkStart w:id="4573" w:name="_Toc171236302"/>
            <w:bookmarkStart w:id="4574" w:name="_Toc171236696"/>
            <w:bookmarkStart w:id="4575" w:name="_Toc171237096"/>
            <w:bookmarkStart w:id="4576" w:name="_Toc171237490"/>
            <w:bookmarkEnd w:id="4572"/>
            <w:bookmarkEnd w:id="4573"/>
            <w:bookmarkEnd w:id="4574"/>
            <w:bookmarkEnd w:id="4575"/>
            <w:bookmarkEnd w:id="4576"/>
          </w:p>
        </w:tc>
        <w:tc>
          <w:tcPr>
            <w:tcW w:w="92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19EE652F" w14:textId="566FC6E8" w:rsidR="00120AC4" w:rsidRPr="00591738" w:rsidDel="00591738" w:rsidRDefault="00120AC4">
            <w:pPr>
              <w:pStyle w:val="u3"/>
              <w:numPr>
                <w:ilvl w:val="0"/>
                <w:numId w:val="0"/>
              </w:numPr>
              <w:rPr>
                <w:del w:id="4577" w:author="Ân Duy" w:date="2024-06-19T17:45:00Z"/>
                <w:sz w:val="24"/>
                <w:szCs w:val="24"/>
                <w:rPrChange w:id="4578" w:author="Ân Duy" w:date="2024-06-19T17:44:00Z">
                  <w:rPr>
                    <w:del w:id="4579" w:author="Ân Duy" w:date="2024-06-19T17:45:00Z"/>
                    <w:rFonts w:ascii="Times New Roman" w:hAnsi="Times New Roman" w:cs="Times New Roman"/>
                    <w:sz w:val="26"/>
                    <w:szCs w:val="26"/>
                  </w:rPr>
                </w:rPrChange>
              </w:rPr>
              <w:pPrChange w:id="4580" w:author="Ân Duy" w:date="2024-06-19T17:46:00Z">
                <w:pPr>
                  <w:jc w:val="center"/>
                </w:pPr>
              </w:pPrChange>
            </w:pPr>
            <w:del w:id="4581" w:author="Ân Duy" w:date="2024-06-19T17:45:00Z">
              <w:r w:rsidRPr="00591738" w:rsidDel="00591738">
                <w:rPr>
                  <w:b/>
                  <w:bCs/>
                  <w:kern w:val="24"/>
                  <w:sz w:val="24"/>
                  <w:szCs w:val="24"/>
                  <w:rPrChange w:id="4582" w:author="Ân Duy" w:date="2024-06-19T17:44:00Z">
                    <w:rPr>
                      <w:rFonts w:ascii="Times New Roman" w:hAnsi="Times New Roman" w:cs="Times New Roman"/>
                      <w:b/>
                      <w:bCs/>
                      <w:kern w:val="24"/>
                      <w:sz w:val="26"/>
                      <w:szCs w:val="26"/>
                    </w:rPr>
                  </w:rPrChange>
                </w:rPr>
                <w:delText>Có</w:delText>
              </w:r>
              <w:bookmarkStart w:id="4583" w:name="_Toc169714631"/>
              <w:bookmarkStart w:id="4584" w:name="_Toc171236303"/>
              <w:bookmarkStart w:id="4585" w:name="_Toc171236697"/>
              <w:bookmarkStart w:id="4586" w:name="_Toc171237097"/>
              <w:bookmarkStart w:id="4587" w:name="_Toc171237491"/>
              <w:bookmarkEnd w:id="4583"/>
              <w:bookmarkEnd w:id="4584"/>
              <w:bookmarkEnd w:id="4585"/>
              <w:bookmarkEnd w:id="4586"/>
              <w:bookmarkEnd w:id="4587"/>
            </w:del>
          </w:p>
        </w:tc>
        <w:tc>
          <w:tcPr>
            <w:tcW w:w="1726"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69AC6D86" w14:textId="192E83BB" w:rsidR="00120AC4" w:rsidRPr="00591738" w:rsidDel="00591738" w:rsidRDefault="00120AC4">
            <w:pPr>
              <w:pStyle w:val="u3"/>
              <w:numPr>
                <w:ilvl w:val="0"/>
                <w:numId w:val="0"/>
              </w:numPr>
              <w:rPr>
                <w:del w:id="4588" w:author="Ân Duy" w:date="2024-06-19T17:45:00Z"/>
                <w:sz w:val="24"/>
                <w:szCs w:val="24"/>
                <w:rPrChange w:id="4589" w:author="Ân Duy" w:date="2024-06-19T17:44:00Z">
                  <w:rPr>
                    <w:del w:id="4590" w:author="Ân Duy" w:date="2024-06-19T17:45:00Z"/>
                    <w:rFonts w:ascii="Times New Roman" w:hAnsi="Times New Roman" w:cs="Times New Roman"/>
                    <w:sz w:val="26"/>
                    <w:szCs w:val="26"/>
                  </w:rPr>
                </w:rPrChange>
              </w:rPr>
              <w:pPrChange w:id="4591" w:author="Ân Duy" w:date="2024-06-19T17:46:00Z">
                <w:pPr>
                  <w:jc w:val="center"/>
                </w:pPr>
              </w:pPrChange>
            </w:pPr>
            <w:bookmarkStart w:id="4592" w:name="_Toc169714632"/>
            <w:bookmarkStart w:id="4593" w:name="_Toc171236304"/>
            <w:bookmarkStart w:id="4594" w:name="_Toc171236698"/>
            <w:bookmarkStart w:id="4595" w:name="_Toc171237098"/>
            <w:bookmarkStart w:id="4596" w:name="_Toc171237492"/>
            <w:bookmarkEnd w:id="4592"/>
            <w:bookmarkEnd w:id="4593"/>
            <w:bookmarkEnd w:id="4594"/>
            <w:bookmarkEnd w:id="4595"/>
            <w:bookmarkEnd w:id="4596"/>
          </w:p>
        </w:tc>
        <w:tc>
          <w:tcPr>
            <w:tcW w:w="1231"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16F2A964" w14:textId="60262075" w:rsidR="00120AC4" w:rsidRPr="00591738" w:rsidDel="00591738" w:rsidRDefault="00120AC4">
            <w:pPr>
              <w:pStyle w:val="u3"/>
              <w:numPr>
                <w:ilvl w:val="0"/>
                <w:numId w:val="0"/>
              </w:numPr>
              <w:rPr>
                <w:del w:id="4597" w:author="Ân Duy" w:date="2024-06-19T17:45:00Z"/>
                <w:sz w:val="24"/>
                <w:szCs w:val="24"/>
                <w:rPrChange w:id="4598" w:author="Ân Duy" w:date="2024-06-19T17:44:00Z">
                  <w:rPr>
                    <w:del w:id="4599" w:author="Ân Duy" w:date="2024-06-19T17:45:00Z"/>
                    <w:sz w:val="26"/>
                    <w:szCs w:val="26"/>
                  </w:rPr>
                </w:rPrChange>
              </w:rPr>
              <w:pPrChange w:id="4600" w:author="Ân Duy" w:date="2024-06-19T17:46:00Z">
                <w:pPr>
                  <w:pStyle w:val="ThngthngWeb"/>
                  <w:spacing w:before="0" w:beforeAutospacing="0" w:after="0" w:afterAutospacing="0"/>
                  <w:jc w:val="center"/>
                </w:pPr>
              </w:pPrChange>
            </w:pPr>
            <w:del w:id="4601" w:author="Ân Duy" w:date="2024-06-19T17:45:00Z">
              <w:r w:rsidRPr="00591738" w:rsidDel="00591738">
                <w:rPr>
                  <w:sz w:val="24"/>
                  <w:szCs w:val="24"/>
                  <w:rPrChange w:id="4602" w:author="Ân Duy" w:date="2024-06-19T17:44:00Z">
                    <w:rPr>
                      <w:sz w:val="26"/>
                      <w:szCs w:val="26"/>
                    </w:rPr>
                  </w:rPrChange>
                </w:rPr>
                <w:delText>Không</w:delText>
              </w:r>
              <w:bookmarkStart w:id="4603" w:name="_Toc169714633"/>
              <w:bookmarkStart w:id="4604" w:name="_Toc171236305"/>
              <w:bookmarkStart w:id="4605" w:name="_Toc171236699"/>
              <w:bookmarkStart w:id="4606" w:name="_Toc171237099"/>
              <w:bookmarkStart w:id="4607" w:name="_Toc171237493"/>
              <w:bookmarkEnd w:id="4603"/>
              <w:bookmarkEnd w:id="4604"/>
              <w:bookmarkEnd w:id="4605"/>
              <w:bookmarkEnd w:id="4606"/>
              <w:bookmarkEnd w:id="4607"/>
            </w:del>
          </w:p>
        </w:tc>
        <w:tc>
          <w:tcPr>
            <w:tcW w:w="1021" w:type="dxa"/>
            <w:tcBorders>
              <w:top w:val="single" w:sz="8" w:space="0" w:color="000000"/>
              <w:left w:val="single" w:sz="8" w:space="0" w:color="000000"/>
              <w:bottom w:val="single" w:sz="8" w:space="0" w:color="000000"/>
              <w:right w:val="single" w:sz="8" w:space="0" w:color="000000"/>
            </w:tcBorders>
            <w:shd w:val="clear" w:color="auto" w:fill="F6F6EF"/>
          </w:tcPr>
          <w:p w14:paraId="76591088" w14:textId="31B8197F" w:rsidR="00120AC4" w:rsidRPr="00591738" w:rsidDel="00591738" w:rsidRDefault="00120AC4">
            <w:pPr>
              <w:pStyle w:val="u3"/>
              <w:numPr>
                <w:ilvl w:val="0"/>
                <w:numId w:val="0"/>
              </w:numPr>
              <w:rPr>
                <w:del w:id="4608" w:author="Ân Duy" w:date="2024-06-19T17:45:00Z"/>
                <w:sz w:val="24"/>
                <w:szCs w:val="24"/>
                <w:rPrChange w:id="4609" w:author="Ân Duy" w:date="2024-06-19T17:44:00Z">
                  <w:rPr>
                    <w:del w:id="4610" w:author="Ân Duy" w:date="2024-06-19T17:45:00Z"/>
                    <w:sz w:val="26"/>
                    <w:szCs w:val="26"/>
                  </w:rPr>
                </w:rPrChange>
              </w:rPr>
              <w:pPrChange w:id="4611" w:author="Ân Duy" w:date="2024-06-19T17:46:00Z">
                <w:pPr>
                  <w:pStyle w:val="ThngthngWeb"/>
                  <w:spacing w:before="0" w:beforeAutospacing="0" w:after="0" w:afterAutospacing="0"/>
                  <w:jc w:val="center"/>
                </w:pPr>
              </w:pPrChange>
            </w:pPr>
            <w:bookmarkStart w:id="4612" w:name="_Toc169714634"/>
            <w:bookmarkStart w:id="4613" w:name="_Toc171236306"/>
            <w:bookmarkStart w:id="4614" w:name="_Toc171236700"/>
            <w:bookmarkStart w:id="4615" w:name="_Toc171237100"/>
            <w:bookmarkStart w:id="4616" w:name="_Toc171237494"/>
            <w:bookmarkEnd w:id="4612"/>
            <w:bookmarkEnd w:id="4613"/>
            <w:bookmarkEnd w:id="4614"/>
            <w:bookmarkEnd w:id="4615"/>
            <w:bookmarkEnd w:id="4616"/>
          </w:p>
        </w:tc>
        <w:bookmarkStart w:id="4617" w:name="_Toc169714635"/>
        <w:bookmarkStart w:id="4618" w:name="_Toc171236307"/>
        <w:bookmarkStart w:id="4619" w:name="_Toc171236701"/>
        <w:bookmarkStart w:id="4620" w:name="_Toc171237101"/>
        <w:bookmarkStart w:id="4621" w:name="_Toc171237495"/>
        <w:bookmarkEnd w:id="4617"/>
        <w:bookmarkEnd w:id="4618"/>
        <w:bookmarkEnd w:id="4619"/>
        <w:bookmarkEnd w:id="4620"/>
        <w:bookmarkEnd w:id="4621"/>
      </w:tr>
    </w:tbl>
    <w:p w14:paraId="042664ED" w14:textId="175FB281" w:rsidR="00120AC4" w:rsidDel="00591738" w:rsidRDefault="00120AC4">
      <w:pPr>
        <w:pStyle w:val="u3"/>
        <w:numPr>
          <w:ilvl w:val="0"/>
          <w:numId w:val="0"/>
        </w:numPr>
        <w:rPr>
          <w:del w:id="4622" w:author="Ân Duy" w:date="2024-06-19T17:46:00Z"/>
        </w:rPr>
        <w:pPrChange w:id="4623" w:author="Ân Duy" w:date="2024-06-19T17:46:00Z">
          <w:pPr>
            <w:pStyle w:val="u3"/>
          </w:pPr>
        </w:pPrChange>
      </w:pPr>
      <w:del w:id="4624" w:author="Ân Duy" w:date="2024-06-19T17:45:00Z">
        <w:r w:rsidDel="00591738">
          <w:delText>Bảng Phiếu Nhập</w:delText>
        </w:r>
      </w:del>
      <w:bookmarkStart w:id="4625" w:name="_Toc169714636"/>
      <w:bookmarkStart w:id="4626" w:name="_Toc171236308"/>
      <w:bookmarkStart w:id="4627" w:name="_Toc171236702"/>
      <w:bookmarkStart w:id="4628" w:name="_Toc171237102"/>
      <w:bookmarkStart w:id="4629" w:name="_Toc171237496"/>
      <w:bookmarkEnd w:id="4625"/>
      <w:bookmarkEnd w:id="4626"/>
      <w:bookmarkEnd w:id="4627"/>
      <w:bookmarkEnd w:id="4628"/>
      <w:bookmarkEnd w:id="4629"/>
    </w:p>
    <w:tbl>
      <w:tblPr>
        <w:tblW w:w="9710" w:type="dxa"/>
        <w:tblCellMar>
          <w:left w:w="0" w:type="dxa"/>
          <w:right w:w="0" w:type="dxa"/>
        </w:tblCellMar>
        <w:tblLook w:val="0420" w:firstRow="1" w:lastRow="0" w:firstColumn="0" w:lastColumn="0" w:noHBand="0" w:noVBand="1"/>
      </w:tblPr>
      <w:tblGrid>
        <w:gridCol w:w="1114"/>
        <w:gridCol w:w="1987"/>
        <w:gridCol w:w="8"/>
        <w:gridCol w:w="1294"/>
        <w:gridCol w:w="808"/>
        <w:gridCol w:w="1011"/>
        <w:gridCol w:w="1461"/>
        <w:gridCol w:w="1157"/>
        <w:gridCol w:w="870"/>
        <w:tblGridChange w:id="4630">
          <w:tblGrid>
            <w:gridCol w:w="10"/>
            <w:gridCol w:w="625"/>
            <w:gridCol w:w="489"/>
            <w:gridCol w:w="1559"/>
            <w:gridCol w:w="428"/>
            <w:gridCol w:w="8"/>
            <w:gridCol w:w="912"/>
            <w:gridCol w:w="382"/>
            <w:gridCol w:w="426"/>
            <w:gridCol w:w="382"/>
            <w:gridCol w:w="629"/>
            <w:gridCol w:w="382"/>
            <w:gridCol w:w="1280"/>
            <w:gridCol w:w="181"/>
            <w:gridCol w:w="1032"/>
            <w:gridCol w:w="125"/>
            <w:gridCol w:w="860"/>
            <w:gridCol w:w="10"/>
          </w:tblGrid>
        </w:tblGridChange>
      </w:tblGrid>
      <w:tr w:rsidR="00120AC4" w:rsidRPr="006F6423" w:rsidDel="00591738" w14:paraId="275BB084" w14:textId="41743A59" w:rsidTr="009B0C63">
        <w:trPr>
          <w:trHeight w:val="584"/>
          <w:del w:id="4631" w:author="Ân Duy" w:date="2024-06-19T17:45:00Z"/>
        </w:trPr>
        <w:tc>
          <w:tcPr>
            <w:tcW w:w="635"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hideMark/>
          </w:tcPr>
          <w:p w14:paraId="4FFA97F0" w14:textId="0F7BAE47" w:rsidR="00120AC4" w:rsidRPr="009928BA" w:rsidDel="00591738" w:rsidRDefault="00120AC4">
            <w:pPr>
              <w:pStyle w:val="u3"/>
              <w:numPr>
                <w:ilvl w:val="0"/>
                <w:numId w:val="0"/>
              </w:numPr>
              <w:rPr>
                <w:del w:id="4632" w:author="Ân Duy" w:date="2024-06-19T17:45:00Z"/>
                <w:rFonts w:eastAsia="Times New Roman"/>
                <w:sz w:val="26"/>
                <w:szCs w:val="26"/>
              </w:rPr>
              <w:pPrChange w:id="4633" w:author="Ân Duy" w:date="2024-06-19T17:46:00Z">
                <w:pPr>
                  <w:spacing w:line="240" w:lineRule="auto"/>
                  <w:jc w:val="center"/>
                </w:pPr>
              </w:pPrChange>
            </w:pPr>
            <w:del w:id="4634" w:author="Ân Duy" w:date="2024-06-19T17:45:00Z">
              <w:r w:rsidRPr="009928BA" w:rsidDel="00591738">
                <w:rPr>
                  <w:rFonts w:eastAsia="Times New Roman"/>
                  <w:b/>
                  <w:bCs/>
                  <w:color w:val="000000" w:themeColor="text1"/>
                  <w:kern w:val="24"/>
                  <w:sz w:val="26"/>
                  <w:szCs w:val="26"/>
                </w:rPr>
                <w:delText>TT</w:delText>
              </w:r>
              <w:bookmarkStart w:id="4635" w:name="_Toc169714637"/>
              <w:bookmarkStart w:id="4636" w:name="_Toc171236309"/>
              <w:bookmarkStart w:id="4637" w:name="_Toc171236703"/>
              <w:bookmarkStart w:id="4638" w:name="_Toc171237103"/>
              <w:bookmarkStart w:id="4639" w:name="_Toc171237497"/>
              <w:bookmarkEnd w:id="4635"/>
              <w:bookmarkEnd w:id="4636"/>
              <w:bookmarkEnd w:id="4637"/>
              <w:bookmarkEnd w:id="4638"/>
              <w:bookmarkEnd w:id="4639"/>
            </w:del>
          </w:p>
        </w:tc>
        <w:tc>
          <w:tcPr>
            <w:tcW w:w="2041"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hideMark/>
          </w:tcPr>
          <w:p w14:paraId="5BA3A2BC" w14:textId="35C7E250" w:rsidR="00120AC4" w:rsidRPr="009928BA" w:rsidDel="00591738" w:rsidRDefault="00120AC4">
            <w:pPr>
              <w:pStyle w:val="u3"/>
              <w:numPr>
                <w:ilvl w:val="0"/>
                <w:numId w:val="0"/>
              </w:numPr>
              <w:rPr>
                <w:del w:id="4640" w:author="Ân Duy" w:date="2024-06-19T17:45:00Z"/>
                <w:rFonts w:eastAsia="Times New Roman"/>
                <w:sz w:val="26"/>
                <w:szCs w:val="26"/>
              </w:rPr>
              <w:pPrChange w:id="4641" w:author="Ân Duy" w:date="2024-06-19T17:46:00Z">
                <w:pPr>
                  <w:spacing w:line="240" w:lineRule="auto"/>
                  <w:jc w:val="center"/>
                </w:pPr>
              </w:pPrChange>
            </w:pPr>
            <w:del w:id="4642" w:author="Ân Duy" w:date="2024-06-19T17:45:00Z">
              <w:r w:rsidRPr="009928BA" w:rsidDel="00591738">
                <w:rPr>
                  <w:rFonts w:eastAsia="Times New Roman"/>
                  <w:b/>
                  <w:bCs/>
                  <w:color w:val="000000" w:themeColor="text1"/>
                  <w:kern w:val="24"/>
                  <w:sz w:val="26"/>
                  <w:szCs w:val="26"/>
                </w:rPr>
                <w:delText>Tên thuộc tính (Field name)</w:delText>
              </w:r>
              <w:bookmarkStart w:id="4643" w:name="_Toc169714638"/>
              <w:bookmarkStart w:id="4644" w:name="_Toc171236310"/>
              <w:bookmarkStart w:id="4645" w:name="_Toc171236704"/>
              <w:bookmarkStart w:id="4646" w:name="_Toc171237104"/>
              <w:bookmarkStart w:id="4647" w:name="_Toc171237498"/>
              <w:bookmarkEnd w:id="4643"/>
              <w:bookmarkEnd w:id="4644"/>
              <w:bookmarkEnd w:id="4645"/>
              <w:bookmarkEnd w:id="4646"/>
              <w:bookmarkEnd w:id="4647"/>
            </w:del>
          </w:p>
        </w:tc>
        <w:tc>
          <w:tcPr>
            <w:tcW w:w="1344" w:type="dxa"/>
            <w:gridSpan w:val="2"/>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hideMark/>
          </w:tcPr>
          <w:p w14:paraId="2FA6EA41" w14:textId="0C1A0739" w:rsidR="00120AC4" w:rsidRPr="009928BA" w:rsidDel="00591738" w:rsidRDefault="00120AC4">
            <w:pPr>
              <w:pStyle w:val="u3"/>
              <w:numPr>
                <w:ilvl w:val="0"/>
                <w:numId w:val="0"/>
              </w:numPr>
              <w:rPr>
                <w:del w:id="4648" w:author="Ân Duy" w:date="2024-06-19T17:45:00Z"/>
                <w:rFonts w:eastAsia="Times New Roman"/>
                <w:sz w:val="26"/>
                <w:szCs w:val="26"/>
              </w:rPr>
              <w:pPrChange w:id="4649" w:author="Ân Duy" w:date="2024-06-19T17:46:00Z">
                <w:pPr>
                  <w:spacing w:line="240" w:lineRule="auto"/>
                  <w:jc w:val="center"/>
                </w:pPr>
              </w:pPrChange>
            </w:pPr>
            <w:del w:id="4650" w:author="Ân Duy" w:date="2024-06-19T17:45:00Z">
              <w:r w:rsidRPr="009928BA" w:rsidDel="00591738">
                <w:rPr>
                  <w:rFonts w:eastAsia="Times New Roman"/>
                  <w:b/>
                  <w:bCs/>
                  <w:color w:val="000000" w:themeColor="text1"/>
                  <w:kern w:val="24"/>
                  <w:sz w:val="26"/>
                  <w:szCs w:val="26"/>
                </w:rPr>
                <w:delText>Kiểu dữ liệu</w:delText>
              </w:r>
              <w:bookmarkStart w:id="4651" w:name="_Toc169714639"/>
              <w:bookmarkStart w:id="4652" w:name="_Toc171236311"/>
              <w:bookmarkStart w:id="4653" w:name="_Toc171236705"/>
              <w:bookmarkStart w:id="4654" w:name="_Toc171237105"/>
              <w:bookmarkStart w:id="4655" w:name="_Toc171237499"/>
              <w:bookmarkEnd w:id="4651"/>
              <w:bookmarkEnd w:id="4652"/>
              <w:bookmarkEnd w:id="4653"/>
              <w:bookmarkEnd w:id="4654"/>
              <w:bookmarkEnd w:id="4655"/>
            </w:del>
          </w:p>
        </w:tc>
        <w:tc>
          <w:tcPr>
            <w:tcW w:w="808"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hideMark/>
          </w:tcPr>
          <w:p w14:paraId="31757EEE" w14:textId="0B79EC27" w:rsidR="00120AC4" w:rsidRPr="009928BA" w:rsidDel="00591738" w:rsidRDefault="00120AC4">
            <w:pPr>
              <w:pStyle w:val="u3"/>
              <w:numPr>
                <w:ilvl w:val="0"/>
                <w:numId w:val="0"/>
              </w:numPr>
              <w:rPr>
                <w:del w:id="4656" w:author="Ân Duy" w:date="2024-06-19T17:45:00Z"/>
                <w:rFonts w:eastAsia="Times New Roman"/>
                <w:sz w:val="26"/>
                <w:szCs w:val="26"/>
              </w:rPr>
              <w:pPrChange w:id="4657" w:author="Ân Duy" w:date="2024-06-19T17:46:00Z">
                <w:pPr>
                  <w:spacing w:line="240" w:lineRule="auto"/>
                  <w:jc w:val="center"/>
                </w:pPr>
              </w:pPrChange>
            </w:pPr>
            <w:del w:id="4658" w:author="Ân Duy" w:date="2024-06-19T17:45:00Z">
              <w:r w:rsidRPr="009928BA" w:rsidDel="00591738">
                <w:rPr>
                  <w:rFonts w:eastAsia="Times New Roman"/>
                  <w:b/>
                  <w:bCs/>
                  <w:color w:val="000000" w:themeColor="text1"/>
                  <w:kern w:val="24"/>
                  <w:sz w:val="26"/>
                  <w:szCs w:val="26"/>
                </w:rPr>
                <w:delText>Độ rộng</w:delText>
              </w:r>
              <w:bookmarkStart w:id="4659" w:name="_Toc169714640"/>
              <w:bookmarkStart w:id="4660" w:name="_Toc171236312"/>
              <w:bookmarkStart w:id="4661" w:name="_Toc171236706"/>
              <w:bookmarkStart w:id="4662" w:name="_Toc171237106"/>
              <w:bookmarkStart w:id="4663" w:name="_Toc171237500"/>
              <w:bookmarkEnd w:id="4659"/>
              <w:bookmarkEnd w:id="4660"/>
              <w:bookmarkEnd w:id="4661"/>
              <w:bookmarkEnd w:id="4662"/>
              <w:bookmarkEnd w:id="4663"/>
            </w:del>
          </w:p>
        </w:tc>
        <w:tc>
          <w:tcPr>
            <w:tcW w:w="1011"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hideMark/>
          </w:tcPr>
          <w:p w14:paraId="03933699" w14:textId="4BC23361" w:rsidR="00120AC4" w:rsidRPr="009928BA" w:rsidDel="00591738" w:rsidRDefault="00120AC4">
            <w:pPr>
              <w:pStyle w:val="u3"/>
              <w:numPr>
                <w:ilvl w:val="0"/>
                <w:numId w:val="0"/>
              </w:numPr>
              <w:rPr>
                <w:del w:id="4664" w:author="Ân Duy" w:date="2024-06-19T17:45:00Z"/>
                <w:rFonts w:eastAsia="Times New Roman"/>
                <w:sz w:val="26"/>
                <w:szCs w:val="26"/>
              </w:rPr>
              <w:pPrChange w:id="4665" w:author="Ân Duy" w:date="2024-06-19T17:46:00Z">
                <w:pPr>
                  <w:spacing w:line="240" w:lineRule="auto"/>
                  <w:jc w:val="center"/>
                </w:pPr>
              </w:pPrChange>
            </w:pPr>
            <w:del w:id="4666" w:author="Ân Duy" w:date="2024-06-19T17:45:00Z">
              <w:r w:rsidRPr="009928BA" w:rsidDel="00591738">
                <w:rPr>
                  <w:rFonts w:eastAsia="Times New Roman"/>
                  <w:b/>
                  <w:bCs/>
                  <w:color w:val="000000" w:themeColor="text1"/>
                  <w:kern w:val="24"/>
                  <w:sz w:val="26"/>
                  <w:szCs w:val="26"/>
                </w:rPr>
                <w:delText>Not NULL</w:delText>
              </w:r>
              <w:bookmarkStart w:id="4667" w:name="_Toc169714641"/>
              <w:bookmarkStart w:id="4668" w:name="_Toc171236313"/>
              <w:bookmarkStart w:id="4669" w:name="_Toc171236707"/>
              <w:bookmarkStart w:id="4670" w:name="_Toc171237107"/>
              <w:bookmarkStart w:id="4671" w:name="_Toc171237501"/>
              <w:bookmarkEnd w:id="4667"/>
              <w:bookmarkEnd w:id="4668"/>
              <w:bookmarkEnd w:id="4669"/>
              <w:bookmarkEnd w:id="4670"/>
              <w:bookmarkEnd w:id="4671"/>
            </w:del>
          </w:p>
        </w:tc>
        <w:tc>
          <w:tcPr>
            <w:tcW w:w="1670"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hideMark/>
          </w:tcPr>
          <w:p w14:paraId="41A23FA8" w14:textId="26AC37B5" w:rsidR="00120AC4" w:rsidRPr="009928BA" w:rsidDel="00591738" w:rsidRDefault="00120AC4">
            <w:pPr>
              <w:pStyle w:val="u3"/>
              <w:numPr>
                <w:ilvl w:val="0"/>
                <w:numId w:val="0"/>
              </w:numPr>
              <w:rPr>
                <w:del w:id="4672" w:author="Ân Duy" w:date="2024-06-19T17:45:00Z"/>
                <w:rFonts w:eastAsia="Times New Roman"/>
                <w:sz w:val="26"/>
                <w:szCs w:val="26"/>
              </w:rPr>
              <w:pPrChange w:id="4673" w:author="Ân Duy" w:date="2024-06-19T17:46:00Z">
                <w:pPr>
                  <w:spacing w:line="240" w:lineRule="auto"/>
                  <w:jc w:val="center"/>
                </w:pPr>
              </w:pPrChange>
            </w:pPr>
            <w:del w:id="4674" w:author="Ân Duy" w:date="2024-06-19T17:45:00Z">
              <w:r w:rsidRPr="009928BA" w:rsidDel="00591738">
                <w:rPr>
                  <w:rFonts w:eastAsia="Times New Roman"/>
                  <w:b/>
                  <w:bCs/>
                  <w:color w:val="000000" w:themeColor="text1"/>
                  <w:kern w:val="24"/>
                  <w:sz w:val="26"/>
                  <w:szCs w:val="26"/>
                </w:rPr>
                <w:delText>Ràng buộc / Miền giá trị</w:delText>
              </w:r>
              <w:bookmarkStart w:id="4675" w:name="_Toc169714642"/>
              <w:bookmarkStart w:id="4676" w:name="_Toc171236314"/>
              <w:bookmarkStart w:id="4677" w:name="_Toc171236708"/>
              <w:bookmarkStart w:id="4678" w:name="_Toc171237108"/>
              <w:bookmarkStart w:id="4679" w:name="_Toc171237502"/>
              <w:bookmarkEnd w:id="4675"/>
              <w:bookmarkEnd w:id="4676"/>
              <w:bookmarkEnd w:id="4677"/>
              <w:bookmarkEnd w:id="4678"/>
              <w:bookmarkEnd w:id="4679"/>
            </w:del>
          </w:p>
        </w:tc>
        <w:tc>
          <w:tcPr>
            <w:tcW w:w="1212"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hideMark/>
          </w:tcPr>
          <w:p w14:paraId="0870F317" w14:textId="6EF624FB" w:rsidR="00120AC4" w:rsidRPr="009928BA" w:rsidDel="00591738" w:rsidRDefault="00120AC4">
            <w:pPr>
              <w:pStyle w:val="u3"/>
              <w:numPr>
                <w:ilvl w:val="0"/>
                <w:numId w:val="0"/>
              </w:numPr>
              <w:rPr>
                <w:del w:id="4680" w:author="Ân Duy" w:date="2024-06-19T17:45:00Z"/>
                <w:rFonts w:eastAsia="Times New Roman"/>
                <w:sz w:val="26"/>
                <w:szCs w:val="26"/>
              </w:rPr>
              <w:pPrChange w:id="4681" w:author="Ân Duy" w:date="2024-06-19T17:46:00Z">
                <w:pPr>
                  <w:spacing w:line="240" w:lineRule="auto"/>
                  <w:jc w:val="center"/>
                </w:pPr>
              </w:pPrChange>
            </w:pPr>
            <w:del w:id="4682" w:author="Ân Duy" w:date="2024-06-19T17:45:00Z">
              <w:r w:rsidRPr="009928BA" w:rsidDel="00591738">
                <w:rPr>
                  <w:rFonts w:eastAsia="Times New Roman"/>
                  <w:b/>
                  <w:bCs/>
                  <w:color w:val="000000" w:themeColor="text1"/>
                  <w:kern w:val="24"/>
                  <w:sz w:val="26"/>
                  <w:szCs w:val="26"/>
                </w:rPr>
                <w:delText>Mã hóa</w:delText>
              </w:r>
              <w:bookmarkStart w:id="4683" w:name="_Toc169714643"/>
              <w:bookmarkStart w:id="4684" w:name="_Toc171236315"/>
              <w:bookmarkStart w:id="4685" w:name="_Toc171236709"/>
              <w:bookmarkStart w:id="4686" w:name="_Toc171237109"/>
              <w:bookmarkStart w:id="4687" w:name="_Toc171237503"/>
              <w:bookmarkEnd w:id="4683"/>
              <w:bookmarkEnd w:id="4684"/>
              <w:bookmarkEnd w:id="4685"/>
              <w:bookmarkEnd w:id="4686"/>
              <w:bookmarkEnd w:id="4687"/>
            </w:del>
          </w:p>
        </w:tc>
        <w:tc>
          <w:tcPr>
            <w:tcW w:w="989" w:type="dxa"/>
            <w:tcBorders>
              <w:top w:val="single" w:sz="8" w:space="0" w:color="000000"/>
              <w:left w:val="single" w:sz="8" w:space="0" w:color="000000"/>
              <w:bottom w:val="single" w:sz="8" w:space="0" w:color="000000"/>
              <w:right w:val="single" w:sz="8" w:space="0" w:color="000000"/>
            </w:tcBorders>
            <w:shd w:val="clear" w:color="auto" w:fill="CCCC99"/>
          </w:tcPr>
          <w:p w14:paraId="702A71C6" w14:textId="2F8CA3CA" w:rsidR="00120AC4" w:rsidRPr="009928BA" w:rsidDel="00591738" w:rsidRDefault="00120AC4">
            <w:pPr>
              <w:pStyle w:val="u3"/>
              <w:numPr>
                <w:ilvl w:val="0"/>
                <w:numId w:val="0"/>
              </w:numPr>
              <w:rPr>
                <w:del w:id="4688" w:author="Ân Duy" w:date="2024-06-19T17:45:00Z"/>
                <w:rFonts w:eastAsia="Times New Roman"/>
                <w:b/>
                <w:bCs/>
                <w:color w:val="000000" w:themeColor="text1"/>
                <w:kern w:val="24"/>
                <w:sz w:val="26"/>
                <w:szCs w:val="26"/>
              </w:rPr>
              <w:pPrChange w:id="4689" w:author="Ân Duy" w:date="2024-06-19T17:46:00Z">
                <w:pPr>
                  <w:spacing w:line="240" w:lineRule="auto"/>
                  <w:jc w:val="center"/>
                </w:pPr>
              </w:pPrChange>
            </w:pPr>
            <w:del w:id="4690" w:author="Ân Duy" w:date="2024-06-19T17:45:00Z">
              <w:r w:rsidRPr="009928BA" w:rsidDel="00591738">
                <w:rPr>
                  <w:rFonts w:eastAsia="Times New Roman"/>
                  <w:b/>
                  <w:bCs/>
                  <w:color w:val="000000" w:themeColor="text1"/>
                  <w:kern w:val="24"/>
                  <w:sz w:val="26"/>
                  <w:szCs w:val="26"/>
                </w:rPr>
                <w:delText>Diễn giải</w:delText>
              </w:r>
              <w:bookmarkStart w:id="4691" w:name="_Toc169714644"/>
              <w:bookmarkStart w:id="4692" w:name="_Toc171236316"/>
              <w:bookmarkStart w:id="4693" w:name="_Toc171236710"/>
              <w:bookmarkStart w:id="4694" w:name="_Toc171237110"/>
              <w:bookmarkStart w:id="4695" w:name="_Toc171237504"/>
              <w:bookmarkEnd w:id="4691"/>
              <w:bookmarkEnd w:id="4692"/>
              <w:bookmarkEnd w:id="4693"/>
              <w:bookmarkEnd w:id="4694"/>
              <w:bookmarkEnd w:id="4695"/>
            </w:del>
          </w:p>
        </w:tc>
        <w:bookmarkStart w:id="4696" w:name="_Toc169714645"/>
        <w:bookmarkStart w:id="4697" w:name="_Toc171236317"/>
        <w:bookmarkStart w:id="4698" w:name="_Toc171236711"/>
        <w:bookmarkStart w:id="4699" w:name="_Toc171237111"/>
        <w:bookmarkStart w:id="4700" w:name="_Toc171237505"/>
        <w:bookmarkEnd w:id="4696"/>
        <w:bookmarkEnd w:id="4697"/>
        <w:bookmarkEnd w:id="4698"/>
        <w:bookmarkEnd w:id="4699"/>
        <w:bookmarkEnd w:id="4700"/>
      </w:tr>
      <w:tr w:rsidR="00120AC4" w:rsidRPr="005E637B" w:rsidDel="00591738" w14:paraId="200D0F9C" w14:textId="5745E052" w:rsidTr="009B0C63">
        <w:tblPrEx>
          <w:tblW w:w="9710" w:type="dxa"/>
          <w:tblCellMar>
            <w:left w:w="0" w:type="dxa"/>
            <w:right w:w="0" w:type="dxa"/>
          </w:tblCellMar>
          <w:tblLook w:val="0420" w:firstRow="1" w:lastRow="0" w:firstColumn="0" w:lastColumn="0" w:noHBand="0" w:noVBand="1"/>
          <w:tblPrExChange w:id="4701" w:author="Ân Duy" w:date="2024-06-17T08:15:00Z">
            <w:tblPrEx>
              <w:tblW w:w="9710" w:type="dxa"/>
              <w:tblCellMar>
                <w:left w:w="0" w:type="dxa"/>
                <w:right w:w="0" w:type="dxa"/>
              </w:tblCellMar>
              <w:tblLook w:val="0420" w:firstRow="1" w:lastRow="0" w:firstColumn="0" w:lastColumn="0" w:noHBand="0" w:noVBand="1"/>
            </w:tblPrEx>
          </w:tblPrExChange>
        </w:tblPrEx>
        <w:trPr>
          <w:trHeight w:val="475"/>
          <w:del w:id="4702" w:author="Ân Duy" w:date="2024-06-19T17:45:00Z"/>
          <w:trPrChange w:id="4703" w:author="Ân Duy" w:date="2024-06-17T08:15:00Z">
            <w:trPr>
              <w:gridAfter w:val="0"/>
              <w:trHeight w:val="20"/>
            </w:trPr>
          </w:trPrChange>
        </w:trPr>
        <w:tc>
          <w:tcPr>
            <w:tcW w:w="635" w:type="dxa"/>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hideMark/>
            <w:tcPrChange w:id="4704" w:author="Ân Duy" w:date="2024-06-17T08:15:00Z">
              <w:tcPr>
                <w:tcW w:w="585" w:type="dxa"/>
                <w:gridSpan w:val="2"/>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hideMark/>
              </w:tcPr>
            </w:tcPrChange>
          </w:tcPr>
          <w:p w14:paraId="038F8DE6" w14:textId="5109754D" w:rsidR="00120AC4" w:rsidRPr="00591738" w:rsidDel="00591738" w:rsidRDefault="00120AC4">
            <w:pPr>
              <w:pStyle w:val="u3"/>
              <w:numPr>
                <w:ilvl w:val="0"/>
                <w:numId w:val="0"/>
              </w:numPr>
              <w:rPr>
                <w:del w:id="4705" w:author="Ân Duy" w:date="2024-06-19T17:45:00Z"/>
                <w:sz w:val="24"/>
                <w:szCs w:val="24"/>
                <w:rPrChange w:id="4706" w:author="Ân Duy" w:date="2024-06-19T17:44:00Z">
                  <w:rPr>
                    <w:del w:id="4707" w:author="Ân Duy" w:date="2024-06-19T17:45:00Z"/>
                    <w:sz w:val="26"/>
                    <w:szCs w:val="26"/>
                  </w:rPr>
                </w:rPrChange>
              </w:rPr>
              <w:pPrChange w:id="4708" w:author="Ân Duy" w:date="2024-06-19T17:46:00Z">
                <w:pPr>
                  <w:pStyle w:val="ThngthngWeb"/>
                  <w:spacing w:before="0" w:beforeAutospacing="0" w:after="0" w:afterAutospacing="0"/>
                  <w:jc w:val="center"/>
                </w:pPr>
              </w:pPrChange>
            </w:pPr>
            <w:del w:id="4709" w:author="Ân Duy" w:date="2024-06-19T17:45:00Z">
              <w:r w:rsidRPr="00591738" w:rsidDel="00591738">
                <w:rPr>
                  <w:b/>
                  <w:bCs/>
                  <w:kern w:val="24"/>
                  <w:sz w:val="24"/>
                  <w:szCs w:val="24"/>
                  <w:rPrChange w:id="4710" w:author="Ân Duy" w:date="2024-06-19T17:44:00Z">
                    <w:rPr>
                      <w:b/>
                      <w:bCs/>
                      <w:kern w:val="24"/>
                      <w:sz w:val="26"/>
                      <w:szCs w:val="26"/>
                    </w:rPr>
                  </w:rPrChange>
                </w:rPr>
                <w:delText>1</w:delText>
              </w:r>
              <w:bookmarkStart w:id="4711" w:name="_Toc169714646"/>
              <w:bookmarkStart w:id="4712" w:name="_Toc171236318"/>
              <w:bookmarkStart w:id="4713" w:name="_Toc171236712"/>
              <w:bookmarkStart w:id="4714" w:name="_Toc171237112"/>
              <w:bookmarkStart w:id="4715" w:name="_Toc171237506"/>
              <w:bookmarkEnd w:id="4711"/>
              <w:bookmarkEnd w:id="4712"/>
              <w:bookmarkEnd w:id="4713"/>
              <w:bookmarkEnd w:id="4714"/>
              <w:bookmarkEnd w:id="4715"/>
            </w:del>
          </w:p>
        </w:tc>
        <w:tc>
          <w:tcPr>
            <w:tcW w:w="2041" w:type="dxa"/>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hideMark/>
            <w:tcPrChange w:id="4716" w:author="Ân Duy" w:date="2024-06-17T08:15:00Z">
              <w:tcPr>
                <w:tcW w:w="2064" w:type="dxa"/>
                <w:gridSpan w:val="2"/>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hideMark/>
              </w:tcPr>
            </w:tcPrChange>
          </w:tcPr>
          <w:p w14:paraId="35437125" w14:textId="78E6ACF7" w:rsidR="00120AC4" w:rsidRPr="00591738" w:rsidDel="00591738" w:rsidRDefault="00120AC4">
            <w:pPr>
              <w:pStyle w:val="u3"/>
              <w:numPr>
                <w:ilvl w:val="0"/>
                <w:numId w:val="0"/>
              </w:numPr>
              <w:rPr>
                <w:del w:id="4717" w:author="Ân Duy" w:date="2024-06-19T17:45:00Z"/>
                <w:sz w:val="24"/>
                <w:szCs w:val="24"/>
                <w:rPrChange w:id="4718" w:author="Ân Duy" w:date="2024-06-19T17:44:00Z">
                  <w:rPr>
                    <w:del w:id="4719" w:author="Ân Duy" w:date="2024-06-19T17:45:00Z"/>
                    <w:sz w:val="26"/>
                    <w:szCs w:val="26"/>
                  </w:rPr>
                </w:rPrChange>
              </w:rPr>
              <w:pPrChange w:id="4720" w:author="Ân Duy" w:date="2024-06-19T17:46:00Z">
                <w:pPr>
                  <w:pStyle w:val="ThngthngWeb"/>
                  <w:spacing w:before="0" w:beforeAutospacing="0" w:after="0" w:afterAutospacing="0"/>
                  <w:jc w:val="center"/>
                </w:pPr>
              </w:pPrChange>
            </w:pPr>
            <w:del w:id="4721" w:author="Ân Duy" w:date="2024-06-19T17:45:00Z">
              <w:r w:rsidRPr="00591738" w:rsidDel="00591738">
                <w:rPr>
                  <w:color w:val="000000"/>
                  <w:sz w:val="24"/>
                  <w:szCs w:val="24"/>
                  <w:rPrChange w:id="4722" w:author="Ân Duy" w:date="2024-06-19T17:44:00Z">
                    <w:rPr>
                      <w:color w:val="000000"/>
                      <w:sz w:val="26"/>
                      <w:szCs w:val="26"/>
                    </w:rPr>
                  </w:rPrChange>
                </w:rPr>
                <w:delText>MaPN</w:delText>
              </w:r>
              <w:bookmarkStart w:id="4723" w:name="_Toc169714647"/>
              <w:bookmarkStart w:id="4724" w:name="_Toc171236319"/>
              <w:bookmarkStart w:id="4725" w:name="_Toc171236713"/>
              <w:bookmarkStart w:id="4726" w:name="_Toc171237113"/>
              <w:bookmarkStart w:id="4727" w:name="_Toc171237507"/>
              <w:bookmarkEnd w:id="4723"/>
              <w:bookmarkEnd w:id="4724"/>
              <w:bookmarkEnd w:id="4725"/>
              <w:bookmarkEnd w:id="4726"/>
              <w:bookmarkEnd w:id="4727"/>
            </w:del>
          </w:p>
        </w:tc>
        <w:tc>
          <w:tcPr>
            <w:tcW w:w="1344" w:type="dxa"/>
            <w:gridSpan w:val="2"/>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hideMark/>
            <w:tcPrChange w:id="4728" w:author="Ân Duy" w:date="2024-06-17T08:15:00Z">
              <w:tcPr>
                <w:tcW w:w="1356" w:type="dxa"/>
                <w:gridSpan w:val="3"/>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hideMark/>
              </w:tcPr>
            </w:tcPrChange>
          </w:tcPr>
          <w:p w14:paraId="775861F1" w14:textId="73B66A4C" w:rsidR="00120AC4" w:rsidRPr="00591738" w:rsidDel="00591738" w:rsidRDefault="00120AC4">
            <w:pPr>
              <w:pStyle w:val="u3"/>
              <w:numPr>
                <w:ilvl w:val="0"/>
                <w:numId w:val="0"/>
              </w:numPr>
              <w:rPr>
                <w:del w:id="4729" w:author="Ân Duy" w:date="2024-06-19T17:45:00Z"/>
                <w:sz w:val="24"/>
                <w:szCs w:val="24"/>
                <w:rPrChange w:id="4730" w:author="Ân Duy" w:date="2024-06-19T17:44:00Z">
                  <w:rPr>
                    <w:del w:id="4731" w:author="Ân Duy" w:date="2024-06-19T17:45:00Z"/>
                    <w:sz w:val="26"/>
                    <w:szCs w:val="26"/>
                  </w:rPr>
                </w:rPrChange>
              </w:rPr>
              <w:pPrChange w:id="4732" w:author="Ân Duy" w:date="2024-06-19T17:46:00Z">
                <w:pPr>
                  <w:pStyle w:val="ThngthngWeb"/>
                  <w:spacing w:before="0" w:beforeAutospacing="0" w:after="0" w:afterAutospacing="0"/>
                  <w:jc w:val="center"/>
                </w:pPr>
              </w:pPrChange>
            </w:pPr>
            <w:del w:id="4733" w:author="Ân Duy" w:date="2024-06-19T17:45:00Z">
              <w:r w:rsidRPr="00591738" w:rsidDel="00591738">
                <w:rPr>
                  <w:sz w:val="24"/>
                  <w:szCs w:val="24"/>
                  <w:rPrChange w:id="4734" w:author="Ân Duy" w:date="2024-06-19T17:44:00Z">
                    <w:rPr>
                      <w:sz w:val="26"/>
                      <w:szCs w:val="26"/>
                    </w:rPr>
                  </w:rPrChange>
                </w:rPr>
                <w:delText>varchar</w:delText>
              </w:r>
              <w:bookmarkStart w:id="4735" w:name="_Toc169714648"/>
              <w:bookmarkStart w:id="4736" w:name="_Toc171236320"/>
              <w:bookmarkStart w:id="4737" w:name="_Toc171236714"/>
              <w:bookmarkStart w:id="4738" w:name="_Toc171237114"/>
              <w:bookmarkStart w:id="4739" w:name="_Toc171237508"/>
              <w:bookmarkEnd w:id="4735"/>
              <w:bookmarkEnd w:id="4736"/>
              <w:bookmarkEnd w:id="4737"/>
              <w:bookmarkEnd w:id="4738"/>
              <w:bookmarkEnd w:id="4739"/>
            </w:del>
          </w:p>
        </w:tc>
        <w:tc>
          <w:tcPr>
            <w:tcW w:w="808" w:type="dxa"/>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hideMark/>
            <w:tcPrChange w:id="4740" w:author="Ân Duy" w:date="2024-06-17T08:15:00Z">
              <w:tcPr>
                <w:tcW w:w="802" w:type="dxa"/>
                <w:gridSpan w:val="2"/>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hideMark/>
              </w:tcPr>
            </w:tcPrChange>
          </w:tcPr>
          <w:p w14:paraId="14B26206" w14:textId="2C5AE3B9" w:rsidR="00120AC4" w:rsidRPr="00591738" w:rsidDel="00591738" w:rsidRDefault="00120AC4">
            <w:pPr>
              <w:pStyle w:val="u3"/>
              <w:numPr>
                <w:ilvl w:val="0"/>
                <w:numId w:val="0"/>
              </w:numPr>
              <w:rPr>
                <w:del w:id="4741" w:author="Ân Duy" w:date="2024-06-19T17:45:00Z"/>
                <w:sz w:val="24"/>
                <w:szCs w:val="24"/>
                <w:rPrChange w:id="4742" w:author="Ân Duy" w:date="2024-06-19T17:44:00Z">
                  <w:rPr>
                    <w:del w:id="4743" w:author="Ân Duy" w:date="2024-06-19T17:45:00Z"/>
                    <w:sz w:val="26"/>
                    <w:szCs w:val="26"/>
                  </w:rPr>
                </w:rPrChange>
              </w:rPr>
              <w:pPrChange w:id="4744" w:author="Ân Duy" w:date="2024-06-19T17:46:00Z">
                <w:pPr>
                  <w:pStyle w:val="ThngthngWeb"/>
                  <w:spacing w:before="0" w:beforeAutospacing="0" w:after="0" w:afterAutospacing="0"/>
                  <w:jc w:val="center"/>
                </w:pPr>
              </w:pPrChange>
            </w:pPr>
            <w:del w:id="4745" w:author="Ân Duy" w:date="2024-06-19T17:45:00Z">
              <w:r w:rsidRPr="00591738" w:rsidDel="00591738">
                <w:rPr>
                  <w:sz w:val="24"/>
                  <w:szCs w:val="24"/>
                  <w:rPrChange w:id="4746" w:author="Ân Duy" w:date="2024-06-19T17:44:00Z">
                    <w:rPr>
                      <w:sz w:val="26"/>
                      <w:szCs w:val="26"/>
                    </w:rPr>
                  </w:rPrChange>
                </w:rPr>
                <w:delText>10</w:delText>
              </w:r>
              <w:bookmarkStart w:id="4747" w:name="_Toc169714649"/>
              <w:bookmarkStart w:id="4748" w:name="_Toc171236321"/>
              <w:bookmarkStart w:id="4749" w:name="_Toc171236715"/>
              <w:bookmarkStart w:id="4750" w:name="_Toc171237115"/>
              <w:bookmarkStart w:id="4751" w:name="_Toc171237509"/>
              <w:bookmarkEnd w:id="4747"/>
              <w:bookmarkEnd w:id="4748"/>
              <w:bookmarkEnd w:id="4749"/>
              <w:bookmarkEnd w:id="4750"/>
              <w:bookmarkEnd w:id="4751"/>
            </w:del>
          </w:p>
        </w:tc>
        <w:tc>
          <w:tcPr>
            <w:tcW w:w="1011" w:type="dxa"/>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hideMark/>
            <w:tcPrChange w:id="4752" w:author="Ân Duy" w:date="2024-06-17T08:15:00Z">
              <w:tcPr>
                <w:tcW w:w="925" w:type="dxa"/>
                <w:gridSpan w:val="2"/>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hideMark/>
              </w:tcPr>
            </w:tcPrChange>
          </w:tcPr>
          <w:p w14:paraId="1A67433E" w14:textId="49015AFD" w:rsidR="00120AC4" w:rsidRPr="00591738" w:rsidDel="00591738" w:rsidRDefault="00120AC4">
            <w:pPr>
              <w:pStyle w:val="u3"/>
              <w:numPr>
                <w:ilvl w:val="0"/>
                <w:numId w:val="0"/>
              </w:numPr>
              <w:rPr>
                <w:del w:id="4753" w:author="Ân Duy" w:date="2024-06-19T17:45:00Z"/>
                <w:sz w:val="24"/>
                <w:szCs w:val="24"/>
                <w:rPrChange w:id="4754" w:author="Ân Duy" w:date="2024-06-19T17:44:00Z">
                  <w:rPr>
                    <w:del w:id="4755" w:author="Ân Duy" w:date="2024-06-19T17:45:00Z"/>
                    <w:sz w:val="26"/>
                    <w:szCs w:val="26"/>
                  </w:rPr>
                </w:rPrChange>
              </w:rPr>
              <w:pPrChange w:id="4756" w:author="Ân Duy" w:date="2024-06-19T17:46:00Z">
                <w:pPr>
                  <w:pStyle w:val="ThngthngWeb"/>
                  <w:spacing w:before="0" w:beforeAutospacing="0" w:after="0" w:afterAutospacing="0"/>
                  <w:jc w:val="center"/>
                </w:pPr>
              </w:pPrChange>
            </w:pPr>
            <w:del w:id="4757" w:author="Ân Duy" w:date="2024-06-19T17:45:00Z">
              <w:r w:rsidRPr="00591738" w:rsidDel="00591738">
                <w:rPr>
                  <w:b/>
                  <w:bCs/>
                  <w:kern w:val="24"/>
                  <w:sz w:val="24"/>
                  <w:szCs w:val="24"/>
                  <w:rPrChange w:id="4758" w:author="Ân Duy" w:date="2024-06-19T17:44:00Z">
                    <w:rPr>
                      <w:b/>
                      <w:bCs/>
                      <w:kern w:val="24"/>
                      <w:sz w:val="26"/>
                      <w:szCs w:val="26"/>
                    </w:rPr>
                  </w:rPrChange>
                </w:rPr>
                <w:delText>Có</w:delText>
              </w:r>
              <w:bookmarkStart w:id="4759" w:name="_Toc169714650"/>
              <w:bookmarkStart w:id="4760" w:name="_Toc171236322"/>
              <w:bookmarkStart w:id="4761" w:name="_Toc171236716"/>
              <w:bookmarkStart w:id="4762" w:name="_Toc171237116"/>
              <w:bookmarkStart w:id="4763" w:name="_Toc171237510"/>
              <w:bookmarkEnd w:id="4759"/>
              <w:bookmarkEnd w:id="4760"/>
              <w:bookmarkEnd w:id="4761"/>
              <w:bookmarkEnd w:id="4762"/>
              <w:bookmarkEnd w:id="4763"/>
            </w:del>
          </w:p>
        </w:tc>
        <w:tc>
          <w:tcPr>
            <w:tcW w:w="1670" w:type="dxa"/>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hideMark/>
            <w:tcPrChange w:id="4764" w:author="Ân Duy" w:date="2024-06-17T08:15:00Z">
              <w:tcPr>
                <w:tcW w:w="1726" w:type="dxa"/>
                <w:gridSpan w:val="2"/>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hideMark/>
              </w:tcPr>
            </w:tcPrChange>
          </w:tcPr>
          <w:p w14:paraId="068B6ACF" w14:textId="7BE605BD" w:rsidR="00120AC4" w:rsidRPr="00591738" w:rsidDel="00591738" w:rsidRDefault="00120AC4">
            <w:pPr>
              <w:pStyle w:val="u3"/>
              <w:numPr>
                <w:ilvl w:val="0"/>
                <w:numId w:val="0"/>
              </w:numPr>
              <w:rPr>
                <w:del w:id="4765" w:author="Ân Duy" w:date="2024-06-19T17:45:00Z"/>
                <w:sz w:val="24"/>
                <w:szCs w:val="24"/>
                <w:rPrChange w:id="4766" w:author="Ân Duy" w:date="2024-06-19T17:44:00Z">
                  <w:rPr>
                    <w:del w:id="4767" w:author="Ân Duy" w:date="2024-06-19T17:45:00Z"/>
                    <w:sz w:val="26"/>
                    <w:szCs w:val="26"/>
                  </w:rPr>
                </w:rPrChange>
              </w:rPr>
              <w:pPrChange w:id="4768" w:author="Ân Duy" w:date="2024-06-19T17:46:00Z">
                <w:pPr>
                  <w:pStyle w:val="ThngthngWeb"/>
                  <w:spacing w:before="0" w:beforeAutospacing="0" w:after="0" w:afterAutospacing="0"/>
                  <w:jc w:val="center"/>
                </w:pPr>
              </w:pPrChange>
            </w:pPr>
            <w:del w:id="4769" w:author="Ân Duy" w:date="2024-06-19T17:45:00Z">
              <w:r w:rsidRPr="00591738" w:rsidDel="00591738">
                <w:rPr>
                  <w:b/>
                  <w:bCs/>
                  <w:kern w:val="24"/>
                  <w:sz w:val="24"/>
                  <w:szCs w:val="24"/>
                  <w:rPrChange w:id="4770" w:author="Ân Duy" w:date="2024-06-19T17:44:00Z">
                    <w:rPr>
                      <w:b/>
                      <w:bCs/>
                      <w:kern w:val="24"/>
                      <w:sz w:val="26"/>
                      <w:szCs w:val="26"/>
                    </w:rPr>
                  </w:rPrChange>
                </w:rPr>
                <w:delText>PK</w:delText>
              </w:r>
              <w:bookmarkStart w:id="4771" w:name="_Toc169714651"/>
              <w:bookmarkStart w:id="4772" w:name="_Toc171236323"/>
              <w:bookmarkStart w:id="4773" w:name="_Toc171236717"/>
              <w:bookmarkStart w:id="4774" w:name="_Toc171237117"/>
              <w:bookmarkStart w:id="4775" w:name="_Toc171237511"/>
              <w:bookmarkEnd w:id="4771"/>
              <w:bookmarkEnd w:id="4772"/>
              <w:bookmarkEnd w:id="4773"/>
              <w:bookmarkEnd w:id="4774"/>
              <w:bookmarkEnd w:id="4775"/>
            </w:del>
          </w:p>
        </w:tc>
        <w:tc>
          <w:tcPr>
            <w:tcW w:w="1212" w:type="dxa"/>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tcPrChange w:id="4776" w:author="Ân Duy" w:date="2024-06-17T08:15:00Z">
              <w:tcPr>
                <w:tcW w:w="1231" w:type="dxa"/>
                <w:gridSpan w:val="2"/>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tcPr>
            </w:tcPrChange>
          </w:tcPr>
          <w:p w14:paraId="2D8D2D0A" w14:textId="6FF5439D" w:rsidR="00120AC4" w:rsidRPr="00591738" w:rsidDel="00591738" w:rsidRDefault="00120AC4">
            <w:pPr>
              <w:pStyle w:val="u3"/>
              <w:numPr>
                <w:ilvl w:val="0"/>
                <w:numId w:val="0"/>
              </w:numPr>
              <w:rPr>
                <w:del w:id="4777" w:author="Ân Duy" w:date="2024-06-19T17:45:00Z"/>
                <w:sz w:val="24"/>
                <w:szCs w:val="24"/>
                <w:rPrChange w:id="4778" w:author="Ân Duy" w:date="2024-06-19T17:44:00Z">
                  <w:rPr>
                    <w:del w:id="4779" w:author="Ân Duy" w:date="2024-06-19T17:45:00Z"/>
                    <w:sz w:val="26"/>
                    <w:szCs w:val="26"/>
                  </w:rPr>
                </w:rPrChange>
              </w:rPr>
              <w:pPrChange w:id="4780" w:author="Ân Duy" w:date="2024-06-19T17:46:00Z">
                <w:pPr>
                  <w:pStyle w:val="ThngthngWeb"/>
                  <w:spacing w:before="0" w:beforeAutospacing="0" w:after="0" w:afterAutospacing="0"/>
                  <w:jc w:val="center"/>
                </w:pPr>
              </w:pPrChange>
            </w:pPr>
            <w:del w:id="4781" w:author="Ân Duy" w:date="2024-06-19T17:45:00Z">
              <w:r w:rsidRPr="00591738" w:rsidDel="00591738">
                <w:rPr>
                  <w:sz w:val="24"/>
                  <w:szCs w:val="24"/>
                  <w:rPrChange w:id="4782" w:author="Ân Duy" w:date="2024-06-19T17:44:00Z">
                    <w:rPr>
                      <w:sz w:val="26"/>
                      <w:szCs w:val="26"/>
                    </w:rPr>
                  </w:rPrChange>
                </w:rPr>
                <w:delText>Không</w:delText>
              </w:r>
              <w:bookmarkStart w:id="4783" w:name="_Toc169714652"/>
              <w:bookmarkStart w:id="4784" w:name="_Toc171236324"/>
              <w:bookmarkStart w:id="4785" w:name="_Toc171236718"/>
              <w:bookmarkStart w:id="4786" w:name="_Toc171237118"/>
              <w:bookmarkStart w:id="4787" w:name="_Toc171237512"/>
              <w:bookmarkEnd w:id="4783"/>
              <w:bookmarkEnd w:id="4784"/>
              <w:bookmarkEnd w:id="4785"/>
              <w:bookmarkEnd w:id="4786"/>
              <w:bookmarkEnd w:id="4787"/>
            </w:del>
          </w:p>
        </w:tc>
        <w:tc>
          <w:tcPr>
            <w:tcW w:w="989" w:type="dxa"/>
            <w:tcBorders>
              <w:top w:val="single" w:sz="8" w:space="0" w:color="000000"/>
              <w:left w:val="single" w:sz="8" w:space="0" w:color="000000"/>
              <w:bottom w:val="single" w:sz="8" w:space="0" w:color="000000"/>
              <w:right w:val="single" w:sz="8" w:space="0" w:color="000000"/>
            </w:tcBorders>
            <w:shd w:val="clear" w:color="auto" w:fill="ECECDE"/>
            <w:tcPrChange w:id="4788" w:author="Ân Duy" w:date="2024-06-17T08:15:00Z">
              <w:tcPr>
                <w:tcW w:w="1021" w:type="dxa"/>
                <w:gridSpan w:val="2"/>
                <w:tcBorders>
                  <w:top w:val="single" w:sz="8" w:space="0" w:color="000000"/>
                  <w:left w:val="single" w:sz="8" w:space="0" w:color="000000"/>
                  <w:bottom w:val="single" w:sz="8" w:space="0" w:color="000000"/>
                  <w:right w:val="single" w:sz="8" w:space="0" w:color="000000"/>
                </w:tcBorders>
                <w:shd w:val="clear" w:color="auto" w:fill="ECECDE"/>
              </w:tcPr>
            </w:tcPrChange>
          </w:tcPr>
          <w:p w14:paraId="1C05A80F" w14:textId="2F2FC92F" w:rsidR="00120AC4" w:rsidRPr="00591738" w:rsidDel="00591738" w:rsidRDefault="00120AC4">
            <w:pPr>
              <w:pStyle w:val="u3"/>
              <w:numPr>
                <w:ilvl w:val="0"/>
                <w:numId w:val="0"/>
              </w:numPr>
              <w:rPr>
                <w:del w:id="4789" w:author="Ân Duy" w:date="2024-06-19T17:45:00Z"/>
                <w:sz w:val="24"/>
                <w:szCs w:val="24"/>
                <w:rPrChange w:id="4790" w:author="Ân Duy" w:date="2024-06-19T17:44:00Z">
                  <w:rPr>
                    <w:del w:id="4791" w:author="Ân Duy" w:date="2024-06-19T17:45:00Z"/>
                    <w:sz w:val="26"/>
                    <w:szCs w:val="26"/>
                  </w:rPr>
                </w:rPrChange>
              </w:rPr>
              <w:pPrChange w:id="4792" w:author="Ân Duy" w:date="2024-06-19T17:46:00Z">
                <w:pPr>
                  <w:pStyle w:val="ThngthngWeb"/>
                  <w:spacing w:before="0" w:beforeAutospacing="0" w:after="0" w:afterAutospacing="0"/>
                  <w:jc w:val="center"/>
                </w:pPr>
              </w:pPrChange>
            </w:pPr>
            <w:bookmarkStart w:id="4793" w:name="_Toc169714653"/>
            <w:bookmarkStart w:id="4794" w:name="_Toc171236325"/>
            <w:bookmarkStart w:id="4795" w:name="_Toc171236719"/>
            <w:bookmarkStart w:id="4796" w:name="_Toc171237119"/>
            <w:bookmarkStart w:id="4797" w:name="_Toc171237513"/>
            <w:bookmarkEnd w:id="4793"/>
            <w:bookmarkEnd w:id="4794"/>
            <w:bookmarkEnd w:id="4795"/>
            <w:bookmarkEnd w:id="4796"/>
            <w:bookmarkEnd w:id="4797"/>
          </w:p>
        </w:tc>
        <w:bookmarkStart w:id="4798" w:name="_Toc169714654"/>
        <w:bookmarkStart w:id="4799" w:name="_Toc171236326"/>
        <w:bookmarkStart w:id="4800" w:name="_Toc171236720"/>
        <w:bookmarkStart w:id="4801" w:name="_Toc171237120"/>
        <w:bookmarkStart w:id="4802" w:name="_Toc171237514"/>
        <w:bookmarkEnd w:id="4798"/>
        <w:bookmarkEnd w:id="4799"/>
        <w:bookmarkEnd w:id="4800"/>
        <w:bookmarkEnd w:id="4801"/>
        <w:bookmarkEnd w:id="4802"/>
      </w:tr>
      <w:tr w:rsidR="00120AC4" w:rsidRPr="005E637B" w:rsidDel="00591738" w14:paraId="7159059C" w14:textId="3724453D" w:rsidTr="009B0C63">
        <w:trPr>
          <w:trHeight w:val="20"/>
          <w:del w:id="4803" w:author="Ân Duy" w:date="2024-06-19T17:45:00Z"/>
        </w:trPr>
        <w:tc>
          <w:tcPr>
            <w:tcW w:w="63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hideMark/>
          </w:tcPr>
          <w:p w14:paraId="301C8414" w14:textId="6DCC0598" w:rsidR="00120AC4" w:rsidRPr="00591738" w:rsidDel="00591738" w:rsidRDefault="00120AC4">
            <w:pPr>
              <w:pStyle w:val="u3"/>
              <w:numPr>
                <w:ilvl w:val="0"/>
                <w:numId w:val="0"/>
              </w:numPr>
              <w:rPr>
                <w:del w:id="4804" w:author="Ân Duy" w:date="2024-06-19T17:45:00Z"/>
                <w:sz w:val="24"/>
                <w:szCs w:val="24"/>
                <w:rPrChange w:id="4805" w:author="Ân Duy" w:date="2024-06-19T17:44:00Z">
                  <w:rPr>
                    <w:del w:id="4806" w:author="Ân Duy" w:date="2024-06-19T17:45:00Z"/>
                    <w:sz w:val="26"/>
                    <w:szCs w:val="26"/>
                  </w:rPr>
                </w:rPrChange>
              </w:rPr>
              <w:pPrChange w:id="4807" w:author="Ân Duy" w:date="2024-06-19T17:46:00Z">
                <w:pPr>
                  <w:pStyle w:val="ThngthngWeb"/>
                  <w:spacing w:before="0" w:beforeAutospacing="0" w:after="0" w:afterAutospacing="0"/>
                  <w:jc w:val="center"/>
                </w:pPr>
              </w:pPrChange>
            </w:pPr>
            <w:del w:id="4808" w:author="Ân Duy" w:date="2024-06-19T17:45:00Z">
              <w:r w:rsidRPr="00591738" w:rsidDel="00591738">
                <w:rPr>
                  <w:kern w:val="24"/>
                  <w:sz w:val="24"/>
                  <w:szCs w:val="24"/>
                  <w:rPrChange w:id="4809" w:author="Ân Duy" w:date="2024-06-19T17:44:00Z">
                    <w:rPr>
                      <w:kern w:val="24"/>
                      <w:sz w:val="26"/>
                      <w:szCs w:val="26"/>
                    </w:rPr>
                  </w:rPrChange>
                </w:rPr>
                <w:delText>2</w:delText>
              </w:r>
              <w:bookmarkStart w:id="4810" w:name="_Toc169714655"/>
              <w:bookmarkStart w:id="4811" w:name="_Toc171236327"/>
              <w:bookmarkStart w:id="4812" w:name="_Toc171236721"/>
              <w:bookmarkStart w:id="4813" w:name="_Toc171237121"/>
              <w:bookmarkStart w:id="4814" w:name="_Toc171237515"/>
              <w:bookmarkEnd w:id="4810"/>
              <w:bookmarkEnd w:id="4811"/>
              <w:bookmarkEnd w:id="4812"/>
              <w:bookmarkEnd w:id="4813"/>
              <w:bookmarkEnd w:id="4814"/>
            </w:del>
          </w:p>
        </w:tc>
        <w:tc>
          <w:tcPr>
            <w:tcW w:w="2041"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hideMark/>
          </w:tcPr>
          <w:p w14:paraId="5103B3C7" w14:textId="5359BD81" w:rsidR="00120AC4" w:rsidRPr="00591738" w:rsidDel="00591738" w:rsidRDefault="00120AC4">
            <w:pPr>
              <w:pStyle w:val="u3"/>
              <w:numPr>
                <w:ilvl w:val="0"/>
                <w:numId w:val="0"/>
              </w:numPr>
              <w:rPr>
                <w:del w:id="4815" w:author="Ân Duy" w:date="2024-06-19T17:45:00Z"/>
                <w:sz w:val="24"/>
                <w:szCs w:val="24"/>
                <w:rPrChange w:id="4816" w:author="Ân Duy" w:date="2024-06-19T17:44:00Z">
                  <w:rPr>
                    <w:del w:id="4817" w:author="Ân Duy" w:date="2024-06-19T17:45:00Z"/>
                    <w:sz w:val="26"/>
                    <w:szCs w:val="26"/>
                  </w:rPr>
                </w:rPrChange>
              </w:rPr>
              <w:pPrChange w:id="4818" w:author="Ân Duy" w:date="2024-06-19T17:46:00Z">
                <w:pPr>
                  <w:pStyle w:val="ThngthngWeb"/>
                  <w:spacing w:before="0" w:beforeAutospacing="0" w:after="0" w:afterAutospacing="0"/>
                  <w:jc w:val="center"/>
                </w:pPr>
              </w:pPrChange>
            </w:pPr>
            <w:del w:id="4819" w:author="Ân Duy" w:date="2024-06-19T17:45:00Z">
              <w:r w:rsidRPr="00591738" w:rsidDel="00591738">
                <w:rPr>
                  <w:color w:val="000000"/>
                  <w:sz w:val="24"/>
                  <w:szCs w:val="24"/>
                  <w:lang w:val="vi-VN"/>
                  <w:rPrChange w:id="4820" w:author="Ân Duy" w:date="2024-06-19T17:44:00Z">
                    <w:rPr>
                      <w:color w:val="000000"/>
                      <w:sz w:val="26"/>
                      <w:szCs w:val="26"/>
                      <w:lang w:val="vi-VN"/>
                    </w:rPr>
                  </w:rPrChange>
                </w:rPr>
                <w:delText>TenNCC</w:delText>
              </w:r>
              <w:bookmarkStart w:id="4821" w:name="_Toc169714656"/>
              <w:bookmarkStart w:id="4822" w:name="_Toc171236328"/>
              <w:bookmarkStart w:id="4823" w:name="_Toc171236722"/>
              <w:bookmarkStart w:id="4824" w:name="_Toc171237122"/>
              <w:bookmarkStart w:id="4825" w:name="_Toc171237516"/>
              <w:bookmarkEnd w:id="4821"/>
              <w:bookmarkEnd w:id="4822"/>
              <w:bookmarkEnd w:id="4823"/>
              <w:bookmarkEnd w:id="4824"/>
              <w:bookmarkEnd w:id="4825"/>
            </w:del>
          </w:p>
        </w:tc>
        <w:tc>
          <w:tcPr>
            <w:tcW w:w="1344" w:type="dxa"/>
            <w:gridSpan w:val="2"/>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hideMark/>
          </w:tcPr>
          <w:p w14:paraId="1614C232" w14:textId="73E6EC53" w:rsidR="00120AC4" w:rsidRPr="00591738" w:rsidDel="00591738" w:rsidRDefault="00120AC4">
            <w:pPr>
              <w:pStyle w:val="u3"/>
              <w:numPr>
                <w:ilvl w:val="0"/>
                <w:numId w:val="0"/>
              </w:numPr>
              <w:rPr>
                <w:del w:id="4826" w:author="Ân Duy" w:date="2024-06-19T17:45:00Z"/>
                <w:sz w:val="24"/>
                <w:szCs w:val="24"/>
                <w:rPrChange w:id="4827" w:author="Ân Duy" w:date="2024-06-19T17:44:00Z">
                  <w:rPr>
                    <w:del w:id="4828" w:author="Ân Duy" w:date="2024-06-19T17:45:00Z"/>
                    <w:rFonts w:ascii="Times New Roman" w:hAnsi="Times New Roman" w:cs="Times New Roman"/>
                    <w:sz w:val="26"/>
                    <w:szCs w:val="26"/>
                  </w:rPr>
                </w:rPrChange>
              </w:rPr>
              <w:pPrChange w:id="4829" w:author="Ân Duy" w:date="2024-06-19T17:46:00Z">
                <w:pPr>
                  <w:jc w:val="center"/>
                </w:pPr>
              </w:pPrChange>
            </w:pPr>
            <w:del w:id="4830" w:author="Ân Duy" w:date="2024-06-19T17:45:00Z">
              <w:r w:rsidRPr="00591738" w:rsidDel="00591738">
                <w:rPr>
                  <w:sz w:val="24"/>
                  <w:szCs w:val="24"/>
                  <w:rPrChange w:id="4831" w:author="Ân Duy" w:date="2024-06-19T17:44:00Z">
                    <w:rPr>
                      <w:rFonts w:ascii="Times New Roman" w:hAnsi="Times New Roman" w:cs="Times New Roman"/>
                      <w:sz w:val="26"/>
                      <w:szCs w:val="26"/>
                    </w:rPr>
                  </w:rPrChange>
                </w:rPr>
                <w:delText>Nvarchar</w:delText>
              </w:r>
              <w:bookmarkStart w:id="4832" w:name="_Toc169714657"/>
              <w:bookmarkStart w:id="4833" w:name="_Toc171236329"/>
              <w:bookmarkStart w:id="4834" w:name="_Toc171236723"/>
              <w:bookmarkStart w:id="4835" w:name="_Toc171237123"/>
              <w:bookmarkStart w:id="4836" w:name="_Toc171237517"/>
              <w:bookmarkEnd w:id="4832"/>
              <w:bookmarkEnd w:id="4833"/>
              <w:bookmarkEnd w:id="4834"/>
              <w:bookmarkEnd w:id="4835"/>
              <w:bookmarkEnd w:id="4836"/>
            </w:del>
          </w:p>
        </w:tc>
        <w:tc>
          <w:tcPr>
            <w:tcW w:w="808"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hideMark/>
          </w:tcPr>
          <w:p w14:paraId="356AB708" w14:textId="48476A77" w:rsidR="00120AC4" w:rsidRPr="00591738" w:rsidDel="00591738" w:rsidRDefault="00120AC4">
            <w:pPr>
              <w:pStyle w:val="u3"/>
              <w:numPr>
                <w:ilvl w:val="0"/>
                <w:numId w:val="0"/>
              </w:numPr>
              <w:rPr>
                <w:del w:id="4837" w:author="Ân Duy" w:date="2024-06-19T17:45:00Z"/>
                <w:sz w:val="24"/>
                <w:szCs w:val="24"/>
                <w:rPrChange w:id="4838" w:author="Ân Duy" w:date="2024-06-19T17:44:00Z">
                  <w:rPr>
                    <w:del w:id="4839" w:author="Ân Duy" w:date="2024-06-19T17:45:00Z"/>
                    <w:rFonts w:ascii="Times New Roman" w:hAnsi="Times New Roman" w:cs="Times New Roman"/>
                    <w:sz w:val="26"/>
                    <w:szCs w:val="26"/>
                  </w:rPr>
                </w:rPrChange>
              </w:rPr>
              <w:pPrChange w:id="4840" w:author="Ân Duy" w:date="2024-06-19T17:46:00Z">
                <w:pPr>
                  <w:jc w:val="center"/>
                </w:pPr>
              </w:pPrChange>
            </w:pPr>
            <w:del w:id="4841" w:author="Ân Duy" w:date="2024-06-19T17:45:00Z">
              <w:r w:rsidRPr="00591738" w:rsidDel="00591738">
                <w:rPr>
                  <w:color w:val="000000"/>
                  <w:sz w:val="24"/>
                  <w:szCs w:val="24"/>
                  <w:lang w:val="vi-VN"/>
                  <w:rPrChange w:id="4842" w:author="Ân Duy" w:date="2024-06-19T17:44:00Z">
                    <w:rPr>
                      <w:rFonts w:ascii="Times New Roman" w:hAnsi="Times New Roman" w:cs="Times New Roman"/>
                      <w:color w:val="000000"/>
                      <w:sz w:val="26"/>
                      <w:szCs w:val="26"/>
                      <w:lang w:val="vi-VN"/>
                    </w:rPr>
                  </w:rPrChange>
                </w:rPr>
                <w:delText>30</w:delText>
              </w:r>
              <w:bookmarkStart w:id="4843" w:name="_Toc169714658"/>
              <w:bookmarkStart w:id="4844" w:name="_Toc171236330"/>
              <w:bookmarkStart w:id="4845" w:name="_Toc171236724"/>
              <w:bookmarkStart w:id="4846" w:name="_Toc171237124"/>
              <w:bookmarkStart w:id="4847" w:name="_Toc171237518"/>
              <w:bookmarkEnd w:id="4843"/>
              <w:bookmarkEnd w:id="4844"/>
              <w:bookmarkEnd w:id="4845"/>
              <w:bookmarkEnd w:id="4846"/>
              <w:bookmarkEnd w:id="4847"/>
            </w:del>
          </w:p>
        </w:tc>
        <w:tc>
          <w:tcPr>
            <w:tcW w:w="1011"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hideMark/>
          </w:tcPr>
          <w:p w14:paraId="59FC7097" w14:textId="149FB8E7" w:rsidR="00120AC4" w:rsidRPr="00591738" w:rsidDel="00591738" w:rsidRDefault="00120AC4">
            <w:pPr>
              <w:pStyle w:val="u3"/>
              <w:numPr>
                <w:ilvl w:val="0"/>
                <w:numId w:val="0"/>
              </w:numPr>
              <w:rPr>
                <w:del w:id="4848" w:author="Ân Duy" w:date="2024-06-19T17:45:00Z"/>
                <w:sz w:val="24"/>
                <w:szCs w:val="24"/>
                <w:rPrChange w:id="4849" w:author="Ân Duy" w:date="2024-06-19T17:44:00Z">
                  <w:rPr>
                    <w:del w:id="4850" w:author="Ân Duy" w:date="2024-06-19T17:45:00Z"/>
                    <w:rFonts w:ascii="Times New Roman" w:hAnsi="Times New Roman" w:cs="Times New Roman"/>
                    <w:sz w:val="26"/>
                    <w:szCs w:val="26"/>
                  </w:rPr>
                </w:rPrChange>
              </w:rPr>
              <w:pPrChange w:id="4851" w:author="Ân Duy" w:date="2024-06-19T17:46:00Z">
                <w:pPr>
                  <w:jc w:val="center"/>
                </w:pPr>
              </w:pPrChange>
            </w:pPr>
            <w:del w:id="4852" w:author="Ân Duy" w:date="2024-06-19T17:45:00Z">
              <w:r w:rsidRPr="00591738" w:rsidDel="00591738">
                <w:rPr>
                  <w:b/>
                  <w:bCs/>
                  <w:kern w:val="24"/>
                  <w:sz w:val="24"/>
                  <w:szCs w:val="24"/>
                  <w:rPrChange w:id="4853" w:author="Ân Duy" w:date="2024-06-19T17:44:00Z">
                    <w:rPr>
                      <w:rFonts w:ascii="Times New Roman" w:hAnsi="Times New Roman" w:cs="Times New Roman"/>
                      <w:b/>
                      <w:bCs/>
                      <w:kern w:val="24"/>
                      <w:sz w:val="26"/>
                      <w:szCs w:val="26"/>
                    </w:rPr>
                  </w:rPrChange>
                </w:rPr>
                <w:delText>Có</w:delText>
              </w:r>
              <w:bookmarkStart w:id="4854" w:name="_Toc169714659"/>
              <w:bookmarkStart w:id="4855" w:name="_Toc171236331"/>
              <w:bookmarkStart w:id="4856" w:name="_Toc171236725"/>
              <w:bookmarkStart w:id="4857" w:name="_Toc171237125"/>
              <w:bookmarkStart w:id="4858" w:name="_Toc171237519"/>
              <w:bookmarkEnd w:id="4854"/>
              <w:bookmarkEnd w:id="4855"/>
              <w:bookmarkEnd w:id="4856"/>
              <w:bookmarkEnd w:id="4857"/>
              <w:bookmarkEnd w:id="4858"/>
            </w:del>
          </w:p>
        </w:tc>
        <w:tc>
          <w:tcPr>
            <w:tcW w:w="1670"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hideMark/>
          </w:tcPr>
          <w:p w14:paraId="44784405" w14:textId="6466E6D0" w:rsidR="00120AC4" w:rsidRPr="00591738" w:rsidDel="00591738" w:rsidRDefault="00120AC4">
            <w:pPr>
              <w:pStyle w:val="u3"/>
              <w:numPr>
                <w:ilvl w:val="0"/>
                <w:numId w:val="0"/>
              </w:numPr>
              <w:rPr>
                <w:del w:id="4859" w:author="Ân Duy" w:date="2024-06-19T17:45:00Z"/>
                <w:sz w:val="24"/>
                <w:szCs w:val="24"/>
                <w:rPrChange w:id="4860" w:author="Ân Duy" w:date="2024-06-19T17:44:00Z">
                  <w:rPr>
                    <w:del w:id="4861" w:author="Ân Duy" w:date="2024-06-19T17:45:00Z"/>
                    <w:rFonts w:ascii="Times New Roman" w:hAnsi="Times New Roman" w:cs="Times New Roman"/>
                    <w:sz w:val="26"/>
                    <w:szCs w:val="26"/>
                  </w:rPr>
                </w:rPrChange>
              </w:rPr>
              <w:pPrChange w:id="4862" w:author="Ân Duy" w:date="2024-06-19T17:46:00Z">
                <w:pPr>
                  <w:jc w:val="center"/>
                </w:pPr>
              </w:pPrChange>
            </w:pPr>
            <w:del w:id="4863" w:author="Ân Duy" w:date="2024-06-19T17:45:00Z">
              <w:r w:rsidRPr="00591738" w:rsidDel="00591738">
                <w:rPr>
                  <w:sz w:val="24"/>
                  <w:szCs w:val="24"/>
                  <w:rPrChange w:id="4864" w:author="Ân Duy" w:date="2024-06-19T17:44:00Z">
                    <w:rPr>
                      <w:rFonts w:ascii="Times New Roman" w:hAnsi="Times New Roman" w:cs="Times New Roman"/>
                      <w:sz w:val="26"/>
                      <w:szCs w:val="26"/>
                    </w:rPr>
                  </w:rPrChange>
                </w:rPr>
                <w:delText>FK</w:delText>
              </w:r>
              <w:bookmarkStart w:id="4865" w:name="_Toc169714660"/>
              <w:bookmarkStart w:id="4866" w:name="_Toc171236332"/>
              <w:bookmarkStart w:id="4867" w:name="_Toc171236726"/>
              <w:bookmarkStart w:id="4868" w:name="_Toc171237126"/>
              <w:bookmarkStart w:id="4869" w:name="_Toc171237520"/>
              <w:bookmarkEnd w:id="4865"/>
              <w:bookmarkEnd w:id="4866"/>
              <w:bookmarkEnd w:id="4867"/>
              <w:bookmarkEnd w:id="4868"/>
              <w:bookmarkEnd w:id="4869"/>
            </w:del>
          </w:p>
        </w:tc>
        <w:tc>
          <w:tcPr>
            <w:tcW w:w="1212"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54D6549F" w14:textId="6A5C5D7C" w:rsidR="00120AC4" w:rsidRPr="00591738" w:rsidDel="00591738" w:rsidRDefault="00120AC4">
            <w:pPr>
              <w:pStyle w:val="u3"/>
              <w:numPr>
                <w:ilvl w:val="0"/>
                <w:numId w:val="0"/>
              </w:numPr>
              <w:rPr>
                <w:del w:id="4870" w:author="Ân Duy" w:date="2024-06-19T17:45:00Z"/>
                <w:sz w:val="24"/>
                <w:szCs w:val="24"/>
                <w:rPrChange w:id="4871" w:author="Ân Duy" w:date="2024-06-19T17:44:00Z">
                  <w:rPr>
                    <w:del w:id="4872" w:author="Ân Duy" w:date="2024-06-19T17:45:00Z"/>
                    <w:sz w:val="26"/>
                    <w:szCs w:val="26"/>
                  </w:rPr>
                </w:rPrChange>
              </w:rPr>
              <w:pPrChange w:id="4873" w:author="Ân Duy" w:date="2024-06-19T17:46:00Z">
                <w:pPr>
                  <w:pStyle w:val="ThngthngWeb"/>
                  <w:spacing w:before="0" w:beforeAutospacing="0" w:after="0" w:afterAutospacing="0"/>
                  <w:jc w:val="center"/>
                </w:pPr>
              </w:pPrChange>
            </w:pPr>
            <w:del w:id="4874" w:author="Ân Duy" w:date="2024-06-19T17:45:00Z">
              <w:r w:rsidRPr="00591738" w:rsidDel="00591738">
                <w:rPr>
                  <w:sz w:val="24"/>
                  <w:szCs w:val="24"/>
                  <w:rPrChange w:id="4875" w:author="Ân Duy" w:date="2024-06-19T17:44:00Z">
                    <w:rPr>
                      <w:sz w:val="26"/>
                      <w:szCs w:val="26"/>
                    </w:rPr>
                  </w:rPrChange>
                </w:rPr>
                <w:delText>Không</w:delText>
              </w:r>
              <w:bookmarkStart w:id="4876" w:name="_Toc169714661"/>
              <w:bookmarkStart w:id="4877" w:name="_Toc171236333"/>
              <w:bookmarkStart w:id="4878" w:name="_Toc171236727"/>
              <w:bookmarkStart w:id="4879" w:name="_Toc171237127"/>
              <w:bookmarkStart w:id="4880" w:name="_Toc171237521"/>
              <w:bookmarkEnd w:id="4876"/>
              <w:bookmarkEnd w:id="4877"/>
              <w:bookmarkEnd w:id="4878"/>
              <w:bookmarkEnd w:id="4879"/>
              <w:bookmarkEnd w:id="4880"/>
            </w:del>
          </w:p>
        </w:tc>
        <w:tc>
          <w:tcPr>
            <w:tcW w:w="989" w:type="dxa"/>
            <w:tcBorders>
              <w:top w:val="single" w:sz="8" w:space="0" w:color="000000"/>
              <w:left w:val="single" w:sz="8" w:space="0" w:color="000000"/>
              <w:bottom w:val="single" w:sz="8" w:space="0" w:color="000000"/>
              <w:right w:val="single" w:sz="8" w:space="0" w:color="000000"/>
            </w:tcBorders>
            <w:shd w:val="clear" w:color="auto" w:fill="F6F6EF"/>
          </w:tcPr>
          <w:p w14:paraId="3D794BAD" w14:textId="747B3EC7" w:rsidR="00120AC4" w:rsidRPr="00591738" w:rsidDel="00591738" w:rsidRDefault="00120AC4">
            <w:pPr>
              <w:pStyle w:val="u3"/>
              <w:numPr>
                <w:ilvl w:val="0"/>
                <w:numId w:val="0"/>
              </w:numPr>
              <w:rPr>
                <w:del w:id="4881" w:author="Ân Duy" w:date="2024-06-19T17:45:00Z"/>
                <w:sz w:val="24"/>
                <w:szCs w:val="24"/>
                <w:rPrChange w:id="4882" w:author="Ân Duy" w:date="2024-06-19T17:44:00Z">
                  <w:rPr>
                    <w:del w:id="4883" w:author="Ân Duy" w:date="2024-06-19T17:45:00Z"/>
                    <w:sz w:val="26"/>
                    <w:szCs w:val="26"/>
                  </w:rPr>
                </w:rPrChange>
              </w:rPr>
              <w:pPrChange w:id="4884" w:author="Ân Duy" w:date="2024-06-19T17:46:00Z">
                <w:pPr>
                  <w:pStyle w:val="ThngthngWeb"/>
                  <w:spacing w:before="0" w:beforeAutospacing="0" w:after="0" w:afterAutospacing="0"/>
                  <w:jc w:val="center"/>
                </w:pPr>
              </w:pPrChange>
            </w:pPr>
            <w:bookmarkStart w:id="4885" w:name="_Toc169714662"/>
            <w:bookmarkStart w:id="4886" w:name="_Toc171236334"/>
            <w:bookmarkStart w:id="4887" w:name="_Toc171236728"/>
            <w:bookmarkStart w:id="4888" w:name="_Toc171237128"/>
            <w:bookmarkStart w:id="4889" w:name="_Toc171237522"/>
            <w:bookmarkEnd w:id="4885"/>
            <w:bookmarkEnd w:id="4886"/>
            <w:bookmarkEnd w:id="4887"/>
            <w:bookmarkEnd w:id="4888"/>
            <w:bookmarkEnd w:id="4889"/>
          </w:p>
        </w:tc>
        <w:bookmarkStart w:id="4890" w:name="_Toc169714663"/>
        <w:bookmarkStart w:id="4891" w:name="_Toc171236335"/>
        <w:bookmarkStart w:id="4892" w:name="_Toc171236729"/>
        <w:bookmarkStart w:id="4893" w:name="_Toc171237129"/>
        <w:bookmarkStart w:id="4894" w:name="_Toc171237523"/>
        <w:bookmarkEnd w:id="4890"/>
        <w:bookmarkEnd w:id="4891"/>
        <w:bookmarkEnd w:id="4892"/>
        <w:bookmarkEnd w:id="4893"/>
        <w:bookmarkEnd w:id="4894"/>
      </w:tr>
      <w:tr w:rsidR="00120AC4" w:rsidRPr="005E637B" w:rsidDel="00591738" w14:paraId="3A1B8C6B" w14:textId="79CFCAD5" w:rsidTr="009B0C63">
        <w:trPr>
          <w:trHeight w:val="20"/>
          <w:del w:id="4895" w:author="Ân Duy" w:date="2024-06-19T17:45:00Z"/>
        </w:trPr>
        <w:tc>
          <w:tcPr>
            <w:tcW w:w="63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7F3922BC" w14:textId="43CA3D6E" w:rsidR="00120AC4" w:rsidRPr="00591738" w:rsidDel="00591738" w:rsidRDefault="00120AC4">
            <w:pPr>
              <w:pStyle w:val="u3"/>
              <w:numPr>
                <w:ilvl w:val="0"/>
                <w:numId w:val="0"/>
              </w:numPr>
              <w:rPr>
                <w:del w:id="4896" w:author="Ân Duy" w:date="2024-06-19T17:45:00Z"/>
                <w:kern w:val="24"/>
                <w:sz w:val="24"/>
                <w:szCs w:val="24"/>
                <w:rPrChange w:id="4897" w:author="Ân Duy" w:date="2024-06-19T17:44:00Z">
                  <w:rPr>
                    <w:del w:id="4898" w:author="Ân Duy" w:date="2024-06-19T17:45:00Z"/>
                    <w:kern w:val="24"/>
                    <w:sz w:val="26"/>
                    <w:szCs w:val="26"/>
                  </w:rPr>
                </w:rPrChange>
              </w:rPr>
              <w:pPrChange w:id="4899" w:author="Ân Duy" w:date="2024-06-19T17:46:00Z">
                <w:pPr>
                  <w:pStyle w:val="ThngthngWeb"/>
                  <w:spacing w:before="0" w:beforeAutospacing="0" w:after="0" w:afterAutospacing="0"/>
                  <w:jc w:val="center"/>
                </w:pPr>
              </w:pPrChange>
            </w:pPr>
            <w:del w:id="4900" w:author="Ân Duy" w:date="2024-06-19T17:45:00Z">
              <w:r w:rsidRPr="00591738" w:rsidDel="00591738">
                <w:rPr>
                  <w:kern w:val="24"/>
                  <w:sz w:val="24"/>
                  <w:szCs w:val="24"/>
                  <w:rPrChange w:id="4901" w:author="Ân Duy" w:date="2024-06-19T17:44:00Z">
                    <w:rPr>
                      <w:kern w:val="24"/>
                      <w:sz w:val="26"/>
                      <w:szCs w:val="26"/>
                    </w:rPr>
                  </w:rPrChange>
                </w:rPr>
                <w:delText>3</w:delText>
              </w:r>
              <w:bookmarkStart w:id="4902" w:name="_Toc169714664"/>
              <w:bookmarkStart w:id="4903" w:name="_Toc171236336"/>
              <w:bookmarkStart w:id="4904" w:name="_Toc171236730"/>
              <w:bookmarkStart w:id="4905" w:name="_Toc171237130"/>
              <w:bookmarkStart w:id="4906" w:name="_Toc171237524"/>
              <w:bookmarkEnd w:id="4902"/>
              <w:bookmarkEnd w:id="4903"/>
              <w:bookmarkEnd w:id="4904"/>
              <w:bookmarkEnd w:id="4905"/>
              <w:bookmarkEnd w:id="4906"/>
            </w:del>
          </w:p>
        </w:tc>
        <w:tc>
          <w:tcPr>
            <w:tcW w:w="2041"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4DF68A3F" w14:textId="5B1C11F4" w:rsidR="00120AC4" w:rsidRPr="00591738" w:rsidDel="00591738" w:rsidRDefault="00120AC4">
            <w:pPr>
              <w:pStyle w:val="u3"/>
              <w:numPr>
                <w:ilvl w:val="0"/>
                <w:numId w:val="0"/>
              </w:numPr>
              <w:rPr>
                <w:del w:id="4907" w:author="Ân Duy" w:date="2024-06-19T17:45:00Z"/>
                <w:sz w:val="24"/>
                <w:szCs w:val="24"/>
                <w:rPrChange w:id="4908" w:author="Ân Duy" w:date="2024-06-19T17:44:00Z">
                  <w:rPr>
                    <w:del w:id="4909" w:author="Ân Duy" w:date="2024-06-19T17:45:00Z"/>
                    <w:sz w:val="26"/>
                    <w:szCs w:val="26"/>
                  </w:rPr>
                </w:rPrChange>
              </w:rPr>
              <w:pPrChange w:id="4910" w:author="Ân Duy" w:date="2024-06-19T17:46:00Z">
                <w:pPr>
                  <w:pStyle w:val="ThngthngWeb"/>
                  <w:spacing w:before="0" w:beforeAutospacing="0" w:after="0" w:afterAutospacing="0"/>
                  <w:jc w:val="center"/>
                </w:pPr>
              </w:pPrChange>
            </w:pPr>
            <w:del w:id="4911" w:author="Ân Duy" w:date="2024-06-19T17:45:00Z">
              <w:r w:rsidRPr="00591738" w:rsidDel="00591738">
                <w:rPr>
                  <w:color w:val="000000"/>
                  <w:sz w:val="24"/>
                  <w:szCs w:val="24"/>
                  <w:lang w:val="vi-VN"/>
                  <w:rPrChange w:id="4912" w:author="Ân Duy" w:date="2024-06-19T17:44:00Z">
                    <w:rPr>
                      <w:color w:val="000000"/>
                      <w:sz w:val="26"/>
                      <w:szCs w:val="26"/>
                      <w:lang w:val="vi-VN"/>
                    </w:rPr>
                  </w:rPrChange>
                </w:rPr>
                <w:delText>TenSach</w:delText>
              </w:r>
              <w:bookmarkStart w:id="4913" w:name="_Toc169714665"/>
              <w:bookmarkStart w:id="4914" w:name="_Toc171236337"/>
              <w:bookmarkStart w:id="4915" w:name="_Toc171236731"/>
              <w:bookmarkStart w:id="4916" w:name="_Toc171237131"/>
              <w:bookmarkStart w:id="4917" w:name="_Toc171237525"/>
              <w:bookmarkEnd w:id="4913"/>
              <w:bookmarkEnd w:id="4914"/>
              <w:bookmarkEnd w:id="4915"/>
              <w:bookmarkEnd w:id="4916"/>
              <w:bookmarkEnd w:id="4917"/>
            </w:del>
          </w:p>
        </w:tc>
        <w:tc>
          <w:tcPr>
            <w:tcW w:w="1344" w:type="dxa"/>
            <w:gridSpan w:val="2"/>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062267C9" w14:textId="45397AC4" w:rsidR="00120AC4" w:rsidRPr="00591738" w:rsidDel="00591738" w:rsidRDefault="00120AC4">
            <w:pPr>
              <w:pStyle w:val="u3"/>
              <w:numPr>
                <w:ilvl w:val="0"/>
                <w:numId w:val="0"/>
              </w:numPr>
              <w:rPr>
                <w:del w:id="4918" w:author="Ân Duy" w:date="2024-06-19T17:45:00Z"/>
                <w:sz w:val="24"/>
                <w:szCs w:val="24"/>
                <w:rPrChange w:id="4919" w:author="Ân Duy" w:date="2024-06-19T17:44:00Z">
                  <w:rPr>
                    <w:del w:id="4920" w:author="Ân Duy" w:date="2024-06-19T17:45:00Z"/>
                    <w:rFonts w:ascii="Times New Roman" w:hAnsi="Times New Roman" w:cs="Times New Roman"/>
                    <w:sz w:val="26"/>
                    <w:szCs w:val="26"/>
                  </w:rPr>
                </w:rPrChange>
              </w:rPr>
              <w:pPrChange w:id="4921" w:author="Ân Duy" w:date="2024-06-19T17:46:00Z">
                <w:pPr>
                  <w:jc w:val="center"/>
                </w:pPr>
              </w:pPrChange>
            </w:pPr>
            <w:del w:id="4922" w:author="Ân Duy" w:date="2024-06-19T17:45:00Z">
              <w:r w:rsidRPr="00591738" w:rsidDel="00591738">
                <w:rPr>
                  <w:sz w:val="24"/>
                  <w:szCs w:val="24"/>
                  <w:rPrChange w:id="4923" w:author="Ân Duy" w:date="2024-06-19T17:44:00Z">
                    <w:rPr>
                      <w:rFonts w:ascii="Times New Roman" w:hAnsi="Times New Roman" w:cs="Times New Roman"/>
                      <w:sz w:val="26"/>
                      <w:szCs w:val="26"/>
                    </w:rPr>
                  </w:rPrChange>
                </w:rPr>
                <w:delText>Nvarchar</w:delText>
              </w:r>
              <w:bookmarkStart w:id="4924" w:name="_Toc169714666"/>
              <w:bookmarkStart w:id="4925" w:name="_Toc171236338"/>
              <w:bookmarkStart w:id="4926" w:name="_Toc171236732"/>
              <w:bookmarkStart w:id="4927" w:name="_Toc171237132"/>
              <w:bookmarkStart w:id="4928" w:name="_Toc171237526"/>
              <w:bookmarkEnd w:id="4924"/>
              <w:bookmarkEnd w:id="4925"/>
              <w:bookmarkEnd w:id="4926"/>
              <w:bookmarkEnd w:id="4927"/>
              <w:bookmarkEnd w:id="4928"/>
            </w:del>
          </w:p>
        </w:tc>
        <w:tc>
          <w:tcPr>
            <w:tcW w:w="808"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70F435C6" w14:textId="0C953C1A" w:rsidR="00120AC4" w:rsidRPr="00591738" w:rsidDel="00591738" w:rsidRDefault="00120AC4">
            <w:pPr>
              <w:pStyle w:val="u3"/>
              <w:numPr>
                <w:ilvl w:val="0"/>
                <w:numId w:val="0"/>
              </w:numPr>
              <w:rPr>
                <w:del w:id="4929" w:author="Ân Duy" w:date="2024-06-19T17:45:00Z"/>
                <w:sz w:val="24"/>
                <w:szCs w:val="24"/>
                <w:rPrChange w:id="4930" w:author="Ân Duy" w:date="2024-06-19T17:44:00Z">
                  <w:rPr>
                    <w:del w:id="4931" w:author="Ân Duy" w:date="2024-06-19T17:45:00Z"/>
                    <w:rFonts w:ascii="Times New Roman" w:hAnsi="Times New Roman" w:cs="Times New Roman"/>
                    <w:sz w:val="26"/>
                    <w:szCs w:val="26"/>
                  </w:rPr>
                </w:rPrChange>
              </w:rPr>
              <w:pPrChange w:id="4932" w:author="Ân Duy" w:date="2024-06-19T17:46:00Z">
                <w:pPr>
                  <w:jc w:val="center"/>
                </w:pPr>
              </w:pPrChange>
            </w:pPr>
            <w:del w:id="4933" w:author="Ân Duy" w:date="2024-06-19T17:45:00Z">
              <w:r w:rsidRPr="00591738" w:rsidDel="00591738">
                <w:rPr>
                  <w:sz w:val="24"/>
                  <w:szCs w:val="24"/>
                  <w:rPrChange w:id="4934" w:author="Ân Duy" w:date="2024-06-19T17:44:00Z">
                    <w:rPr>
                      <w:rFonts w:ascii="Times New Roman" w:hAnsi="Times New Roman" w:cs="Times New Roman"/>
                      <w:sz w:val="26"/>
                      <w:szCs w:val="26"/>
                    </w:rPr>
                  </w:rPrChange>
                </w:rPr>
                <w:delText>30</w:delText>
              </w:r>
              <w:bookmarkStart w:id="4935" w:name="_Toc169714667"/>
              <w:bookmarkStart w:id="4936" w:name="_Toc171236339"/>
              <w:bookmarkStart w:id="4937" w:name="_Toc171236733"/>
              <w:bookmarkStart w:id="4938" w:name="_Toc171237133"/>
              <w:bookmarkStart w:id="4939" w:name="_Toc171237527"/>
              <w:bookmarkEnd w:id="4935"/>
              <w:bookmarkEnd w:id="4936"/>
              <w:bookmarkEnd w:id="4937"/>
              <w:bookmarkEnd w:id="4938"/>
              <w:bookmarkEnd w:id="4939"/>
            </w:del>
          </w:p>
        </w:tc>
        <w:tc>
          <w:tcPr>
            <w:tcW w:w="1011"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63BFF021" w14:textId="3C1F624D" w:rsidR="00120AC4" w:rsidRPr="00591738" w:rsidDel="00591738" w:rsidRDefault="00120AC4">
            <w:pPr>
              <w:pStyle w:val="u3"/>
              <w:numPr>
                <w:ilvl w:val="0"/>
                <w:numId w:val="0"/>
              </w:numPr>
              <w:rPr>
                <w:del w:id="4940" w:author="Ân Duy" w:date="2024-06-19T17:45:00Z"/>
                <w:sz w:val="24"/>
                <w:szCs w:val="24"/>
                <w:rPrChange w:id="4941" w:author="Ân Duy" w:date="2024-06-19T17:44:00Z">
                  <w:rPr>
                    <w:del w:id="4942" w:author="Ân Duy" w:date="2024-06-19T17:45:00Z"/>
                    <w:rFonts w:ascii="Times New Roman" w:hAnsi="Times New Roman" w:cs="Times New Roman"/>
                    <w:sz w:val="26"/>
                    <w:szCs w:val="26"/>
                  </w:rPr>
                </w:rPrChange>
              </w:rPr>
              <w:pPrChange w:id="4943" w:author="Ân Duy" w:date="2024-06-19T17:46:00Z">
                <w:pPr>
                  <w:jc w:val="center"/>
                </w:pPr>
              </w:pPrChange>
            </w:pPr>
            <w:del w:id="4944" w:author="Ân Duy" w:date="2024-06-19T17:45:00Z">
              <w:r w:rsidRPr="00591738" w:rsidDel="00591738">
                <w:rPr>
                  <w:sz w:val="24"/>
                  <w:szCs w:val="24"/>
                  <w:rPrChange w:id="4945" w:author="Ân Duy" w:date="2024-06-19T17:44:00Z">
                    <w:rPr>
                      <w:rFonts w:ascii="Times New Roman" w:hAnsi="Times New Roman" w:cs="Times New Roman"/>
                      <w:sz w:val="26"/>
                      <w:szCs w:val="26"/>
                    </w:rPr>
                  </w:rPrChange>
                </w:rPr>
                <w:delText>Có</w:delText>
              </w:r>
              <w:bookmarkStart w:id="4946" w:name="_Toc169714668"/>
              <w:bookmarkStart w:id="4947" w:name="_Toc171236340"/>
              <w:bookmarkStart w:id="4948" w:name="_Toc171236734"/>
              <w:bookmarkStart w:id="4949" w:name="_Toc171237134"/>
              <w:bookmarkStart w:id="4950" w:name="_Toc171237528"/>
              <w:bookmarkEnd w:id="4946"/>
              <w:bookmarkEnd w:id="4947"/>
              <w:bookmarkEnd w:id="4948"/>
              <w:bookmarkEnd w:id="4949"/>
              <w:bookmarkEnd w:id="4950"/>
            </w:del>
          </w:p>
        </w:tc>
        <w:tc>
          <w:tcPr>
            <w:tcW w:w="1670"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556BFDED" w14:textId="1B0AEA2F" w:rsidR="00120AC4" w:rsidRPr="00591738" w:rsidDel="00591738" w:rsidRDefault="00120AC4">
            <w:pPr>
              <w:pStyle w:val="u3"/>
              <w:numPr>
                <w:ilvl w:val="0"/>
                <w:numId w:val="0"/>
              </w:numPr>
              <w:rPr>
                <w:del w:id="4951" w:author="Ân Duy" w:date="2024-06-19T17:45:00Z"/>
                <w:sz w:val="24"/>
                <w:szCs w:val="24"/>
                <w:rPrChange w:id="4952" w:author="Ân Duy" w:date="2024-06-19T17:44:00Z">
                  <w:rPr>
                    <w:del w:id="4953" w:author="Ân Duy" w:date="2024-06-19T17:45:00Z"/>
                    <w:rFonts w:ascii="Times New Roman" w:hAnsi="Times New Roman" w:cs="Times New Roman"/>
                    <w:sz w:val="26"/>
                    <w:szCs w:val="26"/>
                  </w:rPr>
                </w:rPrChange>
              </w:rPr>
              <w:pPrChange w:id="4954" w:author="Ân Duy" w:date="2024-06-19T17:46:00Z">
                <w:pPr>
                  <w:jc w:val="center"/>
                </w:pPr>
              </w:pPrChange>
            </w:pPr>
            <w:bookmarkStart w:id="4955" w:name="_Toc169714669"/>
            <w:bookmarkStart w:id="4956" w:name="_Toc171236341"/>
            <w:bookmarkStart w:id="4957" w:name="_Toc171236735"/>
            <w:bookmarkStart w:id="4958" w:name="_Toc171237135"/>
            <w:bookmarkStart w:id="4959" w:name="_Toc171237529"/>
            <w:bookmarkEnd w:id="4955"/>
            <w:bookmarkEnd w:id="4956"/>
            <w:bookmarkEnd w:id="4957"/>
            <w:bookmarkEnd w:id="4958"/>
            <w:bookmarkEnd w:id="4959"/>
          </w:p>
        </w:tc>
        <w:tc>
          <w:tcPr>
            <w:tcW w:w="1212"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2AF94211" w14:textId="40F805D5" w:rsidR="00120AC4" w:rsidRPr="00591738" w:rsidDel="00591738" w:rsidRDefault="00120AC4">
            <w:pPr>
              <w:pStyle w:val="u3"/>
              <w:numPr>
                <w:ilvl w:val="0"/>
                <w:numId w:val="0"/>
              </w:numPr>
              <w:rPr>
                <w:del w:id="4960" w:author="Ân Duy" w:date="2024-06-19T17:45:00Z"/>
                <w:sz w:val="24"/>
                <w:szCs w:val="24"/>
                <w:rPrChange w:id="4961" w:author="Ân Duy" w:date="2024-06-19T17:44:00Z">
                  <w:rPr>
                    <w:del w:id="4962" w:author="Ân Duy" w:date="2024-06-19T17:45:00Z"/>
                    <w:sz w:val="26"/>
                    <w:szCs w:val="26"/>
                  </w:rPr>
                </w:rPrChange>
              </w:rPr>
              <w:pPrChange w:id="4963" w:author="Ân Duy" w:date="2024-06-19T17:46:00Z">
                <w:pPr>
                  <w:pStyle w:val="ThngthngWeb"/>
                  <w:spacing w:before="0" w:beforeAutospacing="0" w:after="0" w:afterAutospacing="0"/>
                  <w:jc w:val="center"/>
                </w:pPr>
              </w:pPrChange>
            </w:pPr>
            <w:del w:id="4964" w:author="Ân Duy" w:date="2024-06-19T17:45:00Z">
              <w:r w:rsidRPr="00591738" w:rsidDel="00591738">
                <w:rPr>
                  <w:sz w:val="24"/>
                  <w:szCs w:val="24"/>
                  <w:rPrChange w:id="4965" w:author="Ân Duy" w:date="2024-06-19T17:44:00Z">
                    <w:rPr>
                      <w:sz w:val="26"/>
                      <w:szCs w:val="26"/>
                    </w:rPr>
                  </w:rPrChange>
                </w:rPr>
                <w:delText>Không</w:delText>
              </w:r>
              <w:bookmarkStart w:id="4966" w:name="_Toc169714670"/>
              <w:bookmarkStart w:id="4967" w:name="_Toc171236342"/>
              <w:bookmarkStart w:id="4968" w:name="_Toc171236736"/>
              <w:bookmarkStart w:id="4969" w:name="_Toc171237136"/>
              <w:bookmarkStart w:id="4970" w:name="_Toc171237530"/>
              <w:bookmarkEnd w:id="4966"/>
              <w:bookmarkEnd w:id="4967"/>
              <w:bookmarkEnd w:id="4968"/>
              <w:bookmarkEnd w:id="4969"/>
              <w:bookmarkEnd w:id="4970"/>
            </w:del>
          </w:p>
        </w:tc>
        <w:tc>
          <w:tcPr>
            <w:tcW w:w="989" w:type="dxa"/>
            <w:tcBorders>
              <w:top w:val="single" w:sz="8" w:space="0" w:color="000000"/>
              <w:left w:val="single" w:sz="8" w:space="0" w:color="000000"/>
              <w:bottom w:val="single" w:sz="8" w:space="0" w:color="000000"/>
              <w:right w:val="single" w:sz="8" w:space="0" w:color="000000"/>
            </w:tcBorders>
            <w:shd w:val="clear" w:color="auto" w:fill="F6F6EF"/>
          </w:tcPr>
          <w:p w14:paraId="37685F44" w14:textId="06049B8B" w:rsidR="00120AC4" w:rsidRPr="00591738" w:rsidDel="00591738" w:rsidRDefault="00120AC4">
            <w:pPr>
              <w:pStyle w:val="u3"/>
              <w:numPr>
                <w:ilvl w:val="0"/>
                <w:numId w:val="0"/>
              </w:numPr>
              <w:rPr>
                <w:del w:id="4971" w:author="Ân Duy" w:date="2024-06-19T17:45:00Z"/>
                <w:sz w:val="24"/>
                <w:szCs w:val="24"/>
                <w:rPrChange w:id="4972" w:author="Ân Duy" w:date="2024-06-19T17:44:00Z">
                  <w:rPr>
                    <w:del w:id="4973" w:author="Ân Duy" w:date="2024-06-19T17:45:00Z"/>
                    <w:sz w:val="26"/>
                    <w:szCs w:val="26"/>
                  </w:rPr>
                </w:rPrChange>
              </w:rPr>
              <w:pPrChange w:id="4974" w:author="Ân Duy" w:date="2024-06-19T17:46:00Z">
                <w:pPr>
                  <w:pStyle w:val="ThngthngWeb"/>
                  <w:spacing w:before="0" w:beforeAutospacing="0" w:after="0" w:afterAutospacing="0"/>
                  <w:jc w:val="center"/>
                </w:pPr>
              </w:pPrChange>
            </w:pPr>
            <w:bookmarkStart w:id="4975" w:name="_Toc169714671"/>
            <w:bookmarkStart w:id="4976" w:name="_Toc171236343"/>
            <w:bookmarkStart w:id="4977" w:name="_Toc171236737"/>
            <w:bookmarkStart w:id="4978" w:name="_Toc171237137"/>
            <w:bookmarkStart w:id="4979" w:name="_Toc171237531"/>
            <w:bookmarkEnd w:id="4975"/>
            <w:bookmarkEnd w:id="4976"/>
            <w:bookmarkEnd w:id="4977"/>
            <w:bookmarkEnd w:id="4978"/>
            <w:bookmarkEnd w:id="4979"/>
          </w:p>
        </w:tc>
        <w:bookmarkStart w:id="4980" w:name="_Toc169714672"/>
        <w:bookmarkStart w:id="4981" w:name="_Toc171236344"/>
        <w:bookmarkStart w:id="4982" w:name="_Toc171236738"/>
        <w:bookmarkStart w:id="4983" w:name="_Toc171237138"/>
        <w:bookmarkStart w:id="4984" w:name="_Toc171237532"/>
        <w:bookmarkEnd w:id="4980"/>
        <w:bookmarkEnd w:id="4981"/>
        <w:bookmarkEnd w:id="4982"/>
        <w:bookmarkEnd w:id="4983"/>
        <w:bookmarkEnd w:id="4984"/>
      </w:tr>
      <w:tr w:rsidR="00120AC4" w:rsidRPr="005E637B" w:rsidDel="00591738" w14:paraId="7FF4FE6A" w14:textId="11F4B6F4" w:rsidTr="009B0C63">
        <w:trPr>
          <w:trHeight w:val="20"/>
          <w:del w:id="4985" w:author="Ân Duy" w:date="2024-06-19T17:45:00Z"/>
        </w:trPr>
        <w:tc>
          <w:tcPr>
            <w:tcW w:w="63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4DE6C11B" w14:textId="63F22917" w:rsidR="00120AC4" w:rsidRPr="00591738" w:rsidDel="00591738" w:rsidRDefault="00120AC4">
            <w:pPr>
              <w:pStyle w:val="u3"/>
              <w:numPr>
                <w:ilvl w:val="0"/>
                <w:numId w:val="0"/>
              </w:numPr>
              <w:rPr>
                <w:del w:id="4986" w:author="Ân Duy" w:date="2024-06-19T17:45:00Z"/>
                <w:kern w:val="24"/>
                <w:sz w:val="24"/>
                <w:szCs w:val="24"/>
                <w:rPrChange w:id="4987" w:author="Ân Duy" w:date="2024-06-19T17:44:00Z">
                  <w:rPr>
                    <w:del w:id="4988" w:author="Ân Duy" w:date="2024-06-19T17:45:00Z"/>
                    <w:kern w:val="24"/>
                    <w:sz w:val="26"/>
                    <w:szCs w:val="26"/>
                  </w:rPr>
                </w:rPrChange>
              </w:rPr>
              <w:pPrChange w:id="4989" w:author="Ân Duy" w:date="2024-06-19T17:46:00Z">
                <w:pPr>
                  <w:pStyle w:val="ThngthngWeb"/>
                  <w:spacing w:before="0" w:beforeAutospacing="0" w:after="0" w:afterAutospacing="0"/>
                  <w:jc w:val="center"/>
                </w:pPr>
              </w:pPrChange>
            </w:pPr>
            <w:del w:id="4990" w:author="Ân Duy" w:date="2024-06-19T17:45:00Z">
              <w:r w:rsidRPr="00591738" w:rsidDel="00591738">
                <w:rPr>
                  <w:kern w:val="24"/>
                  <w:sz w:val="24"/>
                  <w:szCs w:val="24"/>
                  <w:rPrChange w:id="4991" w:author="Ân Duy" w:date="2024-06-19T17:44:00Z">
                    <w:rPr>
                      <w:kern w:val="24"/>
                      <w:sz w:val="26"/>
                      <w:szCs w:val="26"/>
                    </w:rPr>
                  </w:rPrChange>
                </w:rPr>
                <w:delText>4</w:delText>
              </w:r>
              <w:bookmarkStart w:id="4992" w:name="_Toc169714673"/>
              <w:bookmarkStart w:id="4993" w:name="_Toc171236345"/>
              <w:bookmarkStart w:id="4994" w:name="_Toc171236739"/>
              <w:bookmarkStart w:id="4995" w:name="_Toc171237139"/>
              <w:bookmarkStart w:id="4996" w:name="_Toc171237533"/>
              <w:bookmarkEnd w:id="4992"/>
              <w:bookmarkEnd w:id="4993"/>
              <w:bookmarkEnd w:id="4994"/>
              <w:bookmarkEnd w:id="4995"/>
              <w:bookmarkEnd w:id="4996"/>
            </w:del>
          </w:p>
        </w:tc>
        <w:tc>
          <w:tcPr>
            <w:tcW w:w="2041"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288B19A7" w14:textId="3458B535" w:rsidR="00120AC4" w:rsidRPr="00591738" w:rsidDel="00591738" w:rsidRDefault="00120AC4">
            <w:pPr>
              <w:pStyle w:val="u3"/>
              <w:numPr>
                <w:ilvl w:val="0"/>
                <w:numId w:val="0"/>
              </w:numPr>
              <w:rPr>
                <w:del w:id="4997" w:author="Ân Duy" w:date="2024-06-19T17:45:00Z"/>
                <w:sz w:val="24"/>
                <w:szCs w:val="24"/>
                <w:rPrChange w:id="4998" w:author="Ân Duy" w:date="2024-06-19T17:44:00Z">
                  <w:rPr>
                    <w:del w:id="4999" w:author="Ân Duy" w:date="2024-06-19T17:45:00Z"/>
                    <w:sz w:val="26"/>
                    <w:szCs w:val="26"/>
                  </w:rPr>
                </w:rPrChange>
              </w:rPr>
              <w:pPrChange w:id="5000" w:author="Ân Duy" w:date="2024-06-19T17:46:00Z">
                <w:pPr>
                  <w:pStyle w:val="ThngthngWeb"/>
                  <w:spacing w:before="0" w:beforeAutospacing="0" w:after="0" w:afterAutospacing="0"/>
                  <w:jc w:val="center"/>
                </w:pPr>
              </w:pPrChange>
            </w:pPr>
            <w:del w:id="5001" w:author="Ân Duy" w:date="2024-06-19T17:45:00Z">
              <w:r w:rsidRPr="00591738" w:rsidDel="00591738">
                <w:rPr>
                  <w:color w:val="000000"/>
                  <w:sz w:val="24"/>
                  <w:szCs w:val="24"/>
                  <w:lang w:val="vi-VN"/>
                  <w:rPrChange w:id="5002" w:author="Ân Duy" w:date="2024-06-19T17:44:00Z">
                    <w:rPr>
                      <w:color w:val="000000"/>
                      <w:sz w:val="26"/>
                      <w:szCs w:val="26"/>
                      <w:lang w:val="vi-VN"/>
                    </w:rPr>
                  </w:rPrChange>
                </w:rPr>
                <w:delText>SoLuong</w:delText>
              </w:r>
              <w:bookmarkStart w:id="5003" w:name="_Toc169714674"/>
              <w:bookmarkStart w:id="5004" w:name="_Toc171236346"/>
              <w:bookmarkStart w:id="5005" w:name="_Toc171236740"/>
              <w:bookmarkStart w:id="5006" w:name="_Toc171237140"/>
              <w:bookmarkStart w:id="5007" w:name="_Toc171237534"/>
              <w:bookmarkEnd w:id="5003"/>
              <w:bookmarkEnd w:id="5004"/>
              <w:bookmarkEnd w:id="5005"/>
              <w:bookmarkEnd w:id="5006"/>
              <w:bookmarkEnd w:id="5007"/>
            </w:del>
          </w:p>
        </w:tc>
        <w:tc>
          <w:tcPr>
            <w:tcW w:w="1344" w:type="dxa"/>
            <w:gridSpan w:val="2"/>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7B63E445" w14:textId="2804BD8B" w:rsidR="00120AC4" w:rsidRPr="00591738" w:rsidDel="00591738" w:rsidRDefault="00120AC4">
            <w:pPr>
              <w:pStyle w:val="u3"/>
              <w:numPr>
                <w:ilvl w:val="0"/>
                <w:numId w:val="0"/>
              </w:numPr>
              <w:rPr>
                <w:del w:id="5008" w:author="Ân Duy" w:date="2024-06-19T17:45:00Z"/>
                <w:sz w:val="24"/>
                <w:szCs w:val="24"/>
                <w:rPrChange w:id="5009" w:author="Ân Duy" w:date="2024-06-19T17:44:00Z">
                  <w:rPr>
                    <w:del w:id="5010" w:author="Ân Duy" w:date="2024-06-19T17:45:00Z"/>
                    <w:rFonts w:ascii="Times New Roman" w:hAnsi="Times New Roman" w:cs="Times New Roman"/>
                    <w:sz w:val="26"/>
                    <w:szCs w:val="26"/>
                  </w:rPr>
                </w:rPrChange>
              </w:rPr>
              <w:pPrChange w:id="5011" w:author="Ân Duy" w:date="2024-06-19T17:46:00Z">
                <w:pPr>
                  <w:jc w:val="center"/>
                </w:pPr>
              </w:pPrChange>
            </w:pPr>
            <w:del w:id="5012" w:author="Ân Duy" w:date="2024-06-19T17:45:00Z">
              <w:r w:rsidRPr="00591738" w:rsidDel="00591738">
                <w:rPr>
                  <w:sz w:val="24"/>
                  <w:szCs w:val="24"/>
                  <w:rPrChange w:id="5013" w:author="Ân Duy" w:date="2024-06-19T17:44:00Z">
                    <w:rPr>
                      <w:rFonts w:ascii="Times New Roman" w:hAnsi="Times New Roman" w:cs="Times New Roman"/>
                      <w:sz w:val="26"/>
                      <w:szCs w:val="26"/>
                    </w:rPr>
                  </w:rPrChange>
                </w:rPr>
                <w:delText>Int</w:delText>
              </w:r>
              <w:bookmarkStart w:id="5014" w:name="_Toc169714675"/>
              <w:bookmarkStart w:id="5015" w:name="_Toc171236347"/>
              <w:bookmarkStart w:id="5016" w:name="_Toc171236741"/>
              <w:bookmarkStart w:id="5017" w:name="_Toc171237141"/>
              <w:bookmarkStart w:id="5018" w:name="_Toc171237535"/>
              <w:bookmarkEnd w:id="5014"/>
              <w:bookmarkEnd w:id="5015"/>
              <w:bookmarkEnd w:id="5016"/>
              <w:bookmarkEnd w:id="5017"/>
              <w:bookmarkEnd w:id="5018"/>
            </w:del>
          </w:p>
        </w:tc>
        <w:tc>
          <w:tcPr>
            <w:tcW w:w="808"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42392BA5" w14:textId="58E8394A" w:rsidR="00120AC4" w:rsidRPr="00591738" w:rsidDel="00591738" w:rsidRDefault="00120AC4">
            <w:pPr>
              <w:pStyle w:val="u3"/>
              <w:numPr>
                <w:ilvl w:val="0"/>
                <w:numId w:val="0"/>
              </w:numPr>
              <w:rPr>
                <w:del w:id="5019" w:author="Ân Duy" w:date="2024-06-19T17:45:00Z"/>
                <w:sz w:val="24"/>
                <w:szCs w:val="24"/>
                <w:rPrChange w:id="5020" w:author="Ân Duy" w:date="2024-06-19T17:44:00Z">
                  <w:rPr>
                    <w:del w:id="5021" w:author="Ân Duy" w:date="2024-06-19T17:45:00Z"/>
                    <w:rFonts w:ascii="Times New Roman" w:hAnsi="Times New Roman" w:cs="Times New Roman"/>
                    <w:sz w:val="26"/>
                    <w:szCs w:val="26"/>
                  </w:rPr>
                </w:rPrChange>
              </w:rPr>
              <w:pPrChange w:id="5022" w:author="Ân Duy" w:date="2024-06-19T17:46:00Z">
                <w:pPr>
                  <w:jc w:val="center"/>
                </w:pPr>
              </w:pPrChange>
            </w:pPr>
            <w:bookmarkStart w:id="5023" w:name="_Toc169714676"/>
            <w:bookmarkStart w:id="5024" w:name="_Toc171236348"/>
            <w:bookmarkStart w:id="5025" w:name="_Toc171236742"/>
            <w:bookmarkStart w:id="5026" w:name="_Toc171237142"/>
            <w:bookmarkStart w:id="5027" w:name="_Toc171237536"/>
            <w:bookmarkEnd w:id="5023"/>
            <w:bookmarkEnd w:id="5024"/>
            <w:bookmarkEnd w:id="5025"/>
            <w:bookmarkEnd w:id="5026"/>
            <w:bookmarkEnd w:id="5027"/>
          </w:p>
        </w:tc>
        <w:tc>
          <w:tcPr>
            <w:tcW w:w="1011"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264C2718" w14:textId="4799BF3E" w:rsidR="00120AC4" w:rsidRPr="00591738" w:rsidDel="00591738" w:rsidRDefault="00120AC4">
            <w:pPr>
              <w:pStyle w:val="u3"/>
              <w:numPr>
                <w:ilvl w:val="0"/>
                <w:numId w:val="0"/>
              </w:numPr>
              <w:rPr>
                <w:del w:id="5028" w:author="Ân Duy" w:date="2024-06-19T17:45:00Z"/>
                <w:sz w:val="24"/>
                <w:szCs w:val="24"/>
                <w:rPrChange w:id="5029" w:author="Ân Duy" w:date="2024-06-19T17:44:00Z">
                  <w:rPr>
                    <w:del w:id="5030" w:author="Ân Duy" w:date="2024-06-19T17:45:00Z"/>
                    <w:rFonts w:ascii="Times New Roman" w:hAnsi="Times New Roman" w:cs="Times New Roman"/>
                    <w:sz w:val="26"/>
                    <w:szCs w:val="26"/>
                  </w:rPr>
                </w:rPrChange>
              </w:rPr>
              <w:pPrChange w:id="5031" w:author="Ân Duy" w:date="2024-06-19T17:46:00Z">
                <w:pPr>
                  <w:jc w:val="center"/>
                </w:pPr>
              </w:pPrChange>
            </w:pPr>
            <w:del w:id="5032" w:author="Ân Duy" w:date="2024-06-19T17:45:00Z">
              <w:r w:rsidRPr="00591738" w:rsidDel="00591738">
                <w:rPr>
                  <w:b/>
                  <w:bCs/>
                  <w:kern w:val="24"/>
                  <w:sz w:val="24"/>
                  <w:szCs w:val="24"/>
                  <w:rPrChange w:id="5033" w:author="Ân Duy" w:date="2024-06-19T17:44:00Z">
                    <w:rPr>
                      <w:rFonts w:ascii="Times New Roman" w:hAnsi="Times New Roman" w:cs="Times New Roman"/>
                      <w:b/>
                      <w:bCs/>
                      <w:kern w:val="24"/>
                      <w:sz w:val="26"/>
                      <w:szCs w:val="26"/>
                    </w:rPr>
                  </w:rPrChange>
                </w:rPr>
                <w:delText>Có</w:delText>
              </w:r>
              <w:bookmarkStart w:id="5034" w:name="_Toc169714677"/>
              <w:bookmarkStart w:id="5035" w:name="_Toc171236349"/>
              <w:bookmarkStart w:id="5036" w:name="_Toc171236743"/>
              <w:bookmarkStart w:id="5037" w:name="_Toc171237143"/>
              <w:bookmarkStart w:id="5038" w:name="_Toc171237537"/>
              <w:bookmarkEnd w:id="5034"/>
              <w:bookmarkEnd w:id="5035"/>
              <w:bookmarkEnd w:id="5036"/>
              <w:bookmarkEnd w:id="5037"/>
              <w:bookmarkEnd w:id="5038"/>
            </w:del>
          </w:p>
        </w:tc>
        <w:tc>
          <w:tcPr>
            <w:tcW w:w="1670"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52848881" w14:textId="704A7EF8" w:rsidR="00120AC4" w:rsidRPr="00591738" w:rsidDel="00591738" w:rsidRDefault="00120AC4">
            <w:pPr>
              <w:pStyle w:val="u3"/>
              <w:numPr>
                <w:ilvl w:val="0"/>
                <w:numId w:val="0"/>
              </w:numPr>
              <w:rPr>
                <w:del w:id="5039" w:author="Ân Duy" w:date="2024-06-19T17:45:00Z"/>
                <w:sz w:val="24"/>
                <w:szCs w:val="24"/>
                <w:rPrChange w:id="5040" w:author="Ân Duy" w:date="2024-06-19T17:44:00Z">
                  <w:rPr>
                    <w:del w:id="5041" w:author="Ân Duy" w:date="2024-06-19T17:45:00Z"/>
                    <w:rFonts w:ascii="Times New Roman" w:hAnsi="Times New Roman" w:cs="Times New Roman"/>
                    <w:sz w:val="26"/>
                    <w:szCs w:val="26"/>
                  </w:rPr>
                </w:rPrChange>
              </w:rPr>
              <w:pPrChange w:id="5042" w:author="Ân Duy" w:date="2024-06-19T17:46:00Z">
                <w:pPr>
                  <w:jc w:val="center"/>
                </w:pPr>
              </w:pPrChange>
            </w:pPr>
            <w:bookmarkStart w:id="5043" w:name="_Toc169714678"/>
            <w:bookmarkStart w:id="5044" w:name="_Toc171236350"/>
            <w:bookmarkStart w:id="5045" w:name="_Toc171236744"/>
            <w:bookmarkStart w:id="5046" w:name="_Toc171237144"/>
            <w:bookmarkStart w:id="5047" w:name="_Toc171237538"/>
            <w:bookmarkEnd w:id="5043"/>
            <w:bookmarkEnd w:id="5044"/>
            <w:bookmarkEnd w:id="5045"/>
            <w:bookmarkEnd w:id="5046"/>
            <w:bookmarkEnd w:id="5047"/>
          </w:p>
        </w:tc>
        <w:tc>
          <w:tcPr>
            <w:tcW w:w="1212"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41758CF6" w14:textId="16DD2A4B" w:rsidR="00120AC4" w:rsidRPr="00591738" w:rsidDel="00591738" w:rsidRDefault="00120AC4">
            <w:pPr>
              <w:pStyle w:val="u3"/>
              <w:numPr>
                <w:ilvl w:val="0"/>
                <w:numId w:val="0"/>
              </w:numPr>
              <w:rPr>
                <w:del w:id="5048" w:author="Ân Duy" w:date="2024-06-19T17:45:00Z"/>
                <w:sz w:val="24"/>
                <w:szCs w:val="24"/>
                <w:rPrChange w:id="5049" w:author="Ân Duy" w:date="2024-06-19T17:44:00Z">
                  <w:rPr>
                    <w:del w:id="5050" w:author="Ân Duy" w:date="2024-06-19T17:45:00Z"/>
                    <w:sz w:val="26"/>
                    <w:szCs w:val="26"/>
                  </w:rPr>
                </w:rPrChange>
              </w:rPr>
              <w:pPrChange w:id="5051" w:author="Ân Duy" w:date="2024-06-19T17:46:00Z">
                <w:pPr>
                  <w:pStyle w:val="ThngthngWeb"/>
                  <w:spacing w:before="0" w:beforeAutospacing="0" w:after="0" w:afterAutospacing="0"/>
                  <w:jc w:val="center"/>
                </w:pPr>
              </w:pPrChange>
            </w:pPr>
            <w:del w:id="5052" w:author="Ân Duy" w:date="2024-06-19T17:45:00Z">
              <w:r w:rsidRPr="00591738" w:rsidDel="00591738">
                <w:rPr>
                  <w:sz w:val="24"/>
                  <w:szCs w:val="24"/>
                  <w:rPrChange w:id="5053" w:author="Ân Duy" w:date="2024-06-19T17:44:00Z">
                    <w:rPr>
                      <w:sz w:val="26"/>
                      <w:szCs w:val="26"/>
                    </w:rPr>
                  </w:rPrChange>
                </w:rPr>
                <w:delText>Không</w:delText>
              </w:r>
              <w:bookmarkStart w:id="5054" w:name="_Toc169714679"/>
              <w:bookmarkStart w:id="5055" w:name="_Toc171236351"/>
              <w:bookmarkStart w:id="5056" w:name="_Toc171236745"/>
              <w:bookmarkStart w:id="5057" w:name="_Toc171237145"/>
              <w:bookmarkStart w:id="5058" w:name="_Toc171237539"/>
              <w:bookmarkEnd w:id="5054"/>
              <w:bookmarkEnd w:id="5055"/>
              <w:bookmarkEnd w:id="5056"/>
              <w:bookmarkEnd w:id="5057"/>
              <w:bookmarkEnd w:id="5058"/>
            </w:del>
          </w:p>
        </w:tc>
        <w:tc>
          <w:tcPr>
            <w:tcW w:w="989" w:type="dxa"/>
            <w:tcBorders>
              <w:top w:val="single" w:sz="8" w:space="0" w:color="000000"/>
              <w:left w:val="single" w:sz="8" w:space="0" w:color="000000"/>
              <w:bottom w:val="single" w:sz="8" w:space="0" w:color="000000"/>
              <w:right w:val="single" w:sz="8" w:space="0" w:color="000000"/>
            </w:tcBorders>
            <w:shd w:val="clear" w:color="auto" w:fill="F6F6EF"/>
          </w:tcPr>
          <w:p w14:paraId="55AD99E0" w14:textId="3DAC3186" w:rsidR="00120AC4" w:rsidRPr="00591738" w:rsidDel="00591738" w:rsidRDefault="00120AC4">
            <w:pPr>
              <w:pStyle w:val="u3"/>
              <w:numPr>
                <w:ilvl w:val="0"/>
                <w:numId w:val="0"/>
              </w:numPr>
              <w:rPr>
                <w:del w:id="5059" w:author="Ân Duy" w:date="2024-06-19T17:45:00Z"/>
                <w:sz w:val="24"/>
                <w:szCs w:val="24"/>
                <w:rPrChange w:id="5060" w:author="Ân Duy" w:date="2024-06-19T17:44:00Z">
                  <w:rPr>
                    <w:del w:id="5061" w:author="Ân Duy" w:date="2024-06-19T17:45:00Z"/>
                    <w:sz w:val="26"/>
                    <w:szCs w:val="26"/>
                  </w:rPr>
                </w:rPrChange>
              </w:rPr>
              <w:pPrChange w:id="5062" w:author="Ân Duy" w:date="2024-06-19T17:46:00Z">
                <w:pPr>
                  <w:pStyle w:val="ThngthngWeb"/>
                  <w:spacing w:before="0" w:beforeAutospacing="0" w:after="0" w:afterAutospacing="0"/>
                  <w:jc w:val="center"/>
                </w:pPr>
              </w:pPrChange>
            </w:pPr>
            <w:bookmarkStart w:id="5063" w:name="_Toc169714680"/>
            <w:bookmarkStart w:id="5064" w:name="_Toc171236352"/>
            <w:bookmarkStart w:id="5065" w:name="_Toc171236746"/>
            <w:bookmarkStart w:id="5066" w:name="_Toc171237146"/>
            <w:bookmarkStart w:id="5067" w:name="_Toc171237540"/>
            <w:bookmarkEnd w:id="5063"/>
            <w:bookmarkEnd w:id="5064"/>
            <w:bookmarkEnd w:id="5065"/>
            <w:bookmarkEnd w:id="5066"/>
            <w:bookmarkEnd w:id="5067"/>
          </w:p>
        </w:tc>
        <w:bookmarkStart w:id="5068" w:name="_Toc169714681"/>
        <w:bookmarkStart w:id="5069" w:name="_Toc171236353"/>
        <w:bookmarkStart w:id="5070" w:name="_Toc171236747"/>
        <w:bookmarkStart w:id="5071" w:name="_Toc171237147"/>
        <w:bookmarkStart w:id="5072" w:name="_Toc171237541"/>
        <w:bookmarkEnd w:id="5068"/>
        <w:bookmarkEnd w:id="5069"/>
        <w:bookmarkEnd w:id="5070"/>
        <w:bookmarkEnd w:id="5071"/>
        <w:bookmarkEnd w:id="5072"/>
      </w:tr>
      <w:tr w:rsidR="00120AC4" w:rsidRPr="005E637B" w:rsidDel="00591738" w14:paraId="40160646" w14:textId="72BE2364" w:rsidTr="009B0C63">
        <w:trPr>
          <w:trHeight w:val="20"/>
          <w:del w:id="5073" w:author="Ân Duy" w:date="2024-06-19T17:45:00Z"/>
        </w:trPr>
        <w:tc>
          <w:tcPr>
            <w:tcW w:w="63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74D112C1" w14:textId="57E0BDF8" w:rsidR="00120AC4" w:rsidRPr="00591738" w:rsidDel="00591738" w:rsidRDefault="00120AC4">
            <w:pPr>
              <w:pStyle w:val="u3"/>
              <w:numPr>
                <w:ilvl w:val="0"/>
                <w:numId w:val="0"/>
              </w:numPr>
              <w:rPr>
                <w:del w:id="5074" w:author="Ân Duy" w:date="2024-06-19T17:45:00Z"/>
                <w:kern w:val="24"/>
                <w:sz w:val="24"/>
                <w:szCs w:val="24"/>
                <w:rPrChange w:id="5075" w:author="Ân Duy" w:date="2024-06-19T17:44:00Z">
                  <w:rPr>
                    <w:del w:id="5076" w:author="Ân Duy" w:date="2024-06-19T17:45:00Z"/>
                    <w:kern w:val="24"/>
                    <w:sz w:val="26"/>
                    <w:szCs w:val="26"/>
                  </w:rPr>
                </w:rPrChange>
              </w:rPr>
              <w:pPrChange w:id="5077" w:author="Ân Duy" w:date="2024-06-19T17:46:00Z">
                <w:pPr>
                  <w:pStyle w:val="ThngthngWeb"/>
                  <w:spacing w:before="0" w:beforeAutospacing="0" w:after="0" w:afterAutospacing="0"/>
                  <w:jc w:val="center"/>
                </w:pPr>
              </w:pPrChange>
            </w:pPr>
            <w:del w:id="5078" w:author="Ân Duy" w:date="2024-06-19T17:45:00Z">
              <w:r w:rsidRPr="00591738" w:rsidDel="00591738">
                <w:rPr>
                  <w:kern w:val="24"/>
                  <w:sz w:val="24"/>
                  <w:szCs w:val="24"/>
                  <w:rPrChange w:id="5079" w:author="Ân Duy" w:date="2024-06-19T17:44:00Z">
                    <w:rPr>
                      <w:kern w:val="24"/>
                      <w:sz w:val="26"/>
                      <w:szCs w:val="26"/>
                    </w:rPr>
                  </w:rPrChange>
                </w:rPr>
                <w:delText>5</w:delText>
              </w:r>
              <w:bookmarkStart w:id="5080" w:name="_Toc169714682"/>
              <w:bookmarkStart w:id="5081" w:name="_Toc171236354"/>
              <w:bookmarkStart w:id="5082" w:name="_Toc171236748"/>
              <w:bookmarkStart w:id="5083" w:name="_Toc171237148"/>
              <w:bookmarkStart w:id="5084" w:name="_Toc171237542"/>
              <w:bookmarkEnd w:id="5080"/>
              <w:bookmarkEnd w:id="5081"/>
              <w:bookmarkEnd w:id="5082"/>
              <w:bookmarkEnd w:id="5083"/>
              <w:bookmarkEnd w:id="5084"/>
            </w:del>
          </w:p>
        </w:tc>
        <w:tc>
          <w:tcPr>
            <w:tcW w:w="2041"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13C965D6" w14:textId="576097C5" w:rsidR="00120AC4" w:rsidRPr="00591738" w:rsidDel="00591738" w:rsidRDefault="00120AC4">
            <w:pPr>
              <w:pStyle w:val="u3"/>
              <w:numPr>
                <w:ilvl w:val="0"/>
                <w:numId w:val="0"/>
              </w:numPr>
              <w:rPr>
                <w:del w:id="5085" w:author="Ân Duy" w:date="2024-06-19T17:45:00Z"/>
                <w:sz w:val="24"/>
                <w:szCs w:val="24"/>
                <w:rPrChange w:id="5086" w:author="Ân Duy" w:date="2024-06-19T17:44:00Z">
                  <w:rPr>
                    <w:del w:id="5087" w:author="Ân Duy" w:date="2024-06-19T17:45:00Z"/>
                    <w:sz w:val="26"/>
                    <w:szCs w:val="26"/>
                  </w:rPr>
                </w:rPrChange>
              </w:rPr>
              <w:pPrChange w:id="5088" w:author="Ân Duy" w:date="2024-06-19T17:46:00Z">
                <w:pPr>
                  <w:pStyle w:val="ThngthngWeb"/>
                  <w:spacing w:before="0" w:beforeAutospacing="0" w:after="0" w:afterAutospacing="0"/>
                  <w:jc w:val="center"/>
                </w:pPr>
              </w:pPrChange>
            </w:pPr>
            <w:del w:id="5089" w:author="Ân Duy" w:date="2024-06-19T17:45:00Z">
              <w:r w:rsidRPr="00591738" w:rsidDel="00591738">
                <w:rPr>
                  <w:color w:val="000000"/>
                  <w:sz w:val="24"/>
                  <w:szCs w:val="24"/>
                  <w:lang w:val="vi-VN"/>
                  <w:rPrChange w:id="5090" w:author="Ân Duy" w:date="2024-06-19T17:44:00Z">
                    <w:rPr>
                      <w:color w:val="000000"/>
                      <w:sz w:val="26"/>
                      <w:szCs w:val="26"/>
                      <w:lang w:val="vi-VN"/>
                    </w:rPr>
                  </w:rPrChange>
                </w:rPr>
                <w:delText>NgayLapPhieu</w:delText>
              </w:r>
              <w:bookmarkStart w:id="5091" w:name="_Toc169714683"/>
              <w:bookmarkStart w:id="5092" w:name="_Toc171236355"/>
              <w:bookmarkStart w:id="5093" w:name="_Toc171236749"/>
              <w:bookmarkStart w:id="5094" w:name="_Toc171237149"/>
              <w:bookmarkStart w:id="5095" w:name="_Toc171237543"/>
              <w:bookmarkEnd w:id="5091"/>
              <w:bookmarkEnd w:id="5092"/>
              <w:bookmarkEnd w:id="5093"/>
              <w:bookmarkEnd w:id="5094"/>
              <w:bookmarkEnd w:id="5095"/>
            </w:del>
          </w:p>
        </w:tc>
        <w:tc>
          <w:tcPr>
            <w:tcW w:w="1344" w:type="dxa"/>
            <w:gridSpan w:val="2"/>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30546FA0" w14:textId="593C9ED0" w:rsidR="00120AC4" w:rsidRPr="00591738" w:rsidDel="00591738" w:rsidRDefault="00120AC4">
            <w:pPr>
              <w:pStyle w:val="u3"/>
              <w:numPr>
                <w:ilvl w:val="0"/>
                <w:numId w:val="0"/>
              </w:numPr>
              <w:rPr>
                <w:del w:id="5096" w:author="Ân Duy" w:date="2024-06-19T17:45:00Z"/>
                <w:sz w:val="24"/>
                <w:szCs w:val="24"/>
                <w:rPrChange w:id="5097" w:author="Ân Duy" w:date="2024-06-19T17:44:00Z">
                  <w:rPr>
                    <w:del w:id="5098" w:author="Ân Duy" w:date="2024-06-19T17:45:00Z"/>
                    <w:rFonts w:ascii="Times New Roman" w:hAnsi="Times New Roman" w:cs="Times New Roman"/>
                    <w:sz w:val="26"/>
                    <w:szCs w:val="26"/>
                  </w:rPr>
                </w:rPrChange>
              </w:rPr>
              <w:pPrChange w:id="5099" w:author="Ân Duy" w:date="2024-06-19T17:46:00Z">
                <w:pPr>
                  <w:jc w:val="center"/>
                </w:pPr>
              </w:pPrChange>
            </w:pPr>
            <w:del w:id="5100" w:author="Ân Duy" w:date="2024-06-19T17:45:00Z">
              <w:r w:rsidRPr="00591738" w:rsidDel="00591738">
                <w:rPr>
                  <w:sz w:val="24"/>
                  <w:szCs w:val="24"/>
                  <w:rPrChange w:id="5101" w:author="Ân Duy" w:date="2024-06-19T17:44:00Z">
                    <w:rPr>
                      <w:rFonts w:ascii="Times New Roman" w:hAnsi="Times New Roman" w:cs="Times New Roman"/>
                      <w:sz w:val="26"/>
                      <w:szCs w:val="26"/>
                    </w:rPr>
                  </w:rPrChange>
                </w:rPr>
                <w:delText>Date</w:delText>
              </w:r>
              <w:bookmarkStart w:id="5102" w:name="_Toc169714684"/>
              <w:bookmarkStart w:id="5103" w:name="_Toc171236356"/>
              <w:bookmarkStart w:id="5104" w:name="_Toc171236750"/>
              <w:bookmarkStart w:id="5105" w:name="_Toc171237150"/>
              <w:bookmarkStart w:id="5106" w:name="_Toc171237544"/>
              <w:bookmarkEnd w:id="5102"/>
              <w:bookmarkEnd w:id="5103"/>
              <w:bookmarkEnd w:id="5104"/>
              <w:bookmarkEnd w:id="5105"/>
              <w:bookmarkEnd w:id="5106"/>
            </w:del>
          </w:p>
        </w:tc>
        <w:tc>
          <w:tcPr>
            <w:tcW w:w="808"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324B1F66" w14:textId="05A56603" w:rsidR="00120AC4" w:rsidRPr="00591738" w:rsidDel="00591738" w:rsidRDefault="00120AC4">
            <w:pPr>
              <w:pStyle w:val="u3"/>
              <w:numPr>
                <w:ilvl w:val="0"/>
                <w:numId w:val="0"/>
              </w:numPr>
              <w:rPr>
                <w:del w:id="5107" w:author="Ân Duy" w:date="2024-06-19T17:45:00Z"/>
                <w:sz w:val="24"/>
                <w:szCs w:val="24"/>
                <w:rPrChange w:id="5108" w:author="Ân Duy" w:date="2024-06-19T17:44:00Z">
                  <w:rPr>
                    <w:del w:id="5109" w:author="Ân Duy" w:date="2024-06-19T17:45:00Z"/>
                    <w:rFonts w:ascii="Times New Roman" w:hAnsi="Times New Roman" w:cs="Times New Roman"/>
                    <w:sz w:val="26"/>
                    <w:szCs w:val="26"/>
                  </w:rPr>
                </w:rPrChange>
              </w:rPr>
              <w:pPrChange w:id="5110" w:author="Ân Duy" w:date="2024-06-19T17:46:00Z">
                <w:pPr>
                  <w:jc w:val="center"/>
                </w:pPr>
              </w:pPrChange>
            </w:pPr>
            <w:bookmarkStart w:id="5111" w:name="_Toc169714685"/>
            <w:bookmarkStart w:id="5112" w:name="_Toc171236357"/>
            <w:bookmarkStart w:id="5113" w:name="_Toc171236751"/>
            <w:bookmarkStart w:id="5114" w:name="_Toc171237151"/>
            <w:bookmarkStart w:id="5115" w:name="_Toc171237545"/>
            <w:bookmarkEnd w:id="5111"/>
            <w:bookmarkEnd w:id="5112"/>
            <w:bookmarkEnd w:id="5113"/>
            <w:bookmarkEnd w:id="5114"/>
            <w:bookmarkEnd w:id="5115"/>
          </w:p>
        </w:tc>
        <w:tc>
          <w:tcPr>
            <w:tcW w:w="1011"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07005078" w14:textId="060C239F" w:rsidR="00120AC4" w:rsidRPr="00591738" w:rsidDel="00591738" w:rsidRDefault="00120AC4">
            <w:pPr>
              <w:pStyle w:val="u3"/>
              <w:numPr>
                <w:ilvl w:val="0"/>
                <w:numId w:val="0"/>
              </w:numPr>
              <w:rPr>
                <w:del w:id="5116" w:author="Ân Duy" w:date="2024-06-19T17:45:00Z"/>
                <w:sz w:val="24"/>
                <w:szCs w:val="24"/>
                <w:rPrChange w:id="5117" w:author="Ân Duy" w:date="2024-06-19T17:44:00Z">
                  <w:rPr>
                    <w:del w:id="5118" w:author="Ân Duy" w:date="2024-06-19T17:45:00Z"/>
                    <w:rFonts w:ascii="Times New Roman" w:hAnsi="Times New Roman" w:cs="Times New Roman"/>
                    <w:sz w:val="26"/>
                    <w:szCs w:val="26"/>
                  </w:rPr>
                </w:rPrChange>
              </w:rPr>
              <w:pPrChange w:id="5119" w:author="Ân Duy" w:date="2024-06-19T17:46:00Z">
                <w:pPr>
                  <w:jc w:val="center"/>
                </w:pPr>
              </w:pPrChange>
            </w:pPr>
            <w:del w:id="5120" w:author="Ân Duy" w:date="2024-06-19T17:45:00Z">
              <w:r w:rsidRPr="00591738" w:rsidDel="00591738">
                <w:rPr>
                  <w:b/>
                  <w:bCs/>
                  <w:kern w:val="24"/>
                  <w:sz w:val="24"/>
                  <w:szCs w:val="24"/>
                  <w:rPrChange w:id="5121" w:author="Ân Duy" w:date="2024-06-19T17:44:00Z">
                    <w:rPr>
                      <w:rFonts w:ascii="Times New Roman" w:hAnsi="Times New Roman" w:cs="Times New Roman"/>
                      <w:b/>
                      <w:bCs/>
                      <w:kern w:val="24"/>
                      <w:sz w:val="26"/>
                      <w:szCs w:val="26"/>
                    </w:rPr>
                  </w:rPrChange>
                </w:rPr>
                <w:delText>Có</w:delText>
              </w:r>
              <w:bookmarkStart w:id="5122" w:name="_Toc169714686"/>
              <w:bookmarkStart w:id="5123" w:name="_Toc171236358"/>
              <w:bookmarkStart w:id="5124" w:name="_Toc171236752"/>
              <w:bookmarkStart w:id="5125" w:name="_Toc171237152"/>
              <w:bookmarkStart w:id="5126" w:name="_Toc171237546"/>
              <w:bookmarkEnd w:id="5122"/>
              <w:bookmarkEnd w:id="5123"/>
              <w:bookmarkEnd w:id="5124"/>
              <w:bookmarkEnd w:id="5125"/>
              <w:bookmarkEnd w:id="5126"/>
            </w:del>
          </w:p>
        </w:tc>
        <w:tc>
          <w:tcPr>
            <w:tcW w:w="1670"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321BB8DA" w14:textId="1ABF3E04" w:rsidR="00120AC4" w:rsidRPr="00591738" w:rsidDel="00591738" w:rsidRDefault="00120AC4">
            <w:pPr>
              <w:pStyle w:val="u3"/>
              <w:numPr>
                <w:ilvl w:val="0"/>
                <w:numId w:val="0"/>
              </w:numPr>
              <w:rPr>
                <w:del w:id="5127" w:author="Ân Duy" w:date="2024-06-19T17:45:00Z"/>
                <w:sz w:val="24"/>
                <w:szCs w:val="24"/>
                <w:rPrChange w:id="5128" w:author="Ân Duy" w:date="2024-06-19T17:44:00Z">
                  <w:rPr>
                    <w:del w:id="5129" w:author="Ân Duy" w:date="2024-06-19T17:45:00Z"/>
                    <w:rFonts w:ascii="Times New Roman" w:hAnsi="Times New Roman" w:cs="Times New Roman"/>
                    <w:sz w:val="26"/>
                    <w:szCs w:val="26"/>
                  </w:rPr>
                </w:rPrChange>
              </w:rPr>
              <w:pPrChange w:id="5130" w:author="Ân Duy" w:date="2024-06-19T17:46:00Z">
                <w:pPr>
                  <w:jc w:val="center"/>
                </w:pPr>
              </w:pPrChange>
            </w:pPr>
            <w:bookmarkStart w:id="5131" w:name="_Toc169714687"/>
            <w:bookmarkStart w:id="5132" w:name="_Toc171236359"/>
            <w:bookmarkStart w:id="5133" w:name="_Toc171236753"/>
            <w:bookmarkStart w:id="5134" w:name="_Toc171237153"/>
            <w:bookmarkStart w:id="5135" w:name="_Toc171237547"/>
            <w:bookmarkEnd w:id="5131"/>
            <w:bookmarkEnd w:id="5132"/>
            <w:bookmarkEnd w:id="5133"/>
            <w:bookmarkEnd w:id="5134"/>
            <w:bookmarkEnd w:id="5135"/>
          </w:p>
        </w:tc>
        <w:tc>
          <w:tcPr>
            <w:tcW w:w="1212"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6C8F51F1" w14:textId="5C9F3618" w:rsidR="00120AC4" w:rsidRPr="00591738" w:rsidDel="00591738" w:rsidRDefault="00120AC4">
            <w:pPr>
              <w:pStyle w:val="u3"/>
              <w:numPr>
                <w:ilvl w:val="0"/>
                <w:numId w:val="0"/>
              </w:numPr>
              <w:rPr>
                <w:del w:id="5136" w:author="Ân Duy" w:date="2024-06-19T17:45:00Z"/>
                <w:sz w:val="24"/>
                <w:szCs w:val="24"/>
                <w:rPrChange w:id="5137" w:author="Ân Duy" w:date="2024-06-19T17:44:00Z">
                  <w:rPr>
                    <w:del w:id="5138" w:author="Ân Duy" w:date="2024-06-19T17:45:00Z"/>
                    <w:sz w:val="26"/>
                    <w:szCs w:val="26"/>
                  </w:rPr>
                </w:rPrChange>
              </w:rPr>
              <w:pPrChange w:id="5139" w:author="Ân Duy" w:date="2024-06-19T17:46:00Z">
                <w:pPr>
                  <w:pStyle w:val="ThngthngWeb"/>
                  <w:spacing w:before="0" w:beforeAutospacing="0" w:after="0" w:afterAutospacing="0"/>
                  <w:jc w:val="center"/>
                </w:pPr>
              </w:pPrChange>
            </w:pPr>
            <w:del w:id="5140" w:author="Ân Duy" w:date="2024-06-19T17:45:00Z">
              <w:r w:rsidRPr="00591738" w:rsidDel="00591738">
                <w:rPr>
                  <w:sz w:val="24"/>
                  <w:szCs w:val="24"/>
                  <w:rPrChange w:id="5141" w:author="Ân Duy" w:date="2024-06-19T17:44:00Z">
                    <w:rPr>
                      <w:sz w:val="26"/>
                      <w:szCs w:val="26"/>
                    </w:rPr>
                  </w:rPrChange>
                </w:rPr>
                <w:delText>Không</w:delText>
              </w:r>
              <w:bookmarkStart w:id="5142" w:name="_Toc169714688"/>
              <w:bookmarkStart w:id="5143" w:name="_Toc171236360"/>
              <w:bookmarkStart w:id="5144" w:name="_Toc171236754"/>
              <w:bookmarkStart w:id="5145" w:name="_Toc171237154"/>
              <w:bookmarkStart w:id="5146" w:name="_Toc171237548"/>
              <w:bookmarkEnd w:id="5142"/>
              <w:bookmarkEnd w:id="5143"/>
              <w:bookmarkEnd w:id="5144"/>
              <w:bookmarkEnd w:id="5145"/>
              <w:bookmarkEnd w:id="5146"/>
            </w:del>
          </w:p>
        </w:tc>
        <w:tc>
          <w:tcPr>
            <w:tcW w:w="989" w:type="dxa"/>
            <w:tcBorders>
              <w:top w:val="single" w:sz="8" w:space="0" w:color="000000"/>
              <w:left w:val="single" w:sz="8" w:space="0" w:color="000000"/>
              <w:bottom w:val="single" w:sz="8" w:space="0" w:color="000000"/>
              <w:right w:val="single" w:sz="8" w:space="0" w:color="000000"/>
            </w:tcBorders>
            <w:shd w:val="clear" w:color="auto" w:fill="F6F6EF"/>
          </w:tcPr>
          <w:p w14:paraId="51478715" w14:textId="62EB2A2E" w:rsidR="00120AC4" w:rsidRPr="00591738" w:rsidDel="00591738" w:rsidRDefault="00120AC4">
            <w:pPr>
              <w:pStyle w:val="u3"/>
              <w:numPr>
                <w:ilvl w:val="0"/>
                <w:numId w:val="0"/>
              </w:numPr>
              <w:rPr>
                <w:del w:id="5147" w:author="Ân Duy" w:date="2024-06-19T17:45:00Z"/>
                <w:sz w:val="24"/>
                <w:szCs w:val="24"/>
                <w:rPrChange w:id="5148" w:author="Ân Duy" w:date="2024-06-19T17:44:00Z">
                  <w:rPr>
                    <w:del w:id="5149" w:author="Ân Duy" w:date="2024-06-19T17:45:00Z"/>
                    <w:sz w:val="26"/>
                    <w:szCs w:val="26"/>
                  </w:rPr>
                </w:rPrChange>
              </w:rPr>
              <w:pPrChange w:id="5150" w:author="Ân Duy" w:date="2024-06-19T17:46:00Z">
                <w:pPr>
                  <w:pStyle w:val="ThngthngWeb"/>
                  <w:spacing w:before="0" w:beforeAutospacing="0" w:after="0" w:afterAutospacing="0"/>
                  <w:jc w:val="center"/>
                </w:pPr>
              </w:pPrChange>
            </w:pPr>
            <w:bookmarkStart w:id="5151" w:name="_Toc169714689"/>
            <w:bookmarkStart w:id="5152" w:name="_Toc171236361"/>
            <w:bookmarkStart w:id="5153" w:name="_Toc171236755"/>
            <w:bookmarkStart w:id="5154" w:name="_Toc171237155"/>
            <w:bookmarkStart w:id="5155" w:name="_Toc171237549"/>
            <w:bookmarkEnd w:id="5151"/>
            <w:bookmarkEnd w:id="5152"/>
            <w:bookmarkEnd w:id="5153"/>
            <w:bookmarkEnd w:id="5154"/>
            <w:bookmarkEnd w:id="5155"/>
          </w:p>
        </w:tc>
        <w:bookmarkStart w:id="5156" w:name="_Toc169714690"/>
        <w:bookmarkStart w:id="5157" w:name="_Toc171236362"/>
        <w:bookmarkStart w:id="5158" w:name="_Toc171236756"/>
        <w:bookmarkStart w:id="5159" w:name="_Toc171237156"/>
        <w:bookmarkStart w:id="5160" w:name="_Toc171237550"/>
        <w:bookmarkEnd w:id="5156"/>
        <w:bookmarkEnd w:id="5157"/>
        <w:bookmarkEnd w:id="5158"/>
        <w:bookmarkEnd w:id="5159"/>
        <w:bookmarkEnd w:id="5160"/>
      </w:tr>
      <w:tr w:rsidR="00120AC4" w:rsidRPr="006F6423" w:rsidDel="00591738" w14:paraId="7DA4E594" w14:textId="59645C1A" w:rsidTr="0095277C">
        <w:trPr>
          <w:trHeight w:val="584"/>
          <w:del w:id="5161" w:author="Ân Duy" w:date="2024-06-19T17:45:00Z"/>
        </w:trPr>
        <w:tc>
          <w:tcPr>
            <w:tcW w:w="635"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hideMark/>
          </w:tcPr>
          <w:p w14:paraId="74FE3336" w14:textId="140EF983" w:rsidR="00120AC4" w:rsidRPr="009928BA" w:rsidDel="00591738" w:rsidRDefault="00120AC4" w:rsidP="00EC5F44">
            <w:pPr>
              <w:spacing w:line="240" w:lineRule="auto"/>
              <w:jc w:val="center"/>
              <w:rPr>
                <w:del w:id="5162" w:author="Ân Duy" w:date="2024-06-19T17:45:00Z"/>
                <w:rFonts w:ascii="Times New Roman" w:eastAsia="Times New Roman" w:hAnsi="Times New Roman" w:cs="Times New Roman"/>
                <w:sz w:val="26"/>
                <w:szCs w:val="26"/>
              </w:rPr>
            </w:pPr>
            <w:del w:id="5163" w:author="Ân Duy" w:date="2024-06-19T17:45:00Z">
              <w:r w:rsidDel="00591738">
                <w:delText xml:space="preserve"> Bảng Chi Tiết Phiếu Nhập</w:delText>
              </w:r>
              <w:r w:rsidRPr="009928BA" w:rsidDel="00591738">
                <w:rPr>
                  <w:rFonts w:ascii="Times New Roman" w:eastAsia="Times New Roman" w:hAnsi="Times New Roman" w:cs="Times New Roman"/>
                  <w:b/>
                  <w:bCs/>
                  <w:color w:val="000000" w:themeColor="text1"/>
                  <w:kern w:val="24"/>
                  <w:sz w:val="26"/>
                  <w:szCs w:val="26"/>
                </w:rPr>
                <w:delText>TT</w:delText>
              </w:r>
              <w:bookmarkStart w:id="5164" w:name="_Toc169714691"/>
              <w:bookmarkStart w:id="5165" w:name="_Toc171236363"/>
              <w:bookmarkStart w:id="5166" w:name="_Toc171236757"/>
              <w:bookmarkStart w:id="5167" w:name="_Toc171237157"/>
              <w:bookmarkStart w:id="5168" w:name="_Toc171237551"/>
              <w:bookmarkEnd w:id="5164"/>
              <w:bookmarkEnd w:id="5165"/>
              <w:bookmarkEnd w:id="5166"/>
              <w:bookmarkEnd w:id="5167"/>
              <w:bookmarkEnd w:id="5168"/>
            </w:del>
          </w:p>
        </w:tc>
        <w:tc>
          <w:tcPr>
            <w:tcW w:w="2049" w:type="dxa"/>
            <w:gridSpan w:val="2"/>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hideMark/>
          </w:tcPr>
          <w:p w14:paraId="56FFA497" w14:textId="20BD7615" w:rsidR="00120AC4" w:rsidRPr="009928BA" w:rsidDel="00591738" w:rsidRDefault="00120AC4" w:rsidP="00EC5F44">
            <w:pPr>
              <w:spacing w:line="240" w:lineRule="auto"/>
              <w:jc w:val="center"/>
              <w:rPr>
                <w:del w:id="5169" w:author="Ân Duy" w:date="2024-06-19T17:45:00Z"/>
                <w:rFonts w:ascii="Times New Roman" w:eastAsia="Times New Roman" w:hAnsi="Times New Roman" w:cs="Times New Roman"/>
                <w:sz w:val="26"/>
                <w:szCs w:val="26"/>
              </w:rPr>
            </w:pPr>
            <w:del w:id="5170" w:author="Ân Duy" w:date="2024-06-19T17:45:00Z">
              <w:r w:rsidRPr="009928BA" w:rsidDel="00591738">
                <w:rPr>
                  <w:rFonts w:ascii="Times New Roman" w:eastAsia="Times New Roman" w:hAnsi="Times New Roman" w:cs="Times New Roman"/>
                  <w:b/>
                  <w:bCs/>
                  <w:color w:val="000000" w:themeColor="text1"/>
                  <w:kern w:val="24"/>
                  <w:sz w:val="26"/>
                  <w:szCs w:val="26"/>
                </w:rPr>
                <w:delText>Tên thuộc tính (Field name)</w:delText>
              </w:r>
              <w:bookmarkStart w:id="5171" w:name="_Toc169714692"/>
              <w:bookmarkStart w:id="5172" w:name="_Toc171236364"/>
              <w:bookmarkStart w:id="5173" w:name="_Toc171236758"/>
              <w:bookmarkStart w:id="5174" w:name="_Toc171237158"/>
              <w:bookmarkStart w:id="5175" w:name="_Toc171237552"/>
              <w:bookmarkEnd w:id="5171"/>
              <w:bookmarkEnd w:id="5172"/>
              <w:bookmarkEnd w:id="5173"/>
              <w:bookmarkEnd w:id="5174"/>
              <w:bookmarkEnd w:id="5175"/>
            </w:del>
          </w:p>
        </w:tc>
        <w:tc>
          <w:tcPr>
            <w:tcW w:w="1336"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hideMark/>
          </w:tcPr>
          <w:p w14:paraId="285A0601" w14:textId="6AA8C44E" w:rsidR="00120AC4" w:rsidRPr="009928BA" w:rsidDel="00591738" w:rsidRDefault="00120AC4" w:rsidP="00EC5F44">
            <w:pPr>
              <w:spacing w:line="240" w:lineRule="auto"/>
              <w:jc w:val="center"/>
              <w:rPr>
                <w:del w:id="5176" w:author="Ân Duy" w:date="2024-06-19T17:45:00Z"/>
                <w:rFonts w:ascii="Times New Roman" w:eastAsia="Times New Roman" w:hAnsi="Times New Roman" w:cs="Times New Roman"/>
                <w:sz w:val="26"/>
                <w:szCs w:val="26"/>
              </w:rPr>
            </w:pPr>
            <w:del w:id="5177" w:author="Ân Duy" w:date="2024-06-19T17:45:00Z">
              <w:r w:rsidRPr="009928BA" w:rsidDel="00591738">
                <w:rPr>
                  <w:rFonts w:ascii="Times New Roman" w:eastAsia="Times New Roman" w:hAnsi="Times New Roman" w:cs="Times New Roman"/>
                  <w:b/>
                  <w:bCs/>
                  <w:color w:val="000000" w:themeColor="text1"/>
                  <w:kern w:val="24"/>
                  <w:sz w:val="26"/>
                  <w:szCs w:val="26"/>
                </w:rPr>
                <w:delText>Kiểu dữ liệu</w:delText>
              </w:r>
              <w:bookmarkStart w:id="5178" w:name="_Toc169714693"/>
              <w:bookmarkStart w:id="5179" w:name="_Toc171236365"/>
              <w:bookmarkStart w:id="5180" w:name="_Toc171236759"/>
              <w:bookmarkStart w:id="5181" w:name="_Toc171237159"/>
              <w:bookmarkStart w:id="5182" w:name="_Toc171237553"/>
              <w:bookmarkEnd w:id="5178"/>
              <w:bookmarkEnd w:id="5179"/>
              <w:bookmarkEnd w:id="5180"/>
              <w:bookmarkEnd w:id="5181"/>
              <w:bookmarkEnd w:id="5182"/>
            </w:del>
          </w:p>
        </w:tc>
        <w:tc>
          <w:tcPr>
            <w:tcW w:w="808"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hideMark/>
          </w:tcPr>
          <w:p w14:paraId="20A52357" w14:textId="2C02C6C3" w:rsidR="00120AC4" w:rsidRPr="009928BA" w:rsidDel="00591738" w:rsidRDefault="00120AC4" w:rsidP="00EC5F44">
            <w:pPr>
              <w:spacing w:line="240" w:lineRule="auto"/>
              <w:jc w:val="center"/>
              <w:rPr>
                <w:del w:id="5183" w:author="Ân Duy" w:date="2024-06-19T17:45:00Z"/>
                <w:rFonts w:ascii="Times New Roman" w:eastAsia="Times New Roman" w:hAnsi="Times New Roman" w:cs="Times New Roman"/>
                <w:sz w:val="26"/>
                <w:szCs w:val="26"/>
              </w:rPr>
            </w:pPr>
            <w:del w:id="5184" w:author="Ân Duy" w:date="2024-06-19T17:45:00Z">
              <w:r w:rsidRPr="009928BA" w:rsidDel="00591738">
                <w:rPr>
                  <w:rFonts w:ascii="Times New Roman" w:eastAsia="Times New Roman" w:hAnsi="Times New Roman" w:cs="Times New Roman"/>
                  <w:b/>
                  <w:bCs/>
                  <w:color w:val="000000" w:themeColor="text1"/>
                  <w:kern w:val="24"/>
                  <w:sz w:val="26"/>
                  <w:szCs w:val="26"/>
                </w:rPr>
                <w:delText>Độ rộng</w:delText>
              </w:r>
              <w:bookmarkStart w:id="5185" w:name="_Toc169714694"/>
              <w:bookmarkStart w:id="5186" w:name="_Toc171236366"/>
              <w:bookmarkStart w:id="5187" w:name="_Toc171236760"/>
              <w:bookmarkStart w:id="5188" w:name="_Toc171237160"/>
              <w:bookmarkStart w:id="5189" w:name="_Toc171237554"/>
              <w:bookmarkEnd w:id="5185"/>
              <w:bookmarkEnd w:id="5186"/>
              <w:bookmarkEnd w:id="5187"/>
              <w:bookmarkEnd w:id="5188"/>
              <w:bookmarkEnd w:id="5189"/>
            </w:del>
          </w:p>
        </w:tc>
        <w:tc>
          <w:tcPr>
            <w:tcW w:w="1011"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hideMark/>
          </w:tcPr>
          <w:p w14:paraId="7A498550" w14:textId="08831269" w:rsidR="00120AC4" w:rsidRPr="009928BA" w:rsidDel="00591738" w:rsidRDefault="00120AC4" w:rsidP="00EC5F44">
            <w:pPr>
              <w:spacing w:line="240" w:lineRule="auto"/>
              <w:jc w:val="center"/>
              <w:rPr>
                <w:del w:id="5190" w:author="Ân Duy" w:date="2024-06-19T17:45:00Z"/>
                <w:rFonts w:ascii="Times New Roman" w:eastAsia="Times New Roman" w:hAnsi="Times New Roman" w:cs="Times New Roman"/>
                <w:sz w:val="26"/>
                <w:szCs w:val="26"/>
              </w:rPr>
            </w:pPr>
            <w:del w:id="5191" w:author="Ân Duy" w:date="2024-06-19T17:45:00Z">
              <w:r w:rsidRPr="009928BA" w:rsidDel="00591738">
                <w:rPr>
                  <w:rFonts w:ascii="Times New Roman" w:eastAsia="Times New Roman" w:hAnsi="Times New Roman" w:cs="Times New Roman"/>
                  <w:b/>
                  <w:bCs/>
                  <w:color w:val="000000" w:themeColor="text1"/>
                  <w:kern w:val="24"/>
                  <w:sz w:val="26"/>
                  <w:szCs w:val="26"/>
                </w:rPr>
                <w:delText>Not NULL</w:delText>
              </w:r>
              <w:bookmarkStart w:id="5192" w:name="_Toc169714695"/>
              <w:bookmarkStart w:id="5193" w:name="_Toc171236367"/>
              <w:bookmarkStart w:id="5194" w:name="_Toc171236761"/>
              <w:bookmarkStart w:id="5195" w:name="_Toc171237161"/>
              <w:bookmarkStart w:id="5196" w:name="_Toc171237555"/>
              <w:bookmarkEnd w:id="5192"/>
              <w:bookmarkEnd w:id="5193"/>
              <w:bookmarkEnd w:id="5194"/>
              <w:bookmarkEnd w:id="5195"/>
              <w:bookmarkEnd w:id="5196"/>
            </w:del>
          </w:p>
        </w:tc>
        <w:tc>
          <w:tcPr>
            <w:tcW w:w="1668"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hideMark/>
          </w:tcPr>
          <w:p w14:paraId="718C3D8E" w14:textId="0D00F321" w:rsidR="00120AC4" w:rsidRPr="009928BA" w:rsidDel="00591738" w:rsidRDefault="00120AC4" w:rsidP="00EC5F44">
            <w:pPr>
              <w:spacing w:line="240" w:lineRule="auto"/>
              <w:jc w:val="center"/>
              <w:rPr>
                <w:del w:id="5197" w:author="Ân Duy" w:date="2024-06-19T17:45:00Z"/>
                <w:rFonts w:ascii="Times New Roman" w:eastAsia="Times New Roman" w:hAnsi="Times New Roman" w:cs="Times New Roman"/>
                <w:sz w:val="26"/>
                <w:szCs w:val="26"/>
              </w:rPr>
            </w:pPr>
            <w:del w:id="5198" w:author="Ân Duy" w:date="2024-06-19T17:45:00Z">
              <w:r w:rsidRPr="009928BA" w:rsidDel="00591738">
                <w:rPr>
                  <w:rFonts w:ascii="Times New Roman" w:eastAsia="Times New Roman" w:hAnsi="Times New Roman" w:cs="Times New Roman"/>
                  <w:b/>
                  <w:bCs/>
                  <w:color w:val="000000" w:themeColor="text1"/>
                  <w:kern w:val="24"/>
                  <w:sz w:val="26"/>
                  <w:szCs w:val="26"/>
                </w:rPr>
                <w:delText>Ràng buộc / Miền giá trị</w:delText>
              </w:r>
              <w:bookmarkStart w:id="5199" w:name="_Toc169714696"/>
              <w:bookmarkStart w:id="5200" w:name="_Toc171236368"/>
              <w:bookmarkStart w:id="5201" w:name="_Toc171236762"/>
              <w:bookmarkStart w:id="5202" w:name="_Toc171237162"/>
              <w:bookmarkStart w:id="5203" w:name="_Toc171237556"/>
              <w:bookmarkEnd w:id="5199"/>
              <w:bookmarkEnd w:id="5200"/>
              <w:bookmarkEnd w:id="5201"/>
              <w:bookmarkEnd w:id="5202"/>
              <w:bookmarkEnd w:id="5203"/>
            </w:del>
          </w:p>
        </w:tc>
        <w:tc>
          <w:tcPr>
            <w:tcW w:w="1215"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hideMark/>
          </w:tcPr>
          <w:p w14:paraId="2C225537" w14:textId="470CDD3D" w:rsidR="00120AC4" w:rsidRPr="009928BA" w:rsidDel="00591738" w:rsidRDefault="00120AC4" w:rsidP="00EC5F44">
            <w:pPr>
              <w:spacing w:line="240" w:lineRule="auto"/>
              <w:jc w:val="center"/>
              <w:rPr>
                <w:del w:id="5204" w:author="Ân Duy" w:date="2024-06-19T17:45:00Z"/>
                <w:rFonts w:ascii="Times New Roman" w:eastAsia="Times New Roman" w:hAnsi="Times New Roman" w:cs="Times New Roman"/>
                <w:sz w:val="26"/>
                <w:szCs w:val="26"/>
              </w:rPr>
            </w:pPr>
            <w:del w:id="5205" w:author="Ân Duy" w:date="2024-06-19T17:45:00Z">
              <w:r w:rsidRPr="009928BA" w:rsidDel="00591738">
                <w:rPr>
                  <w:rFonts w:ascii="Times New Roman" w:eastAsia="Times New Roman" w:hAnsi="Times New Roman" w:cs="Times New Roman"/>
                  <w:b/>
                  <w:bCs/>
                  <w:color w:val="000000" w:themeColor="text1"/>
                  <w:kern w:val="24"/>
                  <w:sz w:val="26"/>
                  <w:szCs w:val="26"/>
                </w:rPr>
                <w:delText>Mã hóa</w:delText>
              </w:r>
              <w:bookmarkStart w:id="5206" w:name="_Toc169714697"/>
              <w:bookmarkStart w:id="5207" w:name="_Toc171236369"/>
              <w:bookmarkStart w:id="5208" w:name="_Toc171236763"/>
              <w:bookmarkStart w:id="5209" w:name="_Toc171237163"/>
              <w:bookmarkStart w:id="5210" w:name="_Toc171237557"/>
              <w:bookmarkEnd w:id="5206"/>
              <w:bookmarkEnd w:id="5207"/>
              <w:bookmarkEnd w:id="5208"/>
              <w:bookmarkEnd w:id="5209"/>
              <w:bookmarkEnd w:id="5210"/>
            </w:del>
          </w:p>
        </w:tc>
        <w:tc>
          <w:tcPr>
            <w:tcW w:w="988" w:type="dxa"/>
            <w:tcBorders>
              <w:top w:val="single" w:sz="8" w:space="0" w:color="000000"/>
              <w:left w:val="single" w:sz="8" w:space="0" w:color="000000"/>
              <w:bottom w:val="single" w:sz="8" w:space="0" w:color="000000"/>
              <w:right w:val="single" w:sz="8" w:space="0" w:color="000000"/>
            </w:tcBorders>
            <w:shd w:val="clear" w:color="auto" w:fill="CCCC99"/>
          </w:tcPr>
          <w:p w14:paraId="3C2BF6B9" w14:textId="63DABBD2" w:rsidR="00120AC4" w:rsidRPr="009928BA" w:rsidDel="00591738" w:rsidRDefault="00120AC4" w:rsidP="00EC5F44">
            <w:pPr>
              <w:spacing w:line="240" w:lineRule="auto"/>
              <w:jc w:val="center"/>
              <w:rPr>
                <w:del w:id="5211" w:author="Ân Duy" w:date="2024-06-19T17:45:00Z"/>
                <w:rFonts w:ascii="Times New Roman" w:eastAsia="Times New Roman" w:hAnsi="Times New Roman" w:cs="Times New Roman"/>
                <w:b/>
                <w:bCs/>
                <w:color w:val="000000" w:themeColor="text1"/>
                <w:kern w:val="24"/>
                <w:sz w:val="26"/>
                <w:szCs w:val="26"/>
              </w:rPr>
            </w:pPr>
            <w:del w:id="5212" w:author="Ân Duy" w:date="2024-06-19T17:45:00Z">
              <w:r w:rsidRPr="009928BA" w:rsidDel="00591738">
                <w:rPr>
                  <w:rFonts w:ascii="Times New Roman" w:eastAsia="Times New Roman" w:hAnsi="Times New Roman" w:cs="Times New Roman"/>
                  <w:b/>
                  <w:bCs/>
                  <w:color w:val="000000" w:themeColor="text1"/>
                  <w:kern w:val="24"/>
                  <w:sz w:val="26"/>
                  <w:szCs w:val="26"/>
                </w:rPr>
                <w:delText>Diễn giải</w:delText>
              </w:r>
              <w:bookmarkStart w:id="5213" w:name="_Toc169714698"/>
              <w:bookmarkStart w:id="5214" w:name="_Toc171236370"/>
              <w:bookmarkStart w:id="5215" w:name="_Toc171236764"/>
              <w:bookmarkStart w:id="5216" w:name="_Toc171237164"/>
              <w:bookmarkStart w:id="5217" w:name="_Toc171237558"/>
              <w:bookmarkEnd w:id="5213"/>
              <w:bookmarkEnd w:id="5214"/>
              <w:bookmarkEnd w:id="5215"/>
              <w:bookmarkEnd w:id="5216"/>
              <w:bookmarkEnd w:id="5217"/>
            </w:del>
          </w:p>
        </w:tc>
        <w:bookmarkStart w:id="5218" w:name="_Toc169714699"/>
        <w:bookmarkStart w:id="5219" w:name="_Toc171236371"/>
        <w:bookmarkStart w:id="5220" w:name="_Toc171236765"/>
        <w:bookmarkStart w:id="5221" w:name="_Toc171237165"/>
        <w:bookmarkStart w:id="5222" w:name="_Toc171237559"/>
        <w:bookmarkEnd w:id="5218"/>
        <w:bookmarkEnd w:id="5219"/>
        <w:bookmarkEnd w:id="5220"/>
        <w:bookmarkEnd w:id="5221"/>
        <w:bookmarkEnd w:id="5222"/>
      </w:tr>
      <w:tr w:rsidR="00120AC4" w:rsidRPr="005E637B" w:rsidDel="00591738" w14:paraId="78016982" w14:textId="1F247FA8" w:rsidTr="0095277C">
        <w:trPr>
          <w:trHeight w:val="20"/>
          <w:del w:id="5223" w:author="Ân Duy" w:date="2024-06-19T17:45:00Z"/>
        </w:trPr>
        <w:tc>
          <w:tcPr>
            <w:tcW w:w="63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hideMark/>
          </w:tcPr>
          <w:p w14:paraId="22E423EE" w14:textId="5944F56C" w:rsidR="00120AC4" w:rsidRPr="009928BA" w:rsidDel="00591738" w:rsidRDefault="00120AC4" w:rsidP="00EC5F44">
            <w:pPr>
              <w:pStyle w:val="ThngthngWeb"/>
              <w:spacing w:before="0" w:beforeAutospacing="0" w:after="0" w:afterAutospacing="0"/>
              <w:jc w:val="center"/>
              <w:rPr>
                <w:del w:id="5224" w:author="Ân Duy" w:date="2024-06-19T17:45:00Z"/>
                <w:sz w:val="26"/>
                <w:szCs w:val="26"/>
              </w:rPr>
            </w:pPr>
            <w:del w:id="5225" w:author="Ân Duy" w:date="2024-06-17T08:06:00Z">
              <w:r w:rsidRPr="009928BA" w:rsidDel="0095277C">
                <w:rPr>
                  <w:kern w:val="24"/>
                  <w:sz w:val="26"/>
                  <w:szCs w:val="26"/>
                </w:rPr>
                <w:delText>2</w:delText>
              </w:r>
            </w:del>
            <w:bookmarkStart w:id="5226" w:name="_Toc169714700"/>
            <w:bookmarkStart w:id="5227" w:name="_Toc171236372"/>
            <w:bookmarkStart w:id="5228" w:name="_Toc171236766"/>
            <w:bookmarkStart w:id="5229" w:name="_Toc171237166"/>
            <w:bookmarkStart w:id="5230" w:name="_Toc171237560"/>
            <w:bookmarkEnd w:id="5226"/>
            <w:bookmarkEnd w:id="5227"/>
            <w:bookmarkEnd w:id="5228"/>
            <w:bookmarkEnd w:id="5229"/>
            <w:bookmarkEnd w:id="5230"/>
          </w:p>
        </w:tc>
        <w:tc>
          <w:tcPr>
            <w:tcW w:w="2049" w:type="dxa"/>
            <w:gridSpan w:val="2"/>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hideMark/>
          </w:tcPr>
          <w:p w14:paraId="25432FEA" w14:textId="10337E5A" w:rsidR="00120AC4" w:rsidRPr="009928BA" w:rsidDel="00591738" w:rsidRDefault="00120AC4" w:rsidP="00EC5F44">
            <w:pPr>
              <w:pStyle w:val="ThngthngWeb"/>
              <w:spacing w:before="0" w:beforeAutospacing="0" w:after="0" w:afterAutospacing="0"/>
              <w:jc w:val="center"/>
              <w:rPr>
                <w:del w:id="5231" w:author="Ân Duy" w:date="2024-06-19T17:45:00Z"/>
                <w:sz w:val="26"/>
                <w:szCs w:val="26"/>
              </w:rPr>
            </w:pPr>
            <w:del w:id="5232" w:author="Ân Duy" w:date="2024-06-19T17:45:00Z">
              <w:r w:rsidRPr="009928BA" w:rsidDel="00591738">
                <w:rPr>
                  <w:color w:val="000000"/>
                  <w:sz w:val="26"/>
                  <w:szCs w:val="26"/>
                  <w:lang w:val="vi-VN"/>
                </w:rPr>
                <w:delText>MaPN</w:delText>
              </w:r>
              <w:bookmarkStart w:id="5233" w:name="_Toc169714701"/>
              <w:bookmarkStart w:id="5234" w:name="_Toc171236373"/>
              <w:bookmarkStart w:id="5235" w:name="_Toc171236767"/>
              <w:bookmarkStart w:id="5236" w:name="_Toc171237167"/>
              <w:bookmarkStart w:id="5237" w:name="_Toc171237561"/>
              <w:bookmarkEnd w:id="5233"/>
              <w:bookmarkEnd w:id="5234"/>
              <w:bookmarkEnd w:id="5235"/>
              <w:bookmarkEnd w:id="5236"/>
              <w:bookmarkEnd w:id="5237"/>
            </w:del>
          </w:p>
        </w:tc>
        <w:tc>
          <w:tcPr>
            <w:tcW w:w="1336"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hideMark/>
          </w:tcPr>
          <w:p w14:paraId="1D91DE4E" w14:textId="1627BC47" w:rsidR="00120AC4" w:rsidRPr="009928BA" w:rsidDel="00591738" w:rsidRDefault="00120AC4" w:rsidP="00EC5F44">
            <w:pPr>
              <w:jc w:val="center"/>
              <w:rPr>
                <w:del w:id="5238" w:author="Ân Duy" w:date="2024-06-19T17:45:00Z"/>
                <w:rFonts w:ascii="Times New Roman" w:hAnsi="Times New Roman" w:cs="Times New Roman"/>
                <w:sz w:val="26"/>
                <w:szCs w:val="26"/>
              </w:rPr>
            </w:pPr>
            <w:del w:id="5239" w:author="Ân Duy" w:date="2024-06-19T17:45:00Z">
              <w:r w:rsidRPr="009928BA" w:rsidDel="00591738">
                <w:rPr>
                  <w:rFonts w:ascii="Times New Roman" w:hAnsi="Times New Roman" w:cs="Times New Roman"/>
                  <w:sz w:val="26"/>
                  <w:szCs w:val="26"/>
                </w:rPr>
                <w:delText>varchar</w:delText>
              </w:r>
              <w:bookmarkStart w:id="5240" w:name="_Toc169714702"/>
              <w:bookmarkStart w:id="5241" w:name="_Toc171236374"/>
              <w:bookmarkStart w:id="5242" w:name="_Toc171236768"/>
              <w:bookmarkStart w:id="5243" w:name="_Toc171237168"/>
              <w:bookmarkStart w:id="5244" w:name="_Toc171237562"/>
              <w:bookmarkEnd w:id="5240"/>
              <w:bookmarkEnd w:id="5241"/>
              <w:bookmarkEnd w:id="5242"/>
              <w:bookmarkEnd w:id="5243"/>
              <w:bookmarkEnd w:id="5244"/>
            </w:del>
          </w:p>
        </w:tc>
        <w:tc>
          <w:tcPr>
            <w:tcW w:w="808"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hideMark/>
          </w:tcPr>
          <w:p w14:paraId="000A15F4" w14:textId="6B8DFC4D" w:rsidR="00120AC4" w:rsidRPr="009928BA" w:rsidDel="00591738" w:rsidRDefault="00120AC4" w:rsidP="00EC5F44">
            <w:pPr>
              <w:jc w:val="center"/>
              <w:rPr>
                <w:del w:id="5245" w:author="Ân Duy" w:date="2024-06-19T17:45:00Z"/>
                <w:rFonts w:ascii="Times New Roman" w:hAnsi="Times New Roman" w:cs="Times New Roman"/>
                <w:sz w:val="26"/>
                <w:szCs w:val="26"/>
              </w:rPr>
            </w:pPr>
            <w:del w:id="5246" w:author="Ân Duy" w:date="2024-06-19T17:45:00Z">
              <w:r w:rsidRPr="009928BA" w:rsidDel="00591738">
                <w:rPr>
                  <w:rFonts w:ascii="Times New Roman" w:hAnsi="Times New Roman" w:cs="Times New Roman"/>
                  <w:sz w:val="26"/>
                  <w:szCs w:val="26"/>
                </w:rPr>
                <w:delText>10</w:delText>
              </w:r>
              <w:bookmarkStart w:id="5247" w:name="_Toc169714703"/>
              <w:bookmarkStart w:id="5248" w:name="_Toc171236375"/>
              <w:bookmarkStart w:id="5249" w:name="_Toc171236769"/>
              <w:bookmarkStart w:id="5250" w:name="_Toc171237169"/>
              <w:bookmarkStart w:id="5251" w:name="_Toc171237563"/>
              <w:bookmarkEnd w:id="5247"/>
              <w:bookmarkEnd w:id="5248"/>
              <w:bookmarkEnd w:id="5249"/>
              <w:bookmarkEnd w:id="5250"/>
              <w:bookmarkEnd w:id="5251"/>
            </w:del>
          </w:p>
        </w:tc>
        <w:tc>
          <w:tcPr>
            <w:tcW w:w="1011"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hideMark/>
          </w:tcPr>
          <w:p w14:paraId="1DF8ED49" w14:textId="5E712B94" w:rsidR="00120AC4" w:rsidRPr="009928BA" w:rsidDel="00591738" w:rsidRDefault="00120AC4" w:rsidP="00EC5F44">
            <w:pPr>
              <w:jc w:val="center"/>
              <w:rPr>
                <w:del w:id="5252" w:author="Ân Duy" w:date="2024-06-19T17:45:00Z"/>
                <w:rFonts w:ascii="Times New Roman" w:hAnsi="Times New Roman" w:cs="Times New Roman"/>
                <w:sz w:val="26"/>
                <w:szCs w:val="26"/>
              </w:rPr>
            </w:pPr>
            <w:del w:id="5253" w:author="Ân Duy" w:date="2024-06-19T17:45:00Z">
              <w:r w:rsidRPr="009928BA" w:rsidDel="00591738">
                <w:rPr>
                  <w:rFonts w:ascii="Times New Roman" w:hAnsi="Times New Roman" w:cs="Times New Roman"/>
                  <w:b/>
                  <w:bCs/>
                  <w:kern w:val="24"/>
                  <w:sz w:val="26"/>
                  <w:szCs w:val="26"/>
                </w:rPr>
                <w:delText>Có</w:delText>
              </w:r>
              <w:bookmarkStart w:id="5254" w:name="_Toc169714704"/>
              <w:bookmarkStart w:id="5255" w:name="_Toc171236376"/>
              <w:bookmarkStart w:id="5256" w:name="_Toc171236770"/>
              <w:bookmarkStart w:id="5257" w:name="_Toc171237170"/>
              <w:bookmarkStart w:id="5258" w:name="_Toc171237564"/>
              <w:bookmarkEnd w:id="5254"/>
              <w:bookmarkEnd w:id="5255"/>
              <w:bookmarkEnd w:id="5256"/>
              <w:bookmarkEnd w:id="5257"/>
              <w:bookmarkEnd w:id="5258"/>
            </w:del>
          </w:p>
        </w:tc>
        <w:tc>
          <w:tcPr>
            <w:tcW w:w="1668"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hideMark/>
          </w:tcPr>
          <w:p w14:paraId="71B3D379" w14:textId="764FCE23" w:rsidR="00120AC4" w:rsidRPr="009928BA" w:rsidDel="00591738" w:rsidRDefault="00120AC4" w:rsidP="00EC5F44">
            <w:pPr>
              <w:jc w:val="center"/>
              <w:rPr>
                <w:del w:id="5259" w:author="Ân Duy" w:date="2024-06-19T17:45:00Z"/>
                <w:rFonts w:ascii="Times New Roman" w:hAnsi="Times New Roman" w:cs="Times New Roman"/>
                <w:sz w:val="26"/>
                <w:szCs w:val="26"/>
              </w:rPr>
            </w:pPr>
            <w:del w:id="5260" w:author="Ân Duy" w:date="2024-06-19T17:45:00Z">
              <w:r w:rsidRPr="009928BA" w:rsidDel="00591738">
                <w:rPr>
                  <w:rFonts w:ascii="Times New Roman" w:hAnsi="Times New Roman" w:cs="Times New Roman"/>
                  <w:sz w:val="26"/>
                  <w:szCs w:val="26"/>
                </w:rPr>
                <w:delText>FK</w:delText>
              </w:r>
              <w:bookmarkStart w:id="5261" w:name="_Toc169714705"/>
              <w:bookmarkStart w:id="5262" w:name="_Toc171236377"/>
              <w:bookmarkStart w:id="5263" w:name="_Toc171236771"/>
              <w:bookmarkStart w:id="5264" w:name="_Toc171237171"/>
              <w:bookmarkStart w:id="5265" w:name="_Toc171237565"/>
              <w:bookmarkEnd w:id="5261"/>
              <w:bookmarkEnd w:id="5262"/>
              <w:bookmarkEnd w:id="5263"/>
              <w:bookmarkEnd w:id="5264"/>
              <w:bookmarkEnd w:id="5265"/>
            </w:del>
          </w:p>
        </w:tc>
        <w:tc>
          <w:tcPr>
            <w:tcW w:w="121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1AC4BB26" w14:textId="254DC95E" w:rsidR="00120AC4" w:rsidRPr="009928BA" w:rsidDel="00591738" w:rsidRDefault="00120AC4" w:rsidP="00EC5F44">
            <w:pPr>
              <w:pStyle w:val="ThngthngWeb"/>
              <w:spacing w:before="0" w:beforeAutospacing="0" w:after="0" w:afterAutospacing="0"/>
              <w:jc w:val="center"/>
              <w:rPr>
                <w:del w:id="5266" w:author="Ân Duy" w:date="2024-06-19T17:45:00Z"/>
                <w:sz w:val="26"/>
                <w:szCs w:val="26"/>
              </w:rPr>
            </w:pPr>
            <w:del w:id="5267" w:author="Ân Duy" w:date="2024-06-19T17:45:00Z">
              <w:r w:rsidRPr="009928BA" w:rsidDel="00591738">
                <w:rPr>
                  <w:sz w:val="26"/>
                  <w:szCs w:val="26"/>
                </w:rPr>
                <w:delText>Không</w:delText>
              </w:r>
              <w:bookmarkStart w:id="5268" w:name="_Toc169714706"/>
              <w:bookmarkStart w:id="5269" w:name="_Toc171236378"/>
              <w:bookmarkStart w:id="5270" w:name="_Toc171236772"/>
              <w:bookmarkStart w:id="5271" w:name="_Toc171237172"/>
              <w:bookmarkStart w:id="5272" w:name="_Toc171237566"/>
              <w:bookmarkEnd w:id="5268"/>
              <w:bookmarkEnd w:id="5269"/>
              <w:bookmarkEnd w:id="5270"/>
              <w:bookmarkEnd w:id="5271"/>
              <w:bookmarkEnd w:id="5272"/>
            </w:del>
          </w:p>
        </w:tc>
        <w:tc>
          <w:tcPr>
            <w:tcW w:w="988" w:type="dxa"/>
            <w:tcBorders>
              <w:top w:val="single" w:sz="8" w:space="0" w:color="000000"/>
              <w:left w:val="single" w:sz="8" w:space="0" w:color="000000"/>
              <w:bottom w:val="single" w:sz="8" w:space="0" w:color="000000"/>
              <w:right w:val="single" w:sz="8" w:space="0" w:color="000000"/>
            </w:tcBorders>
            <w:shd w:val="clear" w:color="auto" w:fill="F6F6EF"/>
          </w:tcPr>
          <w:p w14:paraId="084C73C1" w14:textId="3432E268" w:rsidR="00120AC4" w:rsidRPr="009928BA" w:rsidDel="00591738" w:rsidRDefault="00120AC4" w:rsidP="00EC5F44">
            <w:pPr>
              <w:pStyle w:val="ThngthngWeb"/>
              <w:spacing w:before="0" w:beforeAutospacing="0" w:after="0" w:afterAutospacing="0"/>
              <w:jc w:val="center"/>
              <w:rPr>
                <w:del w:id="5273" w:author="Ân Duy" w:date="2024-06-19T17:45:00Z"/>
                <w:sz w:val="26"/>
                <w:szCs w:val="26"/>
              </w:rPr>
            </w:pPr>
            <w:bookmarkStart w:id="5274" w:name="_Toc169714707"/>
            <w:bookmarkStart w:id="5275" w:name="_Toc171236379"/>
            <w:bookmarkStart w:id="5276" w:name="_Toc171236773"/>
            <w:bookmarkStart w:id="5277" w:name="_Toc171237173"/>
            <w:bookmarkStart w:id="5278" w:name="_Toc171237567"/>
            <w:bookmarkEnd w:id="5274"/>
            <w:bookmarkEnd w:id="5275"/>
            <w:bookmarkEnd w:id="5276"/>
            <w:bookmarkEnd w:id="5277"/>
            <w:bookmarkEnd w:id="5278"/>
          </w:p>
        </w:tc>
        <w:bookmarkStart w:id="5279" w:name="_Toc169714708"/>
        <w:bookmarkStart w:id="5280" w:name="_Toc171236380"/>
        <w:bookmarkStart w:id="5281" w:name="_Toc171236774"/>
        <w:bookmarkStart w:id="5282" w:name="_Toc171237174"/>
        <w:bookmarkStart w:id="5283" w:name="_Toc171237568"/>
        <w:bookmarkEnd w:id="5279"/>
        <w:bookmarkEnd w:id="5280"/>
        <w:bookmarkEnd w:id="5281"/>
        <w:bookmarkEnd w:id="5282"/>
        <w:bookmarkEnd w:id="5283"/>
      </w:tr>
      <w:tr w:rsidR="00120AC4" w:rsidRPr="005E637B" w:rsidDel="00591738" w14:paraId="55FFE7DF" w14:textId="0C09F0C6" w:rsidTr="0095277C">
        <w:trPr>
          <w:trHeight w:val="20"/>
          <w:del w:id="5284" w:author="Ân Duy" w:date="2024-06-19T17:45:00Z"/>
        </w:trPr>
        <w:tc>
          <w:tcPr>
            <w:tcW w:w="63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69399B7B" w14:textId="412AFA41" w:rsidR="00120AC4" w:rsidRPr="009928BA" w:rsidDel="00591738" w:rsidRDefault="00120AC4" w:rsidP="00EC5F44">
            <w:pPr>
              <w:pStyle w:val="ThngthngWeb"/>
              <w:spacing w:before="0" w:beforeAutospacing="0" w:after="0" w:afterAutospacing="0"/>
              <w:jc w:val="center"/>
              <w:rPr>
                <w:del w:id="5285" w:author="Ân Duy" w:date="2024-06-19T17:45:00Z"/>
                <w:kern w:val="24"/>
                <w:sz w:val="26"/>
                <w:szCs w:val="26"/>
              </w:rPr>
            </w:pPr>
            <w:del w:id="5286" w:author="Ân Duy" w:date="2024-06-17T08:06:00Z">
              <w:r w:rsidRPr="009928BA" w:rsidDel="0095277C">
                <w:rPr>
                  <w:kern w:val="24"/>
                  <w:sz w:val="26"/>
                  <w:szCs w:val="26"/>
                </w:rPr>
                <w:delText>3</w:delText>
              </w:r>
            </w:del>
            <w:bookmarkStart w:id="5287" w:name="_Toc169714709"/>
            <w:bookmarkStart w:id="5288" w:name="_Toc171236381"/>
            <w:bookmarkStart w:id="5289" w:name="_Toc171236775"/>
            <w:bookmarkStart w:id="5290" w:name="_Toc171237175"/>
            <w:bookmarkStart w:id="5291" w:name="_Toc171237569"/>
            <w:bookmarkEnd w:id="5287"/>
            <w:bookmarkEnd w:id="5288"/>
            <w:bookmarkEnd w:id="5289"/>
            <w:bookmarkEnd w:id="5290"/>
            <w:bookmarkEnd w:id="5291"/>
          </w:p>
        </w:tc>
        <w:tc>
          <w:tcPr>
            <w:tcW w:w="2049" w:type="dxa"/>
            <w:gridSpan w:val="2"/>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620EB63E" w14:textId="3A57BE6E" w:rsidR="00120AC4" w:rsidRPr="009928BA" w:rsidDel="00591738" w:rsidRDefault="00120AC4" w:rsidP="00EC5F44">
            <w:pPr>
              <w:pStyle w:val="ThngthngWeb"/>
              <w:spacing w:before="0" w:beforeAutospacing="0" w:after="0" w:afterAutospacing="0"/>
              <w:jc w:val="center"/>
              <w:rPr>
                <w:del w:id="5292" w:author="Ân Duy" w:date="2024-06-19T17:45:00Z"/>
                <w:sz w:val="26"/>
                <w:szCs w:val="26"/>
              </w:rPr>
            </w:pPr>
            <w:del w:id="5293" w:author="Ân Duy" w:date="2024-06-19T17:45:00Z">
              <w:r w:rsidRPr="009928BA" w:rsidDel="00591738">
                <w:rPr>
                  <w:color w:val="000000"/>
                  <w:sz w:val="26"/>
                  <w:szCs w:val="26"/>
                  <w:lang w:val="vi-VN"/>
                </w:rPr>
                <w:delText>MaSach</w:delText>
              </w:r>
              <w:bookmarkStart w:id="5294" w:name="_Toc169714710"/>
              <w:bookmarkStart w:id="5295" w:name="_Toc171236382"/>
              <w:bookmarkStart w:id="5296" w:name="_Toc171236776"/>
              <w:bookmarkStart w:id="5297" w:name="_Toc171237176"/>
              <w:bookmarkStart w:id="5298" w:name="_Toc171237570"/>
              <w:bookmarkEnd w:id="5294"/>
              <w:bookmarkEnd w:id="5295"/>
              <w:bookmarkEnd w:id="5296"/>
              <w:bookmarkEnd w:id="5297"/>
              <w:bookmarkEnd w:id="5298"/>
            </w:del>
          </w:p>
        </w:tc>
        <w:tc>
          <w:tcPr>
            <w:tcW w:w="1336"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69724C53" w14:textId="2808D43B" w:rsidR="00120AC4" w:rsidRPr="009928BA" w:rsidDel="00591738" w:rsidRDefault="00120AC4" w:rsidP="00EC5F44">
            <w:pPr>
              <w:jc w:val="center"/>
              <w:rPr>
                <w:del w:id="5299" w:author="Ân Duy" w:date="2024-06-19T17:45:00Z"/>
                <w:rFonts w:ascii="Times New Roman" w:hAnsi="Times New Roman" w:cs="Times New Roman"/>
                <w:sz w:val="26"/>
                <w:szCs w:val="26"/>
              </w:rPr>
            </w:pPr>
            <w:del w:id="5300" w:author="Ân Duy" w:date="2024-06-19T17:45:00Z">
              <w:r w:rsidRPr="009928BA" w:rsidDel="00591738">
                <w:rPr>
                  <w:rFonts w:ascii="Times New Roman" w:hAnsi="Times New Roman" w:cs="Times New Roman"/>
                  <w:sz w:val="26"/>
                  <w:szCs w:val="26"/>
                </w:rPr>
                <w:delText>varchar</w:delText>
              </w:r>
              <w:bookmarkStart w:id="5301" w:name="_Toc169714711"/>
              <w:bookmarkStart w:id="5302" w:name="_Toc171236383"/>
              <w:bookmarkStart w:id="5303" w:name="_Toc171236777"/>
              <w:bookmarkStart w:id="5304" w:name="_Toc171237177"/>
              <w:bookmarkStart w:id="5305" w:name="_Toc171237571"/>
              <w:bookmarkEnd w:id="5301"/>
              <w:bookmarkEnd w:id="5302"/>
              <w:bookmarkEnd w:id="5303"/>
              <w:bookmarkEnd w:id="5304"/>
              <w:bookmarkEnd w:id="5305"/>
            </w:del>
          </w:p>
        </w:tc>
        <w:tc>
          <w:tcPr>
            <w:tcW w:w="808"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60E70A41" w14:textId="4927164F" w:rsidR="00120AC4" w:rsidRPr="009928BA" w:rsidDel="00591738" w:rsidRDefault="00120AC4" w:rsidP="00EC5F44">
            <w:pPr>
              <w:jc w:val="center"/>
              <w:rPr>
                <w:del w:id="5306" w:author="Ân Duy" w:date="2024-06-19T17:45:00Z"/>
                <w:rFonts w:ascii="Times New Roman" w:hAnsi="Times New Roman" w:cs="Times New Roman"/>
                <w:sz w:val="26"/>
                <w:szCs w:val="26"/>
              </w:rPr>
            </w:pPr>
            <w:del w:id="5307" w:author="Ân Duy" w:date="2024-06-19T17:45:00Z">
              <w:r w:rsidRPr="009928BA" w:rsidDel="00591738">
                <w:rPr>
                  <w:rFonts w:ascii="Times New Roman" w:hAnsi="Times New Roman" w:cs="Times New Roman"/>
                  <w:sz w:val="26"/>
                  <w:szCs w:val="26"/>
                </w:rPr>
                <w:delText>10</w:delText>
              </w:r>
              <w:bookmarkStart w:id="5308" w:name="_Toc169714712"/>
              <w:bookmarkStart w:id="5309" w:name="_Toc171236384"/>
              <w:bookmarkStart w:id="5310" w:name="_Toc171236778"/>
              <w:bookmarkStart w:id="5311" w:name="_Toc171237178"/>
              <w:bookmarkStart w:id="5312" w:name="_Toc171237572"/>
              <w:bookmarkEnd w:id="5308"/>
              <w:bookmarkEnd w:id="5309"/>
              <w:bookmarkEnd w:id="5310"/>
              <w:bookmarkEnd w:id="5311"/>
              <w:bookmarkEnd w:id="5312"/>
            </w:del>
          </w:p>
        </w:tc>
        <w:tc>
          <w:tcPr>
            <w:tcW w:w="1011"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1A81545B" w14:textId="53022BFA" w:rsidR="00120AC4" w:rsidRPr="009928BA" w:rsidDel="00591738" w:rsidRDefault="00120AC4" w:rsidP="00EC5F44">
            <w:pPr>
              <w:jc w:val="center"/>
              <w:rPr>
                <w:del w:id="5313" w:author="Ân Duy" w:date="2024-06-19T17:45:00Z"/>
                <w:rFonts w:ascii="Times New Roman" w:hAnsi="Times New Roman" w:cs="Times New Roman"/>
                <w:sz w:val="26"/>
                <w:szCs w:val="26"/>
              </w:rPr>
            </w:pPr>
            <w:del w:id="5314" w:author="Ân Duy" w:date="2024-06-19T17:45:00Z">
              <w:r w:rsidRPr="009928BA" w:rsidDel="00591738">
                <w:rPr>
                  <w:rFonts w:ascii="Times New Roman" w:hAnsi="Times New Roman" w:cs="Times New Roman"/>
                  <w:sz w:val="26"/>
                  <w:szCs w:val="26"/>
                </w:rPr>
                <w:delText>Có</w:delText>
              </w:r>
              <w:bookmarkStart w:id="5315" w:name="_Toc169714713"/>
              <w:bookmarkStart w:id="5316" w:name="_Toc171236385"/>
              <w:bookmarkStart w:id="5317" w:name="_Toc171236779"/>
              <w:bookmarkStart w:id="5318" w:name="_Toc171237179"/>
              <w:bookmarkStart w:id="5319" w:name="_Toc171237573"/>
              <w:bookmarkEnd w:id="5315"/>
              <w:bookmarkEnd w:id="5316"/>
              <w:bookmarkEnd w:id="5317"/>
              <w:bookmarkEnd w:id="5318"/>
              <w:bookmarkEnd w:id="5319"/>
            </w:del>
          </w:p>
        </w:tc>
        <w:tc>
          <w:tcPr>
            <w:tcW w:w="1668"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6E8DDA62" w14:textId="4EC30372" w:rsidR="00120AC4" w:rsidRPr="009928BA" w:rsidDel="00591738" w:rsidRDefault="00120AC4" w:rsidP="00EC5F44">
            <w:pPr>
              <w:jc w:val="center"/>
              <w:rPr>
                <w:del w:id="5320" w:author="Ân Duy" w:date="2024-06-19T17:45:00Z"/>
                <w:rFonts w:ascii="Times New Roman" w:hAnsi="Times New Roman" w:cs="Times New Roman"/>
                <w:sz w:val="26"/>
                <w:szCs w:val="26"/>
              </w:rPr>
            </w:pPr>
            <w:del w:id="5321" w:author="Ân Duy" w:date="2024-06-19T17:45:00Z">
              <w:r w:rsidRPr="009928BA" w:rsidDel="00591738">
                <w:rPr>
                  <w:rFonts w:ascii="Times New Roman" w:hAnsi="Times New Roman" w:cs="Times New Roman"/>
                  <w:sz w:val="26"/>
                  <w:szCs w:val="26"/>
                </w:rPr>
                <w:delText>FK</w:delText>
              </w:r>
              <w:bookmarkStart w:id="5322" w:name="_Toc169714714"/>
              <w:bookmarkStart w:id="5323" w:name="_Toc171236386"/>
              <w:bookmarkStart w:id="5324" w:name="_Toc171236780"/>
              <w:bookmarkStart w:id="5325" w:name="_Toc171237180"/>
              <w:bookmarkStart w:id="5326" w:name="_Toc171237574"/>
              <w:bookmarkEnd w:id="5322"/>
              <w:bookmarkEnd w:id="5323"/>
              <w:bookmarkEnd w:id="5324"/>
              <w:bookmarkEnd w:id="5325"/>
              <w:bookmarkEnd w:id="5326"/>
            </w:del>
          </w:p>
        </w:tc>
        <w:tc>
          <w:tcPr>
            <w:tcW w:w="121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52FFCBB3" w14:textId="764E600E" w:rsidR="00120AC4" w:rsidRPr="009928BA" w:rsidDel="00591738" w:rsidRDefault="00120AC4" w:rsidP="00EC5F44">
            <w:pPr>
              <w:pStyle w:val="ThngthngWeb"/>
              <w:spacing w:before="0" w:beforeAutospacing="0" w:after="0" w:afterAutospacing="0"/>
              <w:jc w:val="center"/>
              <w:rPr>
                <w:del w:id="5327" w:author="Ân Duy" w:date="2024-06-19T17:45:00Z"/>
                <w:sz w:val="26"/>
                <w:szCs w:val="26"/>
              </w:rPr>
            </w:pPr>
            <w:del w:id="5328" w:author="Ân Duy" w:date="2024-06-19T17:45:00Z">
              <w:r w:rsidRPr="009928BA" w:rsidDel="00591738">
                <w:rPr>
                  <w:sz w:val="26"/>
                  <w:szCs w:val="26"/>
                </w:rPr>
                <w:delText>Không</w:delText>
              </w:r>
              <w:bookmarkStart w:id="5329" w:name="_Toc169714715"/>
              <w:bookmarkStart w:id="5330" w:name="_Toc171236387"/>
              <w:bookmarkStart w:id="5331" w:name="_Toc171236781"/>
              <w:bookmarkStart w:id="5332" w:name="_Toc171237181"/>
              <w:bookmarkStart w:id="5333" w:name="_Toc171237575"/>
              <w:bookmarkEnd w:id="5329"/>
              <w:bookmarkEnd w:id="5330"/>
              <w:bookmarkEnd w:id="5331"/>
              <w:bookmarkEnd w:id="5332"/>
              <w:bookmarkEnd w:id="5333"/>
            </w:del>
          </w:p>
        </w:tc>
        <w:tc>
          <w:tcPr>
            <w:tcW w:w="988" w:type="dxa"/>
            <w:tcBorders>
              <w:top w:val="single" w:sz="8" w:space="0" w:color="000000"/>
              <w:left w:val="single" w:sz="8" w:space="0" w:color="000000"/>
              <w:bottom w:val="single" w:sz="8" w:space="0" w:color="000000"/>
              <w:right w:val="single" w:sz="8" w:space="0" w:color="000000"/>
            </w:tcBorders>
            <w:shd w:val="clear" w:color="auto" w:fill="F6F6EF"/>
          </w:tcPr>
          <w:p w14:paraId="3A3673A9" w14:textId="37C7EE33" w:rsidR="00120AC4" w:rsidRPr="009928BA" w:rsidDel="00591738" w:rsidRDefault="00120AC4" w:rsidP="00EC5F44">
            <w:pPr>
              <w:pStyle w:val="ThngthngWeb"/>
              <w:spacing w:before="0" w:beforeAutospacing="0" w:after="0" w:afterAutospacing="0"/>
              <w:jc w:val="center"/>
              <w:rPr>
                <w:del w:id="5334" w:author="Ân Duy" w:date="2024-06-19T17:45:00Z"/>
                <w:sz w:val="26"/>
                <w:szCs w:val="26"/>
              </w:rPr>
            </w:pPr>
            <w:bookmarkStart w:id="5335" w:name="_Toc169714716"/>
            <w:bookmarkStart w:id="5336" w:name="_Toc171236388"/>
            <w:bookmarkStart w:id="5337" w:name="_Toc171236782"/>
            <w:bookmarkStart w:id="5338" w:name="_Toc171237182"/>
            <w:bookmarkStart w:id="5339" w:name="_Toc171237576"/>
            <w:bookmarkEnd w:id="5335"/>
            <w:bookmarkEnd w:id="5336"/>
            <w:bookmarkEnd w:id="5337"/>
            <w:bookmarkEnd w:id="5338"/>
            <w:bookmarkEnd w:id="5339"/>
          </w:p>
        </w:tc>
        <w:bookmarkStart w:id="5340" w:name="_Toc169714717"/>
        <w:bookmarkStart w:id="5341" w:name="_Toc171236389"/>
        <w:bookmarkStart w:id="5342" w:name="_Toc171236783"/>
        <w:bookmarkStart w:id="5343" w:name="_Toc171237183"/>
        <w:bookmarkStart w:id="5344" w:name="_Toc171237577"/>
        <w:bookmarkEnd w:id="5340"/>
        <w:bookmarkEnd w:id="5341"/>
        <w:bookmarkEnd w:id="5342"/>
        <w:bookmarkEnd w:id="5343"/>
        <w:bookmarkEnd w:id="5344"/>
      </w:tr>
      <w:tr w:rsidR="00120AC4" w:rsidRPr="005E637B" w:rsidDel="00591738" w14:paraId="1D471A45" w14:textId="0F78E917" w:rsidTr="0095277C">
        <w:trPr>
          <w:trHeight w:val="20"/>
          <w:del w:id="5345" w:author="Ân Duy" w:date="2024-06-19T17:45:00Z"/>
        </w:trPr>
        <w:tc>
          <w:tcPr>
            <w:tcW w:w="63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556F28CE" w14:textId="1DFCF5EE" w:rsidR="00120AC4" w:rsidRPr="009928BA" w:rsidDel="00591738" w:rsidRDefault="00120AC4" w:rsidP="00EC5F44">
            <w:pPr>
              <w:pStyle w:val="ThngthngWeb"/>
              <w:spacing w:before="0" w:beforeAutospacing="0" w:after="0" w:afterAutospacing="0"/>
              <w:jc w:val="center"/>
              <w:rPr>
                <w:del w:id="5346" w:author="Ân Duy" w:date="2024-06-19T17:45:00Z"/>
                <w:kern w:val="24"/>
                <w:sz w:val="26"/>
                <w:szCs w:val="26"/>
              </w:rPr>
            </w:pPr>
            <w:del w:id="5347" w:author="Ân Duy" w:date="2024-06-17T08:06:00Z">
              <w:r w:rsidRPr="009928BA" w:rsidDel="0095277C">
                <w:rPr>
                  <w:kern w:val="24"/>
                  <w:sz w:val="26"/>
                  <w:szCs w:val="26"/>
                </w:rPr>
                <w:delText>4</w:delText>
              </w:r>
            </w:del>
            <w:bookmarkStart w:id="5348" w:name="_Toc169714718"/>
            <w:bookmarkStart w:id="5349" w:name="_Toc171236390"/>
            <w:bookmarkStart w:id="5350" w:name="_Toc171236784"/>
            <w:bookmarkStart w:id="5351" w:name="_Toc171237184"/>
            <w:bookmarkStart w:id="5352" w:name="_Toc171237578"/>
            <w:bookmarkEnd w:id="5348"/>
            <w:bookmarkEnd w:id="5349"/>
            <w:bookmarkEnd w:id="5350"/>
            <w:bookmarkEnd w:id="5351"/>
            <w:bookmarkEnd w:id="5352"/>
          </w:p>
        </w:tc>
        <w:tc>
          <w:tcPr>
            <w:tcW w:w="2049" w:type="dxa"/>
            <w:gridSpan w:val="2"/>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247D5C07" w14:textId="42611F99" w:rsidR="00120AC4" w:rsidRPr="009928BA" w:rsidDel="00591738" w:rsidRDefault="00120AC4" w:rsidP="00EC5F44">
            <w:pPr>
              <w:pStyle w:val="ThngthngWeb"/>
              <w:spacing w:before="0" w:beforeAutospacing="0" w:after="0" w:afterAutospacing="0"/>
              <w:jc w:val="center"/>
              <w:rPr>
                <w:del w:id="5353" w:author="Ân Duy" w:date="2024-06-19T17:45:00Z"/>
                <w:sz w:val="26"/>
                <w:szCs w:val="26"/>
              </w:rPr>
            </w:pPr>
            <w:del w:id="5354" w:author="Ân Duy" w:date="2024-06-19T17:45:00Z">
              <w:r w:rsidRPr="009928BA" w:rsidDel="00591738">
                <w:rPr>
                  <w:color w:val="000000"/>
                  <w:sz w:val="26"/>
                  <w:szCs w:val="26"/>
                  <w:lang w:val="vi-VN"/>
                </w:rPr>
                <w:delText>SoLuong</w:delText>
              </w:r>
              <w:bookmarkStart w:id="5355" w:name="_Toc169714719"/>
              <w:bookmarkStart w:id="5356" w:name="_Toc171236391"/>
              <w:bookmarkStart w:id="5357" w:name="_Toc171236785"/>
              <w:bookmarkStart w:id="5358" w:name="_Toc171237185"/>
              <w:bookmarkStart w:id="5359" w:name="_Toc171237579"/>
              <w:bookmarkEnd w:id="5355"/>
              <w:bookmarkEnd w:id="5356"/>
              <w:bookmarkEnd w:id="5357"/>
              <w:bookmarkEnd w:id="5358"/>
              <w:bookmarkEnd w:id="5359"/>
            </w:del>
          </w:p>
        </w:tc>
        <w:tc>
          <w:tcPr>
            <w:tcW w:w="1336"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78402F50" w14:textId="3B968E37" w:rsidR="00120AC4" w:rsidRPr="009928BA" w:rsidDel="00591738" w:rsidRDefault="00120AC4" w:rsidP="00EC5F44">
            <w:pPr>
              <w:jc w:val="center"/>
              <w:rPr>
                <w:del w:id="5360" w:author="Ân Duy" w:date="2024-06-19T17:45:00Z"/>
                <w:rFonts w:ascii="Times New Roman" w:hAnsi="Times New Roman" w:cs="Times New Roman"/>
                <w:sz w:val="26"/>
                <w:szCs w:val="26"/>
              </w:rPr>
            </w:pPr>
            <w:del w:id="5361" w:author="Ân Duy" w:date="2024-06-19T17:45:00Z">
              <w:r w:rsidRPr="009928BA" w:rsidDel="00591738">
                <w:rPr>
                  <w:rFonts w:ascii="Times New Roman" w:hAnsi="Times New Roman" w:cs="Times New Roman"/>
                  <w:sz w:val="26"/>
                  <w:szCs w:val="26"/>
                </w:rPr>
                <w:delText>Int</w:delText>
              </w:r>
              <w:bookmarkStart w:id="5362" w:name="_Toc169714720"/>
              <w:bookmarkStart w:id="5363" w:name="_Toc171236392"/>
              <w:bookmarkStart w:id="5364" w:name="_Toc171236786"/>
              <w:bookmarkStart w:id="5365" w:name="_Toc171237186"/>
              <w:bookmarkStart w:id="5366" w:name="_Toc171237580"/>
              <w:bookmarkEnd w:id="5362"/>
              <w:bookmarkEnd w:id="5363"/>
              <w:bookmarkEnd w:id="5364"/>
              <w:bookmarkEnd w:id="5365"/>
              <w:bookmarkEnd w:id="5366"/>
            </w:del>
          </w:p>
        </w:tc>
        <w:tc>
          <w:tcPr>
            <w:tcW w:w="808"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516407CC" w14:textId="19DAA62E" w:rsidR="00120AC4" w:rsidRPr="009928BA" w:rsidDel="00591738" w:rsidRDefault="00120AC4" w:rsidP="00EC5F44">
            <w:pPr>
              <w:jc w:val="center"/>
              <w:rPr>
                <w:del w:id="5367" w:author="Ân Duy" w:date="2024-06-19T17:45:00Z"/>
                <w:rFonts w:ascii="Times New Roman" w:hAnsi="Times New Roman" w:cs="Times New Roman"/>
                <w:sz w:val="26"/>
                <w:szCs w:val="26"/>
              </w:rPr>
            </w:pPr>
            <w:bookmarkStart w:id="5368" w:name="_Toc169714721"/>
            <w:bookmarkStart w:id="5369" w:name="_Toc171236393"/>
            <w:bookmarkStart w:id="5370" w:name="_Toc171236787"/>
            <w:bookmarkStart w:id="5371" w:name="_Toc171237187"/>
            <w:bookmarkStart w:id="5372" w:name="_Toc171237581"/>
            <w:bookmarkEnd w:id="5368"/>
            <w:bookmarkEnd w:id="5369"/>
            <w:bookmarkEnd w:id="5370"/>
            <w:bookmarkEnd w:id="5371"/>
            <w:bookmarkEnd w:id="5372"/>
          </w:p>
        </w:tc>
        <w:tc>
          <w:tcPr>
            <w:tcW w:w="1011"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058C0124" w14:textId="6E7ADFE8" w:rsidR="00120AC4" w:rsidRPr="009928BA" w:rsidDel="00591738" w:rsidRDefault="00120AC4" w:rsidP="00EC5F44">
            <w:pPr>
              <w:jc w:val="center"/>
              <w:rPr>
                <w:del w:id="5373" w:author="Ân Duy" w:date="2024-06-19T17:45:00Z"/>
                <w:rFonts w:ascii="Times New Roman" w:hAnsi="Times New Roman" w:cs="Times New Roman"/>
                <w:sz w:val="26"/>
                <w:szCs w:val="26"/>
              </w:rPr>
            </w:pPr>
            <w:del w:id="5374" w:author="Ân Duy" w:date="2024-06-19T17:45:00Z">
              <w:r w:rsidRPr="009928BA" w:rsidDel="00591738">
                <w:rPr>
                  <w:rFonts w:ascii="Times New Roman" w:hAnsi="Times New Roman" w:cs="Times New Roman"/>
                  <w:sz w:val="26"/>
                  <w:szCs w:val="26"/>
                </w:rPr>
                <w:delText>Không</w:delText>
              </w:r>
              <w:bookmarkStart w:id="5375" w:name="_Toc169714722"/>
              <w:bookmarkStart w:id="5376" w:name="_Toc171236394"/>
              <w:bookmarkStart w:id="5377" w:name="_Toc171236788"/>
              <w:bookmarkStart w:id="5378" w:name="_Toc171237188"/>
              <w:bookmarkStart w:id="5379" w:name="_Toc171237582"/>
              <w:bookmarkEnd w:id="5375"/>
              <w:bookmarkEnd w:id="5376"/>
              <w:bookmarkEnd w:id="5377"/>
              <w:bookmarkEnd w:id="5378"/>
              <w:bookmarkEnd w:id="5379"/>
            </w:del>
          </w:p>
        </w:tc>
        <w:tc>
          <w:tcPr>
            <w:tcW w:w="1668"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6714885C" w14:textId="7AECBC17" w:rsidR="00120AC4" w:rsidRPr="009928BA" w:rsidDel="00591738" w:rsidRDefault="00120AC4" w:rsidP="00EC5F44">
            <w:pPr>
              <w:jc w:val="center"/>
              <w:rPr>
                <w:del w:id="5380" w:author="Ân Duy" w:date="2024-06-19T17:45:00Z"/>
                <w:rFonts w:ascii="Times New Roman" w:hAnsi="Times New Roman" w:cs="Times New Roman"/>
                <w:sz w:val="26"/>
                <w:szCs w:val="26"/>
              </w:rPr>
            </w:pPr>
            <w:bookmarkStart w:id="5381" w:name="_Toc169714723"/>
            <w:bookmarkStart w:id="5382" w:name="_Toc171236395"/>
            <w:bookmarkStart w:id="5383" w:name="_Toc171236789"/>
            <w:bookmarkStart w:id="5384" w:name="_Toc171237189"/>
            <w:bookmarkStart w:id="5385" w:name="_Toc171237583"/>
            <w:bookmarkEnd w:id="5381"/>
            <w:bookmarkEnd w:id="5382"/>
            <w:bookmarkEnd w:id="5383"/>
            <w:bookmarkEnd w:id="5384"/>
            <w:bookmarkEnd w:id="5385"/>
          </w:p>
        </w:tc>
        <w:tc>
          <w:tcPr>
            <w:tcW w:w="121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19C019CD" w14:textId="70BBB9CC" w:rsidR="00120AC4" w:rsidRPr="009928BA" w:rsidDel="00591738" w:rsidRDefault="00120AC4" w:rsidP="00EC5F44">
            <w:pPr>
              <w:pStyle w:val="ThngthngWeb"/>
              <w:spacing w:before="0" w:beforeAutospacing="0" w:after="0" w:afterAutospacing="0"/>
              <w:jc w:val="center"/>
              <w:rPr>
                <w:del w:id="5386" w:author="Ân Duy" w:date="2024-06-19T17:45:00Z"/>
                <w:sz w:val="26"/>
                <w:szCs w:val="26"/>
              </w:rPr>
            </w:pPr>
            <w:del w:id="5387" w:author="Ân Duy" w:date="2024-06-19T17:45:00Z">
              <w:r w:rsidRPr="009928BA" w:rsidDel="00591738">
                <w:rPr>
                  <w:sz w:val="26"/>
                  <w:szCs w:val="26"/>
                </w:rPr>
                <w:delText>Không</w:delText>
              </w:r>
              <w:bookmarkStart w:id="5388" w:name="_Toc169714724"/>
              <w:bookmarkStart w:id="5389" w:name="_Toc171236396"/>
              <w:bookmarkStart w:id="5390" w:name="_Toc171236790"/>
              <w:bookmarkStart w:id="5391" w:name="_Toc171237190"/>
              <w:bookmarkStart w:id="5392" w:name="_Toc171237584"/>
              <w:bookmarkEnd w:id="5388"/>
              <w:bookmarkEnd w:id="5389"/>
              <w:bookmarkEnd w:id="5390"/>
              <w:bookmarkEnd w:id="5391"/>
              <w:bookmarkEnd w:id="5392"/>
            </w:del>
          </w:p>
        </w:tc>
        <w:tc>
          <w:tcPr>
            <w:tcW w:w="988" w:type="dxa"/>
            <w:tcBorders>
              <w:top w:val="single" w:sz="8" w:space="0" w:color="000000"/>
              <w:left w:val="single" w:sz="8" w:space="0" w:color="000000"/>
              <w:bottom w:val="single" w:sz="8" w:space="0" w:color="000000"/>
              <w:right w:val="single" w:sz="8" w:space="0" w:color="000000"/>
            </w:tcBorders>
            <w:shd w:val="clear" w:color="auto" w:fill="F6F6EF"/>
          </w:tcPr>
          <w:p w14:paraId="79AA81EB" w14:textId="6CD3ABF6" w:rsidR="00120AC4" w:rsidRPr="009928BA" w:rsidDel="00591738" w:rsidRDefault="00120AC4" w:rsidP="00EC5F44">
            <w:pPr>
              <w:pStyle w:val="ThngthngWeb"/>
              <w:spacing w:before="0" w:beforeAutospacing="0" w:after="0" w:afterAutospacing="0"/>
              <w:jc w:val="center"/>
              <w:rPr>
                <w:del w:id="5393" w:author="Ân Duy" w:date="2024-06-19T17:45:00Z"/>
                <w:sz w:val="26"/>
                <w:szCs w:val="26"/>
              </w:rPr>
            </w:pPr>
            <w:bookmarkStart w:id="5394" w:name="_Toc169714725"/>
            <w:bookmarkStart w:id="5395" w:name="_Toc171236397"/>
            <w:bookmarkStart w:id="5396" w:name="_Toc171236791"/>
            <w:bookmarkStart w:id="5397" w:name="_Toc171237191"/>
            <w:bookmarkStart w:id="5398" w:name="_Toc171237585"/>
            <w:bookmarkEnd w:id="5394"/>
            <w:bookmarkEnd w:id="5395"/>
            <w:bookmarkEnd w:id="5396"/>
            <w:bookmarkEnd w:id="5397"/>
            <w:bookmarkEnd w:id="5398"/>
          </w:p>
        </w:tc>
        <w:bookmarkStart w:id="5399" w:name="_Toc169714726"/>
        <w:bookmarkStart w:id="5400" w:name="_Toc171236398"/>
        <w:bookmarkStart w:id="5401" w:name="_Toc171236792"/>
        <w:bookmarkStart w:id="5402" w:name="_Toc171237192"/>
        <w:bookmarkStart w:id="5403" w:name="_Toc171237586"/>
        <w:bookmarkEnd w:id="5399"/>
        <w:bookmarkEnd w:id="5400"/>
        <w:bookmarkEnd w:id="5401"/>
        <w:bookmarkEnd w:id="5402"/>
        <w:bookmarkEnd w:id="5403"/>
      </w:tr>
      <w:tr w:rsidR="00120AC4" w:rsidRPr="005E637B" w:rsidDel="00591738" w14:paraId="53C8F609" w14:textId="0C88369B" w:rsidTr="0095277C">
        <w:trPr>
          <w:trHeight w:val="20"/>
          <w:del w:id="5404" w:author="Ân Duy" w:date="2024-06-19T17:45:00Z"/>
        </w:trPr>
        <w:tc>
          <w:tcPr>
            <w:tcW w:w="63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4BC79352" w14:textId="19B7F9CF" w:rsidR="00120AC4" w:rsidRPr="009928BA" w:rsidDel="00591738" w:rsidRDefault="00120AC4" w:rsidP="00EC5F44">
            <w:pPr>
              <w:pStyle w:val="ThngthngWeb"/>
              <w:spacing w:before="0" w:beforeAutospacing="0" w:after="0" w:afterAutospacing="0"/>
              <w:jc w:val="center"/>
              <w:rPr>
                <w:del w:id="5405" w:author="Ân Duy" w:date="2024-06-19T17:45:00Z"/>
                <w:kern w:val="24"/>
                <w:sz w:val="26"/>
                <w:szCs w:val="26"/>
              </w:rPr>
            </w:pPr>
            <w:del w:id="5406" w:author="Ân Duy" w:date="2024-06-17T08:06:00Z">
              <w:r w:rsidRPr="009928BA" w:rsidDel="0095277C">
                <w:rPr>
                  <w:kern w:val="24"/>
                  <w:sz w:val="26"/>
                  <w:szCs w:val="26"/>
                </w:rPr>
                <w:delText>5</w:delText>
              </w:r>
            </w:del>
            <w:bookmarkStart w:id="5407" w:name="_Toc169714727"/>
            <w:bookmarkStart w:id="5408" w:name="_Toc171236399"/>
            <w:bookmarkStart w:id="5409" w:name="_Toc171236793"/>
            <w:bookmarkStart w:id="5410" w:name="_Toc171237193"/>
            <w:bookmarkStart w:id="5411" w:name="_Toc171237587"/>
            <w:bookmarkEnd w:id="5407"/>
            <w:bookmarkEnd w:id="5408"/>
            <w:bookmarkEnd w:id="5409"/>
            <w:bookmarkEnd w:id="5410"/>
            <w:bookmarkEnd w:id="5411"/>
          </w:p>
        </w:tc>
        <w:tc>
          <w:tcPr>
            <w:tcW w:w="2049" w:type="dxa"/>
            <w:gridSpan w:val="2"/>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426B8ADA" w14:textId="42EAD428" w:rsidR="00120AC4" w:rsidRPr="009928BA" w:rsidDel="00591738" w:rsidRDefault="00120AC4" w:rsidP="00EC5F44">
            <w:pPr>
              <w:pStyle w:val="ThngthngWeb"/>
              <w:spacing w:before="0" w:beforeAutospacing="0" w:after="0" w:afterAutospacing="0"/>
              <w:jc w:val="center"/>
              <w:rPr>
                <w:del w:id="5412" w:author="Ân Duy" w:date="2024-06-19T17:45:00Z"/>
                <w:sz w:val="26"/>
                <w:szCs w:val="26"/>
              </w:rPr>
            </w:pPr>
            <w:del w:id="5413" w:author="Ân Duy" w:date="2024-06-19T17:45:00Z">
              <w:r w:rsidRPr="009928BA" w:rsidDel="00591738">
                <w:rPr>
                  <w:color w:val="000000"/>
                  <w:sz w:val="26"/>
                  <w:szCs w:val="26"/>
                  <w:lang w:val="vi-VN"/>
                </w:rPr>
                <w:delText>GiaNhap</w:delText>
              </w:r>
              <w:bookmarkStart w:id="5414" w:name="_Toc169714728"/>
              <w:bookmarkStart w:id="5415" w:name="_Toc171236400"/>
              <w:bookmarkStart w:id="5416" w:name="_Toc171236794"/>
              <w:bookmarkStart w:id="5417" w:name="_Toc171237194"/>
              <w:bookmarkStart w:id="5418" w:name="_Toc171237588"/>
              <w:bookmarkEnd w:id="5414"/>
              <w:bookmarkEnd w:id="5415"/>
              <w:bookmarkEnd w:id="5416"/>
              <w:bookmarkEnd w:id="5417"/>
              <w:bookmarkEnd w:id="5418"/>
            </w:del>
          </w:p>
        </w:tc>
        <w:tc>
          <w:tcPr>
            <w:tcW w:w="1336"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32BAB3C6" w14:textId="53076D40" w:rsidR="00120AC4" w:rsidRPr="009928BA" w:rsidDel="00591738" w:rsidRDefault="00120AC4" w:rsidP="00EC5F44">
            <w:pPr>
              <w:jc w:val="center"/>
              <w:rPr>
                <w:del w:id="5419" w:author="Ân Duy" w:date="2024-06-19T17:45:00Z"/>
                <w:rFonts w:ascii="Times New Roman" w:hAnsi="Times New Roman" w:cs="Times New Roman"/>
                <w:sz w:val="26"/>
                <w:szCs w:val="26"/>
              </w:rPr>
            </w:pPr>
            <w:del w:id="5420" w:author="Ân Duy" w:date="2024-06-19T17:45:00Z">
              <w:r w:rsidRPr="009928BA" w:rsidDel="00591738">
                <w:rPr>
                  <w:rFonts w:ascii="Times New Roman" w:hAnsi="Times New Roman" w:cs="Times New Roman"/>
                  <w:sz w:val="26"/>
                  <w:szCs w:val="26"/>
                </w:rPr>
                <w:delText>Int</w:delText>
              </w:r>
              <w:bookmarkStart w:id="5421" w:name="_Toc169714729"/>
              <w:bookmarkStart w:id="5422" w:name="_Toc171236401"/>
              <w:bookmarkStart w:id="5423" w:name="_Toc171236795"/>
              <w:bookmarkStart w:id="5424" w:name="_Toc171237195"/>
              <w:bookmarkStart w:id="5425" w:name="_Toc171237589"/>
              <w:bookmarkEnd w:id="5421"/>
              <w:bookmarkEnd w:id="5422"/>
              <w:bookmarkEnd w:id="5423"/>
              <w:bookmarkEnd w:id="5424"/>
              <w:bookmarkEnd w:id="5425"/>
            </w:del>
          </w:p>
        </w:tc>
        <w:tc>
          <w:tcPr>
            <w:tcW w:w="808"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3F8F7FF5" w14:textId="5EF71387" w:rsidR="00120AC4" w:rsidRPr="009928BA" w:rsidDel="00591738" w:rsidRDefault="00120AC4" w:rsidP="00EC5F44">
            <w:pPr>
              <w:jc w:val="center"/>
              <w:rPr>
                <w:del w:id="5426" w:author="Ân Duy" w:date="2024-06-19T17:45:00Z"/>
                <w:rFonts w:ascii="Times New Roman" w:hAnsi="Times New Roman" w:cs="Times New Roman"/>
                <w:sz w:val="26"/>
                <w:szCs w:val="26"/>
              </w:rPr>
            </w:pPr>
            <w:bookmarkStart w:id="5427" w:name="_Toc169714730"/>
            <w:bookmarkStart w:id="5428" w:name="_Toc171236402"/>
            <w:bookmarkStart w:id="5429" w:name="_Toc171236796"/>
            <w:bookmarkStart w:id="5430" w:name="_Toc171237196"/>
            <w:bookmarkStart w:id="5431" w:name="_Toc171237590"/>
            <w:bookmarkEnd w:id="5427"/>
            <w:bookmarkEnd w:id="5428"/>
            <w:bookmarkEnd w:id="5429"/>
            <w:bookmarkEnd w:id="5430"/>
            <w:bookmarkEnd w:id="5431"/>
          </w:p>
        </w:tc>
        <w:tc>
          <w:tcPr>
            <w:tcW w:w="1011"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7F2CA959" w14:textId="090F9229" w:rsidR="00120AC4" w:rsidRPr="009928BA" w:rsidDel="00591738" w:rsidRDefault="00120AC4" w:rsidP="00EC5F44">
            <w:pPr>
              <w:jc w:val="center"/>
              <w:rPr>
                <w:del w:id="5432" w:author="Ân Duy" w:date="2024-06-19T17:45:00Z"/>
                <w:rFonts w:ascii="Times New Roman" w:hAnsi="Times New Roman" w:cs="Times New Roman"/>
                <w:sz w:val="26"/>
                <w:szCs w:val="26"/>
              </w:rPr>
            </w:pPr>
            <w:del w:id="5433" w:author="Ân Duy" w:date="2024-06-19T17:45:00Z">
              <w:r w:rsidRPr="009928BA" w:rsidDel="00591738">
                <w:rPr>
                  <w:rFonts w:ascii="Times New Roman" w:hAnsi="Times New Roman" w:cs="Times New Roman"/>
                  <w:sz w:val="26"/>
                  <w:szCs w:val="26"/>
                </w:rPr>
                <w:delText>Không</w:delText>
              </w:r>
              <w:bookmarkStart w:id="5434" w:name="_Toc169714731"/>
              <w:bookmarkStart w:id="5435" w:name="_Toc171236403"/>
              <w:bookmarkStart w:id="5436" w:name="_Toc171236797"/>
              <w:bookmarkStart w:id="5437" w:name="_Toc171237197"/>
              <w:bookmarkStart w:id="5438" w:name="_Toc171237591"/>
              <w:bookmarkEnd w:id="5434"/>
              <w:bookmarkEnd w:id="5435"/>
              <w:bookmarkEnd w:id="5436"/>
              <w:bookmarkEnd w:id="5437"/>
              <w:bookmarkEnd w:id="5438"/>
            </w:del>
          </w:p>
        </w:tc>
        <w:tc>
          <w:tcPr>
            <w:tcW w:w="1668"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6F69C93E" w14:textId="3566DF99" w:rsidR="00120AC4" w:rsidRPr="009928BA" w:rsidDel="00591738" w:rsidRDefault="00120AC4" w:rsidP="00EC5F44">
            <w:pPr>
              <w:jc w:val="center"/>
              <w:rPr>
                <w:del w:id="5439" w:author="Ân Duy" w:date="2024-06-19T17:45:00Z"/>
                <w:rFonts w:ascii="Times New Roman" w:hAnsi="Times New Roman" w:cs="Times New Roman"/>
                <w:sz w:val="26"/>
                <w:szCs w:val="26"/>
              </w:rPr>
            </w:pPr>
            <w:bookmarkStart w:id="5440" w:name="_Toc169714732"/>
            <w:bookmarkStart w:id="5441" w:name="_Toc171236404"/>
            <w:bookmarkStart w:id="5442" w:name="_Toc171236798"/>
            <w:bookmarkStart w:id="5443" w:name="_Toc171237198"/>
            <w:bookmarkStart w:id="5444" w:name="_Toc171237592"/>
            <w:bookmarkEnd w:id="5440"/>
            <w:bookmarkEnd w:id="5441"/>
            <w:bookmarkEnd w:id="5442"/>
            <w:bookmarkEnd w:id="5443"/>
            <w:bookmarkEnd w:id="5444"/>
          </w:p>
        </w:tc>
        <w:tc>
          <w:tcPr>
            <w:tcW w:w="121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485A50ED" w14:textId="08701E83" w:rsidR="00120AC4" w:rsidRPr="009928BA" w:rsidDel="00591738" w:rsidRDefault="00120AC4" w:rsidP="00EC5F44">
            <w:pPr>
              <w:pStyle w:val="ThngthngWeb"/>
              <w:spacing w:before="0" w:beforeAutospacing="0" w:after="0" w:afterAutospacing="0"/>
              <w:jc w:val="center"/>
              <w:rPr>
                <w:del w:id="5445" w:author="Ân Duy" w:date="2024-06-19T17:45:00Z"/>
                <w:sz w:val="26"/>
                <w:szCs w:val="26"/>
              </w:rPr>
            </w:pPr>
            <w:del w:id="5446" w:author="Ân Duy" w:date="2024-06-19T17:45:00Z">
              <w:r w:rsidRPr="009928BA" w:rsidDel="00591738">
                <w:rPr>
                  <w:sz w:val="26"/>
                  <w:szCs w:val="26"/>
                </w:rPr>
                <w:delText>Không</w:delText>
              </w:r>
              <w:bookmarkStart w:id="5447" w:name="_Toc169714733"/>
              <w:bookmarkStart w:id="5448" w:name="_Toc171236405"/>
              <w:bookmarkStart w:id="5449" w:name="_Toc171236799"/>
              <w:bookmarkStart w:id="5450" w:name="_Toc171237199"/>
              <w:bookmarkStart w:id="5451" w:name="_Toc171237593"/>
              <w:bookmarkEnd w:id="5447"/>
              <w:bookmarkEnd w:id="5448"/>
              <w:bookmarkEnd w:id="5449"/>
              <w:bookmarkEnd w:id="5450"/>
              <w:bookmarkEnd w:id="5451"/>
            </w:del>
          </w:p>
        </w:tc>
        <w:tc>
          <w:tcPr>
            <w:tcW w:w="988" w:type="dxa"/>
            <w:tcBorders>
              <w:top w:val="single" w:sz="8" w:space="0" w:color="000000"/>
              <w:left w:val="single" w:sz="8" w:space="0" w:color="000000"/>
              <w:bottom w:val="single" w:sz="8" w:space="0" w:color="000000"/>
              <w:right w:val="single" w:sz="8" w:space="0" w:color="000000"/>
            </w:tcBorders>
            <w:shd w:val="clear" w:color="auto" w:fill="F6F6EF"/>
          </w:tcPr>
          <w:p w14:paraId="4BDF623F" w14:textId="504F47F4" w:rsidR="00120AC4" w:rsidRPr="009928BA" w:rsidDel="00591738" w:rsidRDefault="00120AC4" w:rsidP="00EC5F44">
            <w:pPr>
              <w:pStyle w:val="ThngthngWeb"/>
              <w:spacing w:before="0" w:beforeAutospacing="0" w:after="0" w:afterAutospacing="0"/>
              <w:jc w:val="center"/>
              <w:rPr>
                <w:del w:id="5452" w:author="Ân Duy" w:date="2024-06-19T17:45:00Z"/>
                <w:sz w:val="26"/>
                <w:szCs w:val="26"/>
              </w:rPr>
            </w:pPr>
            <w:bookmarkStart w:id="5453" w:name="_Toc169714734"/>
            <w:bookmarkStart w:id="5454" w:name="_Toc171236406"/>
            <w:bookmarkStart w:id="5455" w:name="_Toc171236800"/>
            <w:bookmarkStart w:id="5456" w:name="_Toc171237200"/>
            <w:bookmarkStart w:id="5457" w:name="_Toc171237594"/>
            <w:bookmarkEnd w:id="5453"/>
            <w:bookmarkEnd w:id="5454"/>
            <w:bookmarkEnd w:id="5455"/>
            <w:bookmarkEnd w:id="5456"/>
            <w:bookmarkEnd w:id="5457"/>
          </w:p>
        </w:tc>
        <w:bookmarkStart w:id="5458" w:name="_Toc169714735"/>
        <w:bookmarkStart w:id="5459" w:name="_Toc171236407"/>
        <w:bookmarkStart w:id="5460" w:name="_Toc171236801"/>
        <w:bookmarkStart w:id="5461" w:name="_Toc171237201"/>
        <w:bookmarkStart w:id="5462" w:name="_Toc171237595"/>
        <w:bookmarkEnd w:id="5458"/>
        <w:bookmarkEnd w:id="5459"/>
        <w:bookmarkEnd w:id="5460"/>
        <w:bookmarkEnd w:id="5461"/>
        <w:bookmarkEnd w:id="5462"/>
      </w:tr>
      <w:tr w:rsidR="00120AC4" w:rsidRPr="005E637B" w:rsidDel="00591738" w14:paraId="03D7F552" w14:textId="14F33210" w:rsidTr="0095277C">
        <w:trPr>
          <w:trHeight w:val="20"/>
          <w:del w:id="5463" w:author="Ân Duy" w:date="2024-06-19T17:45:00Z"/>
        </w:trPr>
        <w:tc>
          <w:tcPr>
            <w:tcW w:w="63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5F93875E" w14:textId="00278DD0" w:rsidR="00120AC4" w:rsidRPr="009928BA" w:rsidDel="00591738" w:rsidRDefault="00120AC4" w:rsidP="00EC5F44">
            <w:pPr>
              <w:pStyle w:val="ThngthngWeb"/>
              <w:spacing w:before="0" w:beforeAutospacing="0" w:after="0" w:afterAutospacing="0"/>
              <w:jc w:val="center"/>
              <w:rPr>
                <w:del w:id="5464" w:author="Ân Duy" w:date="2024-06-19T17:45:00Z"/>
                <w:kern w:val="24"/>
                <w:sz w:val="26"/>
                <w:szCs w:val="26"/>
              </w:rPr>
            </w:pPr>
            <w:del w:id="5465" w:author="Ân Duy" w:date="2024-06-17T08:06:00Z">
              <w:r w:rsidRPr="009928BA" w:rsidDel="0095277C">
                <w:rPr>
                  <w:kern w:val="24"/>
                  <w:sz w:val="26"/>
                  <w:szCs w:val="26"/>
                </w:rPr>
                <w:delText>6</w:delText>
              </w:r>
            </w:del>
            <w:bookmarkStart w:id="5466" w:name="_Toc169714736"/>
            <w:bookmarkStart w:id="5467" w:name="_Toc171236408"/>
            <w:bookmarkStart w:id="5468" w:name="_Toc171236802"/>
            <w:bookmarkStart w:id="5469" w:name="_Toc171237202"/>
            <w:bookmarkStart w:id="5470" w:name="_Toc171237596"/>
            <w:bookmarkEnd w:id="5466"/>
            <w:bookmarkEnd w:id="5467"/>
            <w:bookmarkEnd w:id="5468"/>
            <w:bookmarkEnd w:id="5469"/>
            <w:bookmarkEnd w:id="5470"/>
          </w:p>
        </w:tc>
        <w:tc>
          <w:tcPr>
            <w:tcW w:w="2049" w:type="dxa"/>
            <w:gridSpan w:val="2"/>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39BD01A8" w14:textId="015913A8" w:rsidR="00120AC4" w:rsidRPr="009928BA" w:rsidDel="00591738" w:rsidRDefault="00120AC4" w:rsidP="00EC5F44">
            <w:pPr>
              <w:pStyle w:val="ThngthngWeb"/>
              <w:spacing w:before="0" w:beforeAutospacing="0" w:after="0" w:afterAutospacing="0"/>
              <w:jc w:val="center"/>
              <w:rPr>
                <w:del w:id="5471" w:author="Ân Duy" w:date="2024-06-19T17:45:00Z"/>
                <w:color w:val="000000"/>
                <w:sz w:val="26"/>
                <w:szCs w:val="26"/>
              </w:rPr>
            </w:pPr>
            <w:del w:id="5472" w:author="Ân Duy" w:date="2024-06-19T17:45:00Z">
              <w:r w:rsidRPr="009928BA" w:rsidDel="00591738">
                <w:rPr>
                  <w:color w:val="000000"/>
                  <w:sz w:val="26"/>
                  <w:szCs w:val="26"/>
                </w:rPr>
                <w:delText>NgayLapPhieu</w:delText>
              </w:r>
              <w:bookmarkStart w:id="5473" w:name="_Toc169714737"/>
              <w:bookmarkStart w:id="5474" w:name="_Toc171236409"/>
              <w:bookmarkStart w:id="5475" w:name="_Toc171236803"/>
              <w:bookmarkStart w:id="5476" w:name="_Toc171237203"/>
              <w:bookmarkStart w:id="5477" w:name="_Toc171237597"/>
              <w:bookmarkEnd w:id="5473"/>
              <w:bookmarkEnd w:id="5474"/>
              <w:bookmarkEnd w:id="5475"/>
              <w:bookmarkEnd w:id="5476"/>
              <w:bookmarkEnd w:id="5477"/>
            </w:del>
          </w:p>
        </w:tc>
        <w:tc>
          <w:tcPr>
            <w:tcW w:w="1336"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22F56213" w14:textId="15D9FEC4" w:rsidR="00120AC4" w:rsidRPr="009928BA" w:rsidDel="00591738" w:rsidRDefault="00120AC4" w:rsidP="00EC5F44">
            <w:pPr>
              <w:jc w:val="center"/>
              <w:rPr>
                <w:del w:id="5478" w:author="Ân Duy" w:date="2024-06-19T17:45:00Z"/>
                <w:rFonts w:ascii="Times New Roman" w:hAnsi="Times New Roman" w:cs="Times New Roman"/>
                <w:sz w:val="26"/>
                <w:szCs w:val="26"/>
              </w:rPr>
            </w:pPr>
            <w:del w:id="5479" w:author="Ân Duy" w:date="2024-06-19T17:45:00Z">
              <w:r w:rsidRPr="009928BA" w:rsidDel="00591738">
                <w:rPr>
                  <w:rFonts w:ascii="Times New Roman" w:hAnsi="Times New Roman" w:cs="Times New Roman"/>
                  <w:sz w:val="26"/>
                  <w:szCs w:val="26"/>
                </w:rPr>
                <w:delText>Date</w:delText>
              </w:r>
              <w:bookmarkStart w:id="5480" w:name="_Toc169714738"/>
              <w:bookmarkStart w:id="5481" w:name="_Toc171236410"/>
              <w:bookmarkStart w:id="5482" w:name="_Toc171236804"/>
              <w:bookmarkStart w:id="5483" w:name="_Toc171237204"/>
              <w:bookmarkStart w:id="5484" w:name="_Toc171237598"/>
              <w:bookmarkEnd w:id="5480"/>
              <w:bookmarkEnd w:id="5481"/>
              <w:bookmarkEnd w:id="5482"/>
              <w:bookmarkEnd w:id="5483"/>
              <w:bookmarkEnd w:id="5484"/>
            </w:del>
          </w:p>
        </w:tc>
        <w:tc>
          <w:tcPr>
            <w:tcW w:w="808"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3AC036CA" w14:textId="670F5096" w:rsidR="00120AC4" w:rsidRPr="009928BA" w:rsidDel="00591738" w:rsidRDefault="00120AC4" w:rsidP="00EC5F44">
            <w:pPr>
              <w:jc w:val="center"/>
              <w:rPr>
                <w:del w:id="5485" w:author="Ân Duy" w:date="2024-06-19T17:45:00Z"/>
                <w:rFonts w:ascii="Times New Roman" w:hAnsi="Times New Roman" w:cs="Times New Roman"/>
                <w:sz w:val="26"/>
                <w:szCs w:val="26"/>
              </w:rPr>
            </w:pPr>
            <w:bookmarkStart w:id="5486" w:name="_Toc169714739"/>
            <w:bookmarkStart w:id="5487" w:name="_Toc171236411"/>
            <w:bookmarkStart w:id="5488" w:name="_Toc171236805"/>
            <w:bookmarkStart w:id="5489" w:name="_Toc171237205"/>
            <w:bookmarkStart w:id="5490" w:name="_Toc171237599"/>
            <w:bookmarkEnd w:id="5486"/>
            <w:bookmarkEnd w:id="5487"/>
            <w:bookmarkEnd w:id="5488"/>
            <w:bookmarkEnd w:id="5489"/>
            <w:bookmarkEnd w:id="5490"/>
          </w:p>
        </w:tc>
        <w:tc>
          <w:tcPr>
            <w:tcW w:w="1011"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7B02AC96" w14:textId="1F76F74D" w:rsidR="00120AC4" w:rsidRPr="009928BA" w:rsidDel="00591738" w:rsidRDefault="00120AC4" w:rsidP="00EC5F44">
            <w:pPr>
              <w:jc w:val="center"/>
              <w:rPr>
                <w:del w:id="5491" w:author="Ân Duy" w:date="2024-06-19T17:45:00Z"/>
                <w:rFonts w:ascii="Times New Roman" w:hAnsi="Times New Roman" w:cs="Times New Roman"/>
                <w:sz w:val="26"/>
                <w:szCs w:val="26"/>
              </w:rPr>
            </w:pPr>
            <w:del w:id="5492" w:author="Ân Duy" w:date="2024-06-19T17:45:00Z">
              <w:r w:rsidRPr="009928BA" w:rsidDel="00591738">
                <w:rPr>
                  <w:rFonts w:ascii="Times New Roman" w:hAnsi="Times New Roman" w:cs="Times New Roman"/>
                  <w:sz w:val="26"/>
                  <w:szCs w:val="26"/>
                </w:rPr>
                <w:delText>Không</w:delText>
              </w:r>
              <w:bookmarkStart w:id="5493" w:name="_Toc169714740"/>
              <w:bookmarkStart w:id="5494" w:name="_Toc171236412"/>
              <w:bookmarkStart w:id="5495" w:name="_Toc171236806"/>
              <w:bookmarkStart w:id="5496" w:name="_Toc171237206"/>
              <w:bookmarkStart w:id="5497" w:name="_Toc171237600"/>
              <w:bookmarkEnd w:id="5493"/>
              <w:bookmarkEnd w:id="5494"/>
              <w:bookmarkEnd w:id="5495"/>
              <w:bookmarkEnd w:id="5496"/>
              <w:bookmarkEnd w:id="5497"/>
            </w:del>
          </w:p>
        </w:tc>
        <w:tc>
          <w:tcPr>
            <w:tcW w:w="1668"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30A3E217" w14:textId="31FA111A" w:rsidR="00120AC4" w:rsidRPr="009928BA" w:rsidDel="00591738" w:rsidRDefault="00120AC4" w:rsidP="00EC5F44">
            <w:pPr>
              <w:jc w:val="center"/>
              <w:rPr>
                <w:del w:id="5498" w:author="Ân Duy" w:date="2024-06-19T17:45:00Z"/>
                <w:rFonts w:ascii="Times New Roman" w:hAnsi="Times New Roman" w:cs="Times New Roman"/>
                <w:sz w:val="26"/>
                <w:szCs w:val="26"/>
              </w:rPr>
            </w:pPr>
            <w:bookmarkStart w:id="5499" w:name="_Toc169714741"/>
            <w:bookmarkStart w:id="5500" w:name="_Toc171236413"/>
            <w:bookmarkStart w:id="5501" w:name="_Toc171236807"/>
            <w:bookmarkStart w:id="5502" w:name="_Toc171237207"/>
            <w:bookmarkStart w:id="5503" w:name="_Toc171237601"/>
            <w:bookmarkEnd w:id="5499"/>
            <w:bookmarkEnd w:id="5500"/>
            <w:bookmarkEnd w:id="5501"/>
            <w:bookmarkEnd w:id="5502"/>
            <w:bookmarkEnd w:id="5503"/>
          </w:p>
        </w:tc>
        <w:tc>
          <w:tcPr>
            <w:tcW w:w="121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1A255FE7" w14:textId="74D09C31" w:rsidR="00120AC4" w:rsidRPr="009928BA" w:rsidDel="00591738" w:rsidRDefault="00120AC4" w:rsidP="00EC5F44">
            <w:pPr>
              <w:pStyle w:val="ThngthngWeb"/>
              <w:spacing w:before="0" w:beforeAutospacing="0" w:after="0" w:afterAutospacing="0"/>
              <w:jc w:val="center"/>
              <w:rPr>
                <w:del w:id="5504" w:author="Ân Duy" w:date="2024-06-19T17:45:00Z"/>
                <w:sz w:val="26"/>
                <w:szCs w:val="26"/>
              </w:rPr>
            </w:pPr>
            <w:del w:id="5505" w:author="Ân Duy" w:date="2024-06-19T17:45:00Z">
              <w:r w:rsidRPr="009928BA" w:rsidDel="00591738">
                <w:rPr>
                  <w:sz w:val="26"/>
                  <w:szCs w:val="26"/>
                </w:rPr>
                <w:delText>Không</w:delText>
              </w:r>
              <w:bookmarkStart w:id="5506" w:name="_Toc169714742"/>
              <w:bookmarkStart w:id="5507" w:name="_Toc171236414"/>
              <w:bookmarkStart w:id="5508" w:name="_Toc171236808"/>
              <w:bookmarkStart w:id="5509" w:name="_Toc171237208"/>
              <w:bookmarkStart w:id="5510" w:name="_Toc171237602"/>
              <w:bookmarkEnd w:id="5506"/>
              <w:bookmarkEnd w:id="5507"/>
              <w:bookmarkEnd w:id="5508"/>
              <w:bookmarkEnd w:id="5509"/>
              <w:bookmarkEnd w:id="5510"/>
            </w:del>
          </w:p>
        </w:tc>
        <w:tc>
          <w:tcPr>
            <w:tcW w:w="988" w:type="dxa"/>
            <w:tcBorders>
              <w:top w:val="single" w:sz="8" w:space="0" w:color="000000"/>
              <w:left w:val="single" w:sz="8" w:space="0" w:color="000000"/>
              <w:bottom w:val="single" w:sz="8" w:space="0" w:color="000000"/>
              <w:right w:val="single" w:sz="8" w:space="0" w:color="000000"/>
            </w:tcBorders>
            <w:shd w:val="clear" w:color="auto" w:fill="F6F6EF"/>
          </w:tcPr>
          <w:p w14:paraId="26DCE8B3" w14:textId="0205008F" w:rsidR="00120AC4" w:rsidRPr="009928BA" w:rsidDel="00591738" w:rsidRDefault="00120AC4" w:rsidP="00EC5F44">
            <w:pPr>
              <w:pStyle w:val="ThngthngWeb"/>
              <w:spacing w:before="0" w:beforeAutospacing="0" w:after="0" w:afterAutospacing="0"/>
              <w:jc w:val="center"/>
              <w:rPr>
                <w:del w:id="5511" w:author="Ân Duy" w:date="2024-06-19T17:45:00Z"/>
                <w:sz w:val="26"/>
                <w:szCs w:val="26"/>
              </w:rPr>
            </w:pPr>
            <w:bookmarkStart w:id="5512" w:name="_Toc169714743"/>
            <w:bookmarkStart w:id="5513" w:name="_Toc171236415"/>
            <w:bookmarkStart w:id="5514" w:name="_Toc171236809"/>
            <w:bookmarkStart w:id="5515" w:name="_Toc171237209"/>
            <w:bookmarkStart w:id="5516" w:name="_Toc171237603"/>
            <w:bookmarkEnd w:id="5512"/>
            <w:bookmarkEnd w:id="5513"/>
            <w:bookmarkEnd w:id="5514"/>
            <w:bookmarkEnd w:id="5515"/>
            <w:bookmarkEnd w:id="5516"/>
          </w:p>
        </w:tc>
        <w:bookmarkStart w:id="5517" w:name="_Toc169714744"/>
        <w:bookmarkStart w:id="5518" w:name="_Toc171236416"/>
        <w:bookmarkStart w:id="5519" w:name="_Toc171236810"/>
        <w:bookmarkStart w:id="5520" w:name="_Toc171237210"/>
        <w:bookmarkStart w:id="5521" w:name="_Toc171237604"/>
        <w:bookmarkEnd w:id="5517"/>
        <w:bookmarkEnd w:id="5518"/>
        <w:bookmarkEnd w:id="5519"/>
        <w:bookmarkEnd w:id="5520"/>
        <w:bookmarkEnd w:id="5521"/>
      </w:tr>
    </w:tbl>
    <w:p w14:paraId="454DDD33" w14:textId="77777777" w:rsidR="002868C2" w:rsidRDefault="002868C2">
      <w:pPr>
        <w:spacing w:before="0" w:after="200" w:line="276" w:lineRule="auto"/>
        <w:rPr>
          <w:rFonts w:ascii="Times New Roman" w:eastAsiaTheme="majorEastAsia" w:hAnsi="Times New Roman" w:cs="Times New Roman"/>
          <w:color w:val="243F60" w:themeColor="accent1" w:themeShade="7F"/>
          <w:sz w:val="28"/>
          <w:szCs w:val="28"/>
          <w:lang w:val="vi-VN"/>
        </w:rPr>
      </w:pPr>
      <w:r>
        <w:rPr>
          <w:lang w:val="vi-VN"/>
        </w:rPr>
        <w:br w:type="page"/>
      </w:r>
    </w:p>
    <w:p w14:paraId="0EEAF98C" w14:textId="30624716" w:rsidR="00120AC4" w:rsidRDefault="00120AC4" w:rsidP="00120AC4">
      <w:pPr>
        <w:pStyle w:val="u3"/>
      </w:pPr>
      <w:r>
        <w:rPr>
          <w:lang w:val="vi-VN"/>
        </w:rPr>
        <w:lastRenderedPageBreak/>
        <w:t xml:space="preserve"> </w:t>
      </w:r>
      <w:bookmarkStart w:id="5522" w:name="_Toc172974293"/>
      <w:r>
        <w:t xml:space="preserve">Bảng </w:t>
      </w:r>
      <w:r w:rsidR="008C7312">
        <w:t>Phản Hồi</w:t>
      </w:r>
      <w:bookmarkEnd w:id="5522"/>
    </w:p>
    <w:tbl>
      <w:tblPr>
        <w:tblW w:w="9710" w:type="dxa"/>
        <w:tblCellMar>
          <w:left w:w="0" w:type="dxa"/>
          <w:right w:w="0" w:type="dxa"/>
        </w:tblCellMar>
        <w:tblLook w:val="0420" w:firstRow="1" w:lastRow="0" w:firstColumn="0" w:lastColumn="0" w:noHBand="0" w:noVBand="1"/>
      </w:tblPr>
      <w:tblGrid>
        <w:gridCol w:w="609"/>
        <w:gridCol w:w="2044"/>
        <w:gridCol w:w="1353"/>
        <w:gridCol w:w="801"/>
        <w:gridCol w:w="955"/>
        <w:gridCol w:w="1710"/>
        <w:gridCol w:w="1226"/>
        <w:gridCol w:w="1012"/>
        <w:tblGridChange w:id="5523">
          <w:tblGrid>
            <w:gridCol w:w="10"/>
            <w:gridCol w:w="599"/>
            <w:gridCol w:w="10"/>
            <w:gridCol w:w="2034"/>
            <w:gridCol w:w="10"/>
            <w:gridCol w:w="1343"/>
            <w:gridCol w:w="10"/>
            <w:gridCol w:w="791"/>
            <w:gridCol w:w="10"/>
            <w:gridCol w:w="945"/>
            <w:gridCol w:w="10"/>
            <w:gridCol w:w="1700"/>
            <w:gridCol w:w="10"/>
            <w:gridCol w:w="1216"/>
            <w:gridCol w:w="10"/>
            <w:gridCol w:w="1002"/>
            <w:gridCol w:w="10"/>
          </w:tblGrid>
        </w:tblGridChange>
      </w:tblGrid>
      <w:tr w:rsidR="00120AC4" w:rsidRPr="006F6423" w14:paraId="37158C94" w14:textId="77777777" w:rsidTr="009B0C63">
        <w:trPr>
          <w:trHeight w:val="584"/>
        </w:trPr>
        <w:tc>
          <w:tcPr>
            <w:tcW w:w="609"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hideMark/>
          </w:tcPr>
          <w:p w14:paraId="67743085" w14:textId="77777777" w:rsidR="00120AC4" w:rsidRPr="00E85EA9" w:rsidRDefault="00120AC4" w:rsidP="00EC5F44">
            <w:pPr>
              <w:spacing w:line="240" w:lineRule="auto"/>
              <w:jc w:val="center"/>
              <w:rPr>
                <w:rFonts w:ascii="Times New Roman" w:eastAsia="Times New Roman" w:hAnsi="Times New Roman" w:cs="Times New Roman"/>
                <w:sz w:val="24"/>
                <w:szCs w:val="24"/>
              </w:rPr>
            </w:pPr>
            <w:r w:rsidRPr="00E85EA9">
              <w:rPr>
                <w:rFonts w:ascii="Times New Roman" w:eastAsia="Times New Roman" w:hAnsi="Times New Roman" w:cs="Times New Roman"/>
                <w:b/>
                <w:bCs/>
                <w:color w:val="000000" w:themeColor="text1"/>
                <w:kern w:val="24"/>
                <w:sz w:val="24"/>
                <w:szCs w:val="24"/>
              </w:rPr>
              <w:t>TT</w:t>
            </w:r>
          </w:p>
        </w:tc>
        <w:tc>
          <w:tcPr>
            <w:tcW w:w="2044"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hideMark/>
          </w:tcPr>
          <w:p w14:paraId="6F765526" w14:textId="77777777" w:rsidR="00120AC4" w:rsidRPr="00E85EA9" w:rsidRDefault="00120AC4" w:rsidP="00EC5F44">
            <w:pPr>
              <w:spacing w:line="240" w:lineRule="auto"/>
              <w:jc w:val="center"/>
              <w:rPr>
                <w:rFonts w:ascii="Times New Roman" w:eastAsia="Times New Roman" w:hAnsi="Times New Roman" w:cs="Times New Roman"/>
                <w:sz w:val="24"/>
                <w:szCs w:val="24"/>
              </w:rPr>
            </w:pPr>
            <w:r w:rsidRPr="00E85EA9">
              <w:rPr>
                <w:rFonts w:ascii="Times New Roman" w:eastAsia="Times New Roman" w:hAnsi="Times New Roman" w:cs="Times New Roman"/>
                <w:b/>
                <w:bCs/>
                <w:color w:val="000000" w:themeColor="text1"/>
                <w:kern w:val="24"/>
                <w:sz w:val="24"/>
                <w:szCs w:val="24"/>
              </w:rPr>
              <w:t>Tên thuộc tính (Field name)</w:t>
            </w:r>
          </w:p>
        </w:tc>
        <w:tc>
          <w:tcPr>
            <w:tcW w:w="1353"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hideMark/>
          </w:tcPr>
          <w:p w14:paraId="29AD9628" w14:textId="77777777" w:rsidR="00120AC4" w:rsidRPr="00E85EA9" w:rsidRDefault="00120AC4" w:rsidP="00EC5F44">
            <w:pPr>
              <w:spacing w:line="240" w:lineRule="auto"/>
              <w:jc w:val="center"/>
              <w:rPr>
                <w:rFonts w:ascii="Times New Roman" w:eastAsia="Times New Roman" w:hAnsi="Times New Roman" w:cs="Times New Roman"/>
                <w:sz w:val="24"/>
                <w:szCs w:val="24"/>
              </w:rPr>
            </w:pPr>
            <w:r w:rsidRPr="00E85EA9">
              <w:rPr>
                <w:rFonts w:ascii="Times New Roman" w:eastAsia="Times New Roman" w:hAnsi="Times New Roman" w:cs="Times New Roman"/>
                <w:b/>
                <w:bCs/>
                <w:color w:val="000000" w:themeColor="text1"/>
                <w:kern w:val="24"/>
                <w:sz w:val="24"/>
                <w:szCs w:val="24"/>
              </w:rPr>
              <w:t>Kiểu dữ liệu</w:t>
            </w:r>
          </w:p>
        </w:tc>
        <w:tc>
          <w:tcPr>
            <w:tcW w:w="801"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hideMark/>
          </w:tcPr>
          <w:p w14:paraId="0366400C" w14:textId="77777777" w:rsidR="00120AC4" w:rsidRPr="00E85EA9" w:rsidRDefault="00120AC4" w:rsidP="00EC5F44">
            <w:pPr>
              <w:spacing w:line="240" w:lineRule="auto"/>
              <w:jc w:val="center"/>
              <w:rPr>
                <w:rFonts w:ascii="Times New Roman" w:eastAsia="Times New Roman" w:hAnsi="Times New Roman" w:cs="Times New Roman"/>
                <w:sz w:val="24"/>
                <w:szCs w:val="24"/>
              </w:rPr>
            </w:pPr>
            <w:r w:rsidRPr="00E85EA9">
              <w:rPr>
                <w:rFonts w:ascii="Times New Roman" w:eastAsia="Times New Roman" w:hAnsi="Times New Roman" w:cs="Times New Roman"/>
                <w:b/>
                <w:bCs/>
                <w:color w:val="000000" w:themeColor="text1"/>
                <w:kern w:val="24"/>
                <w:sz w:val="24"/>
                <w:szCs w:val="24"/>
              </w:rPr>
              <w:t>Độ rộng</w:t>
            </w:r>
          </w:p>
        </w:tc>
        <w:tc>
          <w:tcPr>
            <w:tcW w:w="955"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hideMark/>
          </w:tcPr>
          <w:p w14:paraId="04B3B2BA" w14:textId="77777777" w:rsidR="00120AC4" w:rsidRPr="00E85EA9" w:rsidRDefault="00120AC4" w:rsidP="00EC5F44">
            <w:pPr>
              <w:spacing w:line="240" w:lineRule="auto"/>
              <w:jc w:val="center"/>
              <w:rPr>
                <w:rFonts w:ascii="Times New Roman" w:eastAsia="Times New Roman" w:hAnsi="Times New Roman" w:cs="Times New Roman"/>
                <w:sz w:val="24"/>
                <w:szCs w:val="24"/>
              </w:rPr>
            </w:pPr>
            <w:r w:rsidRPr="00E85EA9">
              <w:rPr>
                <w:rFonts w:ascii="Times New Roman" w:eastAsia="Times New Roman" w:hAnsi="Times New Roman" w:cs="Times New Roman"/>
                <w:b/>
                <w:bCs/>
                <w:color w:val="000000" w:themeColor="text1"/>
                <w:kern w:val="24"/>
                <w:sz w:val="24"/>
                <w:szCs w:val="24"/>
              </w:rPr>
              <w:t>Not NULL</w:t>
            </w:r>
          </w:p>
        </w:tc>
        <w:tc>
          <w:tcPr>
            <w:tcW w:w="1710"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hideMark/>
          </w:tcPr>
          <w:p w14:paraId="7CDC3D0B" w14:textId="77777777" w:rsidR="00120AC4" w:rsidRPr="00E85EA9" w:rsidRDefault="00120AC4" w:rsidP="00EC5F44">
            <w:pPr>
              <w:spacing w:line="240" w:lineRule="auto"/>
              <w:jc w:val="center"/>
              <w:rPr>
                <w:rFonts w:ascii="Times New Roman" w:eastAsia="Times New Roman" w:hAnsi="Times New Roman" w:cs="Times New Roman"/>
                <w:sz w:val="24"/>
                <w:szCs w:val="24"/>
              </w:rPr>
            </w:pPr>
            <w:r w:rsidRPr="00E85EA9">
              <w:rPr>
                <w:rFonts w:ascii="Times New Roman" w:eastAsia="Times New Roman" w:hAnsi="Times New Roman" w:cs="Times New Roman"/>
                <w:b/>
                <w:bCs/>
                <w:color w:val="000000" w:themeColor="text1"/>
                <w:kern w:val="24"/>
                <w:sz w:val="24"/>
                <w:szCs w:val="24"/>
              </w:rPr>
              <w:t>Ràng buộc / Miền giá trị</w:t>
            </w:r>
          </w:p>
        </w:tc>
        <w:tc>
          <w:tcPr>
            <w:tcW w:w="1226" w:type="dxa"/>
            <w:tcBorders>
              <w:top w:val="single" w:sz="8" w:space="0" w:color="000000"/>
              <w:left w:val="single" w:sz="8" w:space="0" w:color="000000"/>
              <w:bottom w:val="single" w:sz="8" w:space="0" w:color="000000"/>
              <w:right w:val="single" w:sz="8" w:space="0" w:color="000000"/>
            </w:tcBorders>
            <w:shd w:val="clear" w:color="auto" w:fill="CCCC99"/>
            <w:tcMar>
              <w:top w:w="72" w:type="dxa"/>
              <w:left w:w="144" w:type="dxa"/>
              <w:bottom w:w="72" w:type="dxa"/>
              <w:right w:w="144" w:type="dxa"/>
            </w:tcMar>
            <w:hideMark/>
          </w:tcPr>
          <w:p w14:paraId="281EC708" w14:textId="77777777" w:rsidR="00120AC4" w:rsidRPr="00E85EA9" w:rsidRDefault="00120AC4" w:rsidP="00EC5F44">
            <w:pPr>
              <w:spacing w:line="240" w:lineRule="auto"/>
              <w:jc w:val="center"/>
              <w:rPr>
                <w:rFonts w:ascii="Times New Roman" w:eastAsia="Times New Roman" w:hAnsi="Times New Roman" w:cs="Times New Roman"/>
                <w:sz w:val="24"/>
                <w:szCs w:val="24"/>
              </w:rPr>
            </w:pPr>
            <w:r w:rsidRPr="00E85EA9">
              <w:rPr>
                <w:rFonts w:ascii="Times New Roman" w:eastAsia="Times New Roman" w:hAnsi="Times New Roman" w:cs="Times New Roman"/>
                <w:b/>
                <w:bCs/>
                <w:color w:val="000000" w:themeColor="text1"/>
                <w:kern w:val="24"/>
                <w:sz w:val="24"/>
                <w:szCs w:val="24"/>
              </w:rPr>
              <w:t>Mã hóa</w:t>
            </w:r>
          </w:p>
        </w:tc>
        <w:tc>
          <w:tcPr>
            <w:tcW w:w="1012" w:type="dxa"/>
            <w:tcBorders>
              <w:top w:val="single" w:sz="8" w:space="0" w:color="000000"/>
              <w:left w:val="single" w:sz="8" w:space="0" w:color="000000"/>
              <w:bottom w:val="single" w:sz="8" w:space="0" w:color="000000"/>
              <w:right w:val="single" w:sz="8" w:space="0" w:color="000000"/>
            </w:tcBorders>
            <w:shd w:val="clear" w:color="auto" w:fill="CCCC99"/>
          </w:tcPr>
          <w:p w14:paraId="3FC65772" w14:textId="77777777" w:rsidR="00120AC4" w:rsidRPr="00E85EA9" w:rsidRDefault="00120AC4" w:rsidP="00EC5F44">
            <w:pPr>
              <w:spacing w:line="240" w:lineRule="auto"/>
              <w:jc w:val="center"/>
              <w:rPr>
                <w:rFonts w:ascii="Times New Roman" w:eastAsia="Times New Roman" w:hAnsi="Times New Roman" w:cs="Times New Roman"/>
                <w:b/>
                <w:bCs/>
                <w:color w:val="000000" w:themeColor="text1"/>
                <w:kern w:val="24"/>
                <w:sz w:val="24"/>
                <w:szCs w:val="24"/>
              </w:rPr>
            </w:pPr>
            <w:r w:rsidRPr="00E85EA9">
              <w:rPr>
                <w:rFonts w:ascii="Times New Roman" w:eastAsia="Times New Roman" w:hAnsi="Times New Roman" w:cs="Times New Roman"/>
                <w:b/>
                <w:bCs/>
                <w:color w:val="000000" w:themeColor="text1"/>
                <w:kern w:val="24"/>
                <w:sz w:val="24"/>
                <w:szCs w:val="24"/>
              </w:rPr>
              <w:t>Diễn giải</w:t>
            </w:r>
          </w:p>
        </w:tc>
      </w:tr>
      <w:tr w:rsidR="00120AC4" w:rsidRPr="005E637B" w14:paraId="4FE23127" w14:textId="77777777" w:rsidTr="009B0C63">
        <w:tblPrEx>
          <w:tblW w:w="9710" w:type="dxa"/>
          <w:tblCellMar>
            <w:left w:w="0" w:type="dxa"/>
            <w:right w:w="0" w:type="dxa"/>
          </w:tblCellMar>
          <w:tblLook w:val="0420" w:firstRow="1" w:lastRow="0" w:firstColumn="0" w:lastColumn="0" w:noHBand="0" w:noVBand="1"/>
          <w:tblPrExChange w:id="5524" w:author="Ân Duy" w:date="2024-06-17T08:15:00Z">
            <w:tblPrEx>
              <w:tblW w:w="9710" w:type="dxa"/>
              <w:tblCellMar>
                <w:left w:w="0" w:type="dxa"/>
                <w:right w:w="0" w:type="dxa"/>
              </w:tblCellMar>
              <w:tblLook w:val="0420" w:firstRow="1" w:lastRow="0" w:firstColumn="0" w:lastColumn="0" w:noHBand="0" w:noVBand="1"/>
            </w:tblPrEx>
          </w:tblPrExChange>
        </w:tblPrEx>
        <w:trPr>
          <w:trHeight w:val="417"/>
          <w:trPrChange w:id="5525" w:author="Ân Duy" w:date="2024-06-17T08:15:00Z">
            <w:trPr>
              <w:gridAfter w:val="0"/>
              <w:trHeight w:val="20"/>
            </w:trPr>
          </w:trPrChange>
        </w:trPr>
        <w:tc>
          <w:tcPr>
            <w:tcW w:w="609" w:type="dxa"/>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hideMark/>
            <w:tcPrChange w:id="5526" w:author="Ân Duy" w:date="2024-06-17T08:15:00Z">
              <w:tcPr>
                <w:tcW w:w="585" w:type="dxa"/>
                <w:gridSpan w:val="2"/>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hideMark/>
              </w:tcPr>
            </w:tcPrChange>
          </w:tcPr>
          <w:p w14:paraId="50BECD46" w14:textId="77777777" w:rsidR="00120AC4" w:rsidRPr="00E85EA9" w:rsidRDefault="00120AC4" w:rsidP="00EC5F44">
            <w:pPr>
              <w:pStyle w:val="ThngthngWeb"/>
              <w:spacing w:before="0" w:beforeAutospacing="0" w:after="0" w:afterAutospacing="0"/>
              <w:jc w:val="center"/>
            </w:pPr>
            <w:r w:rsidRPr="00E85EA9">
              <w:rPr>
                <w:b/>
                <w:bCs/>
                <w:kern w:val="24"/>
              </w:rPr>
              <w:t>1</w:t>
            </w:r>
          </w:p>
        </w:tc>
        <w:tc>
          <w:tcPr>
            <w:tcW w:w="2044" w:type="dxa"/>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hideMark/>
            <w:tcPrChange w:id="5527" w:author="Ân Duy" w:date="2024-06-17T08:15:00Z">
              <w:tcPr>
                <w:tcW w:w="2064" w:type="dxa"/>
                <w:gridSpan w:val="2"/>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hideMark/>
              </w:tcPr>
            </w:tcPrChange>
          </w:tcPr>
          <w:p w14:paraId="42D5E985" w14:textId="1B8424EC" w:rsidR="00120AC4" w:rsidRPr="008C7312" w:rsidRDefault="008C7312" w:rsidP="00EC5F44">
            <w:pPr>
              <w:pStyle w:val="ThngthngWeb"/>
              <w:spacing w:before="0" w:beforeAutospacing="0" w:after="0" w:afterAutospacing="0"/>
              <w:jc w:val="center"/>
            </w:pPr>
            <w:r>
              <w:rPr>
                <w:color w:val="000000"/>
              </w:rPr>
              <w:t>MaPH</w:t>
            </w:r>
          </w:p>
        </w:tc>
        <w:tc>
          <w:tcPr>
            <w:tcW w:w="1353" w:type="dxa"/>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hideMark/>
            <w:tcPrChange w:id="5528" w:author="Ân Duy" w:date="2024-06-17T08:15:00Z">
              <w:tcPr>
                <w:tcW w:w="1356" w:type="dxa"/>
                <w:gridSpan w:val="2"/>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hideMark/>
              </w:tcPr>
            </w:tcPrChange>
          </w:tcPr>
          <w:p w14:paraId="236C6D28" w14:textId="095FB112" w:rsidR="00120AC4" w:rsidRPr="00E85EA9" w:rsidRDefault="00AC19E8" w:rsidP="00EC5F44">
            <w:pPr>
              <w:pStyle w:val="ThngthngWeb"/>
              <w:spacing w:before="0" w:beforeAutospacing="0" w:after="0" w:afterAutospacing="0"/>
              <w:jc w:val="center"/>
            </w:pPr>
            <w:r>
              <w:t>int</w:t>
            </w:r>
          </w:p>
        </w:tc>
        <w:tc>
          <w:tcPr>
            <w:tcW w:w="801" w:type="dxa"/>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hideMark/>
            <w:tcPrChange w:id="5529" w:author="Ân Duy" w:date="2024-06-17T08:15:00Z">
              <w:tcPr>
                <w:tcW w:w="802" w:type="dxa"/>
                <w:gridSpan w:val="2"/>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hideMark/>
              </w:tcPr>
            </w:tcPrChange>
          </w:tcPr>
          <w:p w14:paraId="11A46935" w14:textId="3718B38B" w:rsidR="00120AC4" w:rsidRPr="00E85EA9" w:rsidRDefault="00120AC4" w:rsidP="00EC5F44">
            <w:pPr>
              <w:pStyle w:val="ThngthngWeb"/>
              <w:spacing w:before="0" w:beforeAutospacing="0" w:after="0" w:afterAutospacing="0"/>
              <w:jc w:val="center"/>
            </w:pPr>
          </w:p>
        </w:tc>
        <w:tc>
          <w:tcPr>
            <w:tcW w:w="955" w:type="dxa"/>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hideMark/>
            <w:tcPrChange w:id="5530" w:author="Ân Duy" w:date="2024-06-17T08:15:00Z">
              <w:tcPr>
                <w:tcW w:w="925" w:type="dxa"/>
                <w:gridSpan w:val="2"/>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hideMark/>
              </w:tcPr>
            </w:tcPrChange>
          </w:tcPr>
          <w:p w14:paraId="6B64C947" w14:textId="77777777" w:rsidR="00120AC4" w:rsidRPr="00E85EA9" w:rsidRDefault="00120AC4" w:rsidP="00EC5F44">
            <w:pPr>
              <w:pStyle w:val="ThngthngWeb"/>
              <w:spacing w:before="0" w:beforeAutospacing="0" w:after="0" w:afterAutospacing="0"/>
              <w:jc w:val="center"/>
            </w:pPr>
            <w:r w:rsidRPr="00E85EA9">
              <w:rPr>
                <w:b/>
                <w:bCs/>
                <w:kern w:val="24"/>
              </w:rPr>
              <w:t>Có</w:t>
            </w:r>
          </w:p>
        </w:tc>
        <w:tc>
          <w:tcPr>
            <w:tcW w:w="1710" w:type="dxa"/>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hideMark/>
            <w:tcPrChange w:id="5531" w:author="Ân Duy" w:date="2024-06-17T08:15:00Z">
              <w:tcPr>
                <w:tcW w:w="1726" w:type="dxa"/>
                <w:gridSpan w:val="2"/>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hideMark/>
              </w:tcPr>
            </w:tcPrChange>
          </w:tcPr>
          <w:p w14:paraId="148A9D62" w14:textId="77777777" w:rsidR="00120AC4" w:rsidRPr="00E85EA9" w:rsidRDefault="00120AC4" w:rsidP="00EC5F44">
            <w:pPr>
              <w:pStyle w:val="ThngthngWeb"/>
              <w:spacing w:before="0" w:beforeAutospacing="0" w:after="0" w:afterAutospacing="0"/>
              <w:jc w:val="center"/>
            </w:pPr>
            <w:r w:rsidRPr="00E85EA9">
              <w:rPr>
                <w:b/>
                <w:bCs/>
                <w:kern w:val="24"/>
              </w:rPr>
              <w:t>PK</w:t>
            </w:r>
          </w:p>
        </w:tc>
        <w:tc>
          <w:tcPr>
            <w:tcW w:w="1226" w:type="dxa"/>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tcPrChange w:id="5532" w:author="Ân Duy" w:date="2024-06-17T08:15:00Z">
              <w:tcPr>
                <w:tcW w:w="1231" w:type="dxa"/>
                <w:gridSpan w:val="2"/>
                <w:tcBorders>
                  <w:top w:val="single" w:sz="8" w:space="0" w:color="000000"/>
                  <w:left w:val="single" w:sz="8" w:space="0" w:color="000000"/>
                  <w:bottom w:val="single" w:sz="8" w:space="0" w:color="000000"/>
                  <w:right w:val="single" w:sz="8" w:space="0" w:color="000000"/>
                </w:tcBorders>
                <w:shd w:val="clear" w:color="auto" w:fill="ECECDE"/>
                <w:tcMar>
                  <w:top w:w="72" w:type="dxa"/>
                  <w:left w:w="144" w:type="dxa"/>
                  <w:bottom w:w="72" w:type="dxa"/>
                  <w:right w:w="144" w:type="dxa"/>
                </w:tcMar>
              </w:tcPr>
            </w:tcPrChange>
          </w:tcPr>
          <w:p w14:paraId="24C4845B" w14:textId="77777777" w:rsidR="00120AC4" w:rsidRPr="00E85EA9" w:rsidRDefault="00120AC4" w:rsidP="00EC5F44">
            <w:pPr>
              <w:pStyle w:val="ThngthngWeb"/>
              <w:spacing w:before="0" w:beforeAutospacing="0" w:after="0" w:afterAutospacing="0"/>
              <w:jc w:val="center"/>
            </w:pPr>
            <w:r w:rsidRPr="00E85EA9">
              <w:t>Không</w:t>
            </w:r>
          </w:p>
        </w:tc>
        <w:tc>
          <w:tcPr>
            <w:tcW w:w="1012" w:type="dxa"/>
            <w:tcBorders>
              <w:top w:val="single" w:sz="8" w:space="0" w:color="000000"/>
              <w:left w:val="single" w:sz="8" w:space="0" w:color="000000"/>
              <w:bottom w:val="single" w:sz="8" w:space="0" w:color="000000"/>
              <w:right w:val="single" w:sz="8" w:space="0" w:color="000000"/>
            </w:tcBorders>
            <w:shd w:val="clear" w:color="auto" w:fill="ECECDE"/>
            <w:tcPrChange w:id="5533" w:author="Ân Duy" w:date="2024-06-17T08:15:00Z">
              <w:tcPr>
                <w:tcW w:w="1021" w:type="dxa"/>
                <w:gridSpan w:val="2"/>
                <w:tcBorders>
                  <w:top w:val="single" w:sz="8" w:space="0" w:color="000000"/>
                  <w:left w:val="single" w:sz="8" w:space="0" w:color="000000"/>
                  <w:bottom w:val="single" w:sz="8" w:space="0" w:color="000000"/>
                  <w:right w:val="single" w:sz="8" w:space="0" w:color="000000"/>
                </w:tcBorders>
                <w:shd w:val="clear" w:color="auto" w:fill="ECECDE"/>
              </w:tcPr>
            </w:tcPrChange>
          </w:tcPr>
          <w:p w14:paraId="2216630A" w14:textId="77777777" w:rsidR="00120AC4" w:rsidRPr="00E85EA9" w:rsidRDefault="00120AC4" w:rsidP="00EC5F44">
            <w:pPr>
              <w:pStyle w:val="ThngthngWeb"/>
              <w:spacing w:before="0" w:beforeAutospacing="0" w:after="0" w:afterAutospacing="0"/>
              <w:jc w:val="center"/>
            </w:pPr>
          </w:p>
        </w:tc>
      </w:tr>
      <w:tr w:rsidR="00120AC4" w:rsidRPr="005E637B" w14:paraId="54431ED9" w14:textId="77777777" w:rsidTr="009B0C63">
        <w:trPr>
          <w:trHeight w:val="20"/>
        </w:trPr>
        <w:tc>
          <w:tcPr>
            <w:tcW w:w="609"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hideMark/>
          </w:tcPr>
          <w:p w14:paraId="338479B0" w14:textId="77777777" w:rsidR="00120AC4" w:rsidRPr="00E85EA9" w:rsidRDefault="00120AC4" w:rsidP="00EC5F44">
            <w:pPr>
              <w:pStyle w:val="ThngthngWeb"/>
              <w:spacing w:before="0" w:beforeAutospacing="0" w:after="0" w:afterAutospacing="0"/>
              <w:jc w:val="center"/>
            </w:pPr>
            <w:r w:rsidRPr="00E85EA9">
              <w:rPr>
                <w:kern w:val="24"/>
              </w:rPr>
              <w:t>2</w:t>
            </w:r>
          </w:p>
        </w:tc>
        <w:tc>
          <w:tcPr>
            <w:tcW w:w="2044"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hideMark/>
          </w:tcPr>
          <w:p w14:paraId="7C3D2A94" w14:textId="5CA50153" w:rsidR="00120AC4" w:rsidRPr="008C7312" w:rsidRDefault="008C7312" w:rsidP="00EC5F44">
            <w:pPr>
              <w:pStyle w:val="ThngthngWeb"/>
              <w:spacing w:before="0" w:beforeAutospacing="0" w:after="0" w:afterAutospacing="0"/>
              <w:jc w:val="center"/>
            </w:pPr>
            <w:r>
              <w:rPr>
                <w:color w:val="000000"/>
              </w:rPr>
              <w:t>IDKH</w:t>
            </w:r>
          </w:p>
        </w:tc>
        <w:tc>
          <w:tcPr>
            <w:tcW w:w="1353"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hideMark/>
          </w:tcPr>
          <w:p w14:paraId="51976135" w14:textId="4C4CF8D0" w:rsidR="00120AC4" w:rsidRPr="00E85EA9" w:rsidRDefault="008C7312" w:rsidP="00EC5F44">
            <w:pPr>
              <w:jc w:val="center"/>
              <w:rPr>
                <w:rFonts w:ascii="Times New Roman" w:hAnsi="Times New Roman" w:cs="Times New Roman"/>
                <w:sz w:val="24"/>
                <w:szCs w:val="24"/>
              </w:rPr>
            </w:pPr>
            <w:r>
              <w:rPr>
                <w:rFonts w:ascii="Times New Roman" w:hAnsi="Times New Roman" w:cs="Times New Roman"/>
                <w:sz w:val="24"/>
                <w:szCs w:val="24"/>
              </w:rPr>
              <w:t>int</w:t>
            </w:r>
          </w:p>
        </w:tc>
        <w:tc>
          <w:tcPr>
            <w:tcW w:w="801"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hideMark/>
          </w:tcPr>
          <w:p w14:paraId="37790865" w14:textId="3A6DC988" w:rsidR="00120AC4" w:rsidRPr="00E85EA9" w:rsidRDefault="00120AC4" w:rsidP="00EC5F44">
            <w:pPr>
              <w:jc w:val="center"/>
              <w:rPr>
                <w:rFonts w:ascii="Times New Roman" w:hAnsi="Times New Roman" w:cs="Times New Roman"/>
                <w:sz w:val="24"/>
                <w:szCs w:val="24"/>
              </w:rPr>
            </w:pPr>
          </w:p>
        </w:tc>
        <w:tc>
          <w:tcPr>
            <w:tcW w:w="95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hideMark/>
          </w:tcPr>
          <w:p w14:paraId="3943D1E0" w14:textId="77777777" w:rsidR="00120AC4" w:rsidRPr="00E85EA9" w:rsidRDefault="00120AC4" w:rsidP="00EC5F44">
            <w:pPr>
              <w:jc w:val="center"/>
              <w:rPr>
                <w:rFonts w:ascii="Times New Roman" w:hAnsi="Times New Roman" w:cs="Times New Roman"/>
                <w:sz w:val="24"/>
                <w:szCs w:val="24"/>
              </w:rPr>
            </w:pPr>
            <w:r w:rsidRPr="00E85EA9">
              <w:rPr>
                <w:rFonts w:ascii="Times New Roman" w:hAnsi="Times New Roman" w:cs="Times New Roman"/>
                <w:b/>
                <w:bCs/>
                <w:kern w:val="24"/>
                <w:sz w:val="24"/>
                <w:szCs w:val="24"/>
              </w:rPr>
              <w:t>Có</w:t>
            </w:r>
          </w:p>
        </w:tc>
        <w:tc>
          <w:tcPr>
            <w:tcW w:w="1710"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hideMark/>
          </w:tcPr>
          <w:p w14:paraId="79D74747" w14:textId="5A1462DA" w:rsidR="00120AC4" w:rsidRPr="00E85EA9" w:rsidRDefault="002868C2" w:rsidP="00EC5F44">
            <w:pPr>
              <w:jc w:val="center"/>
              <w:rPr>
                <w:rFonts w:ascii="Times New Roman" w:hAnsi="Times New Roman" w:cs="Times New Roman"/>
                <w:sz w:val="24"/>
                <w:szCs w:val="24"/>
              </w:rPr>
            </w:pPr>
            <w:r>
              <w:rPr>
                <w:rFonts w:ascii="Times New Roman" w:hAnsi="Times New Roman" w:cs="Times New Roman"/>
                <w:sz w:val="24"/>
                <w:szCs w:val="24"/>
              </w:rPr>
              <w:t>FK</w:t>
            </w:r>
          </w:p>
        </w:tc>
        <w:tc>
          <w:tcPr>
            <w:tcW w:w="1226"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52D664E1" w14:textId="77777777" w:rsidR="00120AC4" w:rsidRPr="00E85EA9" w:rsidRDefault="00120AC4" w:rsidP="00EC5F44">
            <w:pPr>
              <w:pStyle w:val="ThngthngWeb"/>
              <w:spacing w:before="0" w:beforeAutospacing="0" w:after="0" w:afterAutospacing="0"/>
              <w:jc w:val="center"/>
            </w:pPr>
            <w:r w:rsidRPr="00E85EA9">
              <w:t>Không</w:t>
            </w:r>
          </w:p>
        </w:tc>
        <w:tc>
          <w:tcPr>
            <w:tcW w:w="1012" w:type="dxa"/>
            <w:tcBorders>
              <w:top w:val="single" w:sz="8" w:space="0" w:color="000000"/>
              <w:left w:val="single" w:sz="8" w:space="0" w:color="000000"/>
              <w:bottom w:val="single" w:sz="8" w:space="0" w:color="000000"/>
              <w:right w:val="single" w:sz="8" w:space="0" w:color="000000"/>
            </w:tcBorders>
            <w:shd w:val="clear" w:color="auto" w:fill="F6F6EF"/>
          </w:tcPr>
          <w:p w14:paraId="05E8EFC5" w14:textId="77777777" w:rsidR="00120AC4" w:rsidRPr="00E85EA9" w:rsidRDefault="00120AC4" w:rsidP="00EC5F44">
            <w:pPr>
              <w:pStyle w:val="ThngthngWeb"/>
              <w:spacing w:before="0" w:beforeAutospacing="0" w:after="0" w:afterAutospacing="0"/>
              <w:jc w:val="center"/>
            </w:pPr>
          </w:p>
        </w:tc>
      </w:tr>
      <w:tr w:rsidR="00120AC4" w:rsidRPr="005E637B" w14:paraId="4D888994" w14:textId="77777777" w:rsidTr="009B0C63">
        <w:trPr>
          <w:trHeight w:val="20"/>
        </w:trPr>
        <w:tc>
          <w:tcPr>
            <w:tcW w:w="609"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2E035335" w14:textId="77777777" w:rsidR="00120AC4" w:rsidRPr="00E85EA9" w:rsidRDefault="00120AC4" w:rsidP="00EC5F44">
            <w:pPr>
              <w:pStyle w:val="ThngthngWeb"/>
              <w:spacing w:before="0" w:beforeAutospacing="0" w:after="0" w:afterAutospacing="0"/>
              <w:jc w:val="center"/>
              <w:rPr>
                <w:kern w:val="24"/>
              </w:rPr>
            </w:pPr>
            <w:r w:rsidRPr="00E85EA9">
              <w:rPr>
                <w:kern w:val="24"/>
              </w:rPr>
              <w:t>3</w:t>
            </w:r>
          </w:p>
        </w:tc>
        <w:tc>
          <w:tcPr>
            <w:tcW w:w="2044"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509BF311" w14:textId="7F6C71F6" w:rsidR="00120AC4" w:rsidRPr="00AC19E8" w:rsidRDefault="00AC19E8" w:rsidP="00EC5F44">
            <w:pPr>
              <w:pStyle w:val="ThngthngWeb"/>
              <w:spacing w:before="0" w:beforeAutospacing="0" w:after="0" w:afterAutospacing="0"/>
              <w:jc w:val="center"/>
            </w:pPr>
            <w:r>
              <w:rPr>
                <w:color w:val="000000"/>
              </w:rPr>
              <w:t>Email</w:t>
            </w:r>
          </w:p>
        </w:tc>
        <w:tc>
          <w:tcPr>
            <w:tcW w:w="1353"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09C8B2B7" w14:textId="779EDF80" w:rsidR="00120AC4" w:rsidRPr="00E85EA9" w:rsidRDefault="00AC19E8" w:rsidP="00EC5F44">
            <w:pPr>
              <w:jc w:val="center"/>
              <w:rPr>
                <w:rFonts w:ascii="Times New Roman" w:hAnsi="Times New Roman" w:cs="Times New Roman"/>
                <w:sz w:val="24"/>
                <w:szCs w:val="24"/>
              </w:rPr>
            </w:pPr>
            <w:r w:rsidRPr="00E85EA9">
              <w:rPr>
                <w:rFonts w:ascii="Times New Roman" w:hAnsi="Times New Roman" w:cs="Times New Roman"/>
                <w:sz w:val="24"/>
                <w:szCs w:val="24"/>
              </w:rPr>
              <w:t>Varchar</w:t>
            </w:r>
          </w:p>
        </w:tc>
        <w:tc>
          <w:tcPr>
            <w:tcW w:w="801"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737CBA4B" w14:textId="717541E4" w:rsidR="00120AC4" w:rsidRPr="00E85EA9" w:rsidRDefault="008C7312" w:rsidP="00EC5F44">
            <w:pPr>
              <w:jc w:val="center"/>
              <w:rPr>
                <w:rFonts w:ascii="Times New Roman" w:hAnsi="Times New Roman" w:cs="Times New Roman"/>
                <w:sz w:val="24"/>
                <w:szCs w:val="24"/>
              </w:rPr>
            </w:pPr>
            <w:r>
              <w:rPr>
                <w:rFonts w:ascii="Times New Roman" w:hAnsi="Times New Roman" w:cs="Times New Roman"/>
                <w:sz w:val="24"/>
                <w:szCs w:val="24"/>
              </w:rPr>
              <w:t>50</w:t>
            </w:r>
          </w:p>
        </w:tc>
        <w:tc>
          <w:tcPr>
            <w:tcW w:w="95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1303C8B5" w14:textId="77777777" w:rsidR="00120AC4" w:rsidRPr="00E85EA9" w:rsidRDefault="00120AC4" w:rsidP="00EC5F44">
            <w:pPr>
              <w:jc w:val="center"/>
              <w:rPr>
                <w:rFonts w:ascii="Times New Roman" w:hAnsi="Times New Roman" w:cs="Times New Roman"/>
                <w:sz w:val="24"/>
                <w:szCs w:val="24"/>
              </w:rPr>
            </w:pPr>
            <w:r w:rsidRPr="00E85EA9">
              <w:rPr>
                <w:rFonts w:ascii="Times New Roman" w:hAnsi="Times New Roman" w:cs="Times New Roman"/>
                <w:b/>
                <w:bCs/>
                <w:kern w:val="24"/>
                <w:sz w:val="24"/>
                <w:szCs w:val="24"/>
              </w:rPr>
              <w:t>Có</w:t>
            </w:r>
          </w:p>
        </w:tc>
        <w:tc>
          <w:tcPr>
            <w:tcW w:w="1710"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13378C2B" w14:textId="77777777" w:rsidR="00120AC4" w:rsidRPr="00E85EA9" w:rsidRDefault="00120AC4" w:rsidP="00EC5F44">
            <w:pPr>
              <w:jc w:val="center"/>
              <w:rPr>
                <w:rFonts w:ascii="Times New Roman" w:hAnsi="Times New Roman" w:cs="Times New Roman"/>
                <w:sz w:val="24"/>
                <w:szCs w:val="24"/>
              </w:rPr>
            </w:pPr>
          </w:p>
        </w:tc>
        <w:tc>
          <w:tcPr>
            <w:tcW w:w="1226"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5508FAE0" w14:textId="77777777" w:rsidR="00120AC4" w:rsidRPr="00E85EA9" w:rsidRDefault="00120AC4" w:rsidP="00EC5F44">
            <w:pPr>
              <w:pStyle w:val="ThngthngWeb"/>
              <w:spacing w:before="0" w:beforeAutospacing="0" w:after="0" w:afterAutospacing="0"/>
              <w:jc w:val="center"/>
            </w:pPr>
            <w:r w:rsidRPr="00E85EA9">
              <w:t>Không</w:t>
            </w:r>
          </w:p>
        </w:tc>
        <w:tc>
          <w:tcPr>
            <w:tcW w:w="1012" w:type="dxa"/>
            <w:tcBorders>
              <w:top w:val="single" w:sz="8" w:space="0" w:color="000000"/>
              <w:left w:val="single" w:sz="8" w:space="0" w:color="000000"/>
              <w:bottom w:val="single" w:sz="8" w:space="0" w:color="000000"/>
              <w:right w:val="single" w:sz="8" w:space="0" w:color="000000"/>
            </w:tcBorders>
            <w:shd w:val="clear" w:color="auto" w:fill="F6F6EF"/>
          </w:tcPr>
          <w:p w14:paraId="548D587D" w14:textId="77777777" w:rsidR="00120AC4" w:rsidRPr="00E85EA9" w:rsidRDefault="00120AC4" w:rsidP="00EC5F44">
            <w:pPr>
              <w:pStyle w:val="ThngthngWeb"/>
              <w:spacing w:before="0" w:beforeAutospacing="0" w:after="0" w:afterAutospacing="0"/>
              <w:jc w:val="center"/>
            </w:pPr>
          </w:p>
        </w:tc>
      </w:tr>
      <w:tr w:rsidR="00120AC4" w:rsidRPr="005E637B" w14:paraId="025729A3" w14:textId="77777777" w:rsidTr="009B0C63">
        <w:trPr>
          <w:trHeight w:val="20"/>
        </w:trPr>
        <w:tc>
          <w:tcPr>
            <w:tcW w:w="609"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0A12C843" w14:textId="77777777" w:rsidR="00120AC4" w:rsidRPr="00E85EA9" w:rsidRDefault="00120AC4" w:rsidP="00EC5F44">
            <w:pPr>
              <w:pStyle w:val="ThngthngWeb"/>
              <w:spacing w:before="0" w:beforeAutospacing="0" w:after="0" w:afterAutospacing="0"/>
              <w:jc w:val="center"/>
              <w:rPr>
                <w:kern w:val="24"/>
              </w:rPr>
            </w:pPr>
            <w:r w:rsidRPr="00E85EA9">
              <w:rPr>
                <w:kern w:val="24"/>
              </w:rPr>
              <w:t>4</w:t>
            </w:r>
          </w:p>
        </w:tc>
        <w:tc>
          <w:tcPr>
            <w:tcW w:w="2044"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0D996F7C" w14:textId="08A33C5A" w:rsidR="00120AC4" w:rsidRPr="00AC19E8" w:rsidRDefault="008C7312" w:rsidP="00EC5F44">
            <w:pPr>
              <w:pStyle w:val="ThngthngWeb"/>
              <w:spacing w:before="0" w:beforeAutospacing="0" w:after="0" w:afterAutospacing="0"/>
              <w:jc w:val="center"/>
            </w:pPr>
            <w:r>
              <w:t>DienThoai</w:t>
            </w:r>
          </w:p>
        </w:tc>
        <w:tc>
          <w:tcPr>
            <w:tcW w:w="1353"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5256A3EA" w14:textId="0D8E342D" w:rsidR="00120AC4" w:rsidRPr="00E85EA9" w:rsidRDefault="00AC19E8" w:rsidP="00EC5F44">
            <w:pPr>
              <w:jc w:val="center"/>
              <w:rPr>
                <w:rFonts w:ascii="Times New Roman" w:hAnsi="Times New Roman" w:cs="Times New Roman"/>
                <w:sz w:val="24"/>
                <w:szCs w:val="24"/>
              </w:rPr>
            </w:pPr>
            <w:r>
              <w:rPr>
                <w:rFonts w:ascii="Times New Roman" w:hAnsi="Times New Roman" w:cs="Times New Roman"/>
                <w:sz w:val="24"/>
                <w:szCs w:val="24"/>
              </w:rPr>
              <w:t>n</w:t>
            </w:r>
            <w:r w:rsidR="00120AC4" w:rsidRPr="00E85EA9">
              <w:rPr>
                <w:rFonts w:ascii="Times New Roman" w:hAnsi="Times New Roman" w:cs="Times New Roman"/>
                <w:sz w:val="24"/>
                <w:szCs w:val="24"/>
              </w:rPr>
              <w:t>varchar</w:t>
            </w:r>
          </w:p>
        </w:tc>
        <w:tc>
          <w:tcPr>
            <w:tcW w:w="801"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60DB26DE" w14:textId="0F1FFD04" w:rsidR="00120AC4" w:rsidRPr="00E85EA9" w:rsidRDefault="008C7312" w:rsidP="00EC5F44">
            <w:pPr>
              <w:jc w:val="center"/>
              <w:rPr>
                <w:rFonts w:ascii="Times New Roman" w:hAnsi="Times New Roman" w:cs="Times New Roman"/>
                <w:sz w:val="24"/>
                <w:szCs w:val="24"/>
              </w:rPr>
            </w:pPr>
            <w:r>
              <w:rPr>
                <w:rFonts w:ascii="Times New Roman" w:hAnsi="Times New Roman" w:cs="Times New Roman"/>
                <w:sz w:val="24"/>
                <w:szCs w:val="24"/>
              </w:rPr>
              <w:t>15</w:t>
            </w:r>
          </w:p>
        </w:tc>
        <w:tc>
          <w:tcPr>
            <w:tcW w:w="95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526EEAD7" w14:textId="77777777" w:rsidR="00120AC4" w:rsidRPr="00E85EA9" w:rsidRDefault="00120AC4" w:rsidP="00EC5F44">
            <w:pPr>
              <w:jc w:val="center"/>
              <w:rPr>
                <w:rFonts w:ascii="Times New Roman" w:hAnsi="Times New Roman" w:cs="Times New Roman"/>
                <w:sz w:val="24"/>
                <w:szCs w:val="24"/>
              </w:rPr>
            </w:pPr>
            <w:r w:rsidRPr="00E85EA9">
              <w:rPr>
                <w:rFonts w:ascii="Times New Roman" w:hAnsi="Times New Roman" w:cs="Times New Roman"/>
                <w:b/>
                <w:bCs/>
                <w:kern w:val="24"/>
                <w:sz w:val="24"/>
                <w:szCs w:val="24"/>
              </w:rPr>
              <w:t>Có</w:t>
            </w:r>
          </w:p>
        </w:tc>
        <w:tc>
          <w:tcPr>
            <w:tcW w:w="1710"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04340BEE" w14:textId="77777777" w:rsidR="00120AC4" w:rsidRPr="00E85EA9" w:rsidRDefault="00120AC4" w:rsidP="00EC5F44">
            <w:pPr>
              <w:jc w:val="center"/>
              <w:rPr>
                <w:rFonts w:ascii="Times New Roman" w:hAnsi="Times New Roman" w:cs="Times New Roman"/>
                <w:sz w:val="24"/>
                <w:szCs w:val="24"/>
              </w:rPr>
            </w:pPr>
          </w:p>
        </w:tc>
        <w:tc>
          <w:tcPr>
            <w:tcW w:w="1226"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5BBA6A6C" w14:textId="77777777" w:rsidR="00120AC4" w:rsidRPr="00E85EA9" w:rsidRDefault="00120AC4" w:rsidP="00EC5F44">
            <w:pPr>
              <w:pStyle w:val="ThngthngWeb"/>
              <w:spacing w:before="0" w:beforeAutospacing="0" w:after="0" w:afterAutospacing="0"/>
              <w:jc w:val="center"/>
            </w:pPr>
            <w:r w:rsidRPr="00E85EA9">
              <w:t>Không</w:t>
            </w:r>
          </w:p>
        </w:tc>
        <w:tc>
          <w:tcPr>
            <w:tcW w:w="1012" w:type="dxa"/>
            <w:tcBorders>
              <w:top w:val="single" w:sz="8" w:space="0" w:color="000000"/>
              <w:left w:val="single" w:sz="8" w:space="0" w:color="000000"/>
              <w:bottom w:val="single" w:sz="8" w:space="0" w:color="000000"/>
              <w:right w:val="single" w:sz="8" w:space="0" w:color="000000"/>
            </w:tcBorders>
            <w:shd w:val="clear" w:color="auto" w:fill="F6F6EF"/>
          </w:tcPr>
          <w:p w14:paraId="19919D95" w14:textId="77777777" w:rsidR="00120AC4" w:rsidRPr="00E85EA9" w:rsidRDefault="00120AC4" w:rsidP="00EC5F44">
            <w:pPr>
              <w:pStyle w:val="ThngthngWeb"/>
              <w:spacing w:before="0" w:beforeAutospacing="0" w:after="0" w:afterAutospacing="0"/>
              <w:jc w:val="center"/>
            </w:pPr>
          </w:p>
        </w:tc>
      </w:tr>
      <w:tr w:rsidR="00120AC4" w:rsidRPr="005E637B" w14:paraId="150DAE91" w14:textId="77777777" w:rsidTr="009B0C63">
        <w:trPr>
          <w:trHeight w:val="20"/>
        </w:trPr>
        <w:tc>
          <w:tcPr>
            <w:tcW w:w="609"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64E4F0C9" w14:textId="77777777" w:rsidR="00120AC4" w:rsidRPr="00E85EA9" w:rsidRDefault="00120AC4" w:rsidP="00EC5F44">
            <w:pPr>
              <w:pStyle w:val="ThngthngWeb"/>
              <w:spacing w:before="0" w:beforeAutospacing="0" w:after="0" w:afterAutospacing="0"/>
              <w:jc w:val="center"/>
              <w:rPr>
                <w:kern w:val="24"/>
              </w:rPr>
            </w:pPr>
            <w:r w:rsidRPr="00E85EA9">
              <w:rPr>
                <w:kern w:val="24"/>
              </w:rPr>
              <w:t>5</w:t>
            </w:r>
          </w:p>
        </w:tc>
        <w:tc>
          <w:tcPr>
            <w:tcW w:w="2044"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3DF62D0F" w14:textId="1B910E14" w:rsidR="00120AC4" w:rsidRPr="008C7312" w:rsidRDefault="008C7312" w:rsidP="00EC5F44">
            <w:pPr>
              <w:pStyle w:val="ThngthngWeb"/>
              <w:spacing w:before="0" w:beforeAutospacing="0" w:after="0" w:afterAutospacing="0"/>
              <w:jc w:val="center"/>
            </w:pPr>
            <w:r>
              <w:rPr>
                <w:color w:val="000000"/>
              </w:rPr>
              <w:t>GhiChu</w:t>
            </w:r>
          </w:p>
        </w:tc>
        <w:tc>
          <w:tcPr>
            <w:tcW w:w="1353"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282B615B" w14:textId="7B7E065E" w:rsidR="00120AC4" w:rsidRPr="00E85EA9" w:rsidRDefault="008C7312" w:rsidP="00EC5F44">
            <w:pPr>
              <w:jc w:val="center"/>
              <w:rPr>
                <w:rFonts w:ascii="Times New Roman" w:hAnsi="Times New Roman" w:cs="Times New Roman"/>
                <w:sz w:val="24"/>
                <w:szCs w:val="24"/>
              </w:rPr>
            </w:pPr>
            <w:r>
              <w:rPr>
                <w:rFonts w:ascii="Times New Roman" w:hAnsi="Times New Roman" w:cs="Times New Roman"/>
                <w:sz w:val="24"/>
                <w:szCs w:val="24"/>
              </w:rPr>
              <w:t>n</w:t>
            </w:r>
            <w:r w:rsidRPr="00E85EA9">
              <w:rPr>
                <w:rFonts w:ascii="Times New Roman" w:hAnsi="Times New Roman" w:cs="Times New Roman"/>
                <w:sz w:val="24"/>
                <w:szCs w:val="24"/>
              </w:rPr>
              <w:t>varchar</w:t>
            </w:r>
          </w:p>
        </w:tc>
        <w:tc>
          <w:tcPr>
            <w:tcW w:w="801"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2342AFC9" w14:textId="5C042E02" w:rsidR="00120AC4" w:rsidRPr="00E85EA9" w:rsidRDefault="008C7312" w:rsidP="00EC5F44">
            <w:pPr>
              <w:jc w:val="center"/>
              <w:rPr>
                <w:rFonts w:ascii="Times New Roman" w:hAnsi="Times New Roman" w:cs="Times New Roman"/>
                <w:sz w:val="24"/>
                <w:szCs w:val="24"/>
              </w:rPr>
            </w:pPr>
            <w:r>
              <w:rPr>
                <w:rFonts w:ascii="Times New Roman" w:hAnsi="Times New Roman" w:cs="Times New Roman"/>
                <w:sz w:val="24"/>
                <w:szCs w:val="24"/>
              </w:rPr>
              <w:t>max</w:t>
            </w:r>
          </w:p>
        </w:tc>
        <w:tc>
          <w:tcPr>
            <w:tcW w:w="955"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505E6FAF" w14:textId="77777777" w:rsidR="00120AC4" w:rsidRPr="00E85EA9" w:rsidRDefault="00120AC4" w:rsidP="00EC5F44">
            <w:pPr>
              <w:jc w:val="center"/>
              <w:rPr>
                <w:rFonts w:ascii="Times New Roman" w:hAnsi="Times New Roman" w:cs="Times New Roman"/>
                <w:sz w:val="24"/>
                <w:szCs w:val="24"/>
              </w:rPr>
            </w:pPr>
            <w:r w:rsidRPr="00E85EA9">
              <w:rPr>
                <w:rFonts w:ascii="Times New Roman" w:hAnsi="Times New Roman" w:cs="Times New Roman"/>
                <w:b/>
                <w:bCs/>
                <w:kern w:val="24"/>
                <w:sz w:val="24"/>
                <w:szCs w:val="24"/>
              </w:rPr>
              <w:t>Có</w:t>
            </w:r>
          </w:p>
        </w:tc>
        <w:tc>
          <w:tcPr>
            <w:tcW w:w="1710"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51EF7938" w14:textId="77777777" w:rsidR="00120AC4" w:rsidRPr="00E85EA9" w:rsidRDefault="00120AC4" w:rsidP="00EC5F44">
            <w:pPr>
              <w:jc w:val="center"/>
              <w:rPr>
                <w:rFonts w:ascii="Times New Roman" w:hAnsi="Times New Roman" w:cs="Times New Roman"/>
                <w:sz w:val="24"/>
                <w:szCs w:val="24"/>
              </w:rPr>
            </w:pPr>
          </w:p>
        </w:tc>
        <w:tc>
          <w:tcPr>
            <w:tcW w:w="1226" w:type="dxa"/>
            <w:tcBorders>
              <w:top w:val="single" w:sz="8" w:space="0" w:color="000000"/>
              <w:left w:val="single" w:sz="8" w:space="0" w:color="000000"/>
              <w:bottom w:val="single" w:sz="8" w:space="0" w:color="000000"/>
              <w:right w:val="single" w:sz="8" w:space="0" w:color="000000"/>
            </w:tcBorders>
            <w:shd w:val="clear" w:color="auto" w:fill="F6F6EF"/>
            <w:tcMar>
              <w:top w:w="72" w:type="dxa"/>
              <w:left w:w="144" w:type="dxa"/>
              <w:bottom w:w="72" w:type="dxa"/>
              <w:right w:w="144" w:type="dxa"/>
            </w:tcMar>
          </w:tcPr>
          <w:p w14:paraId="6B0A41B7" w14:textId="77777777" w:rsidR="00120AC4" w:rsidRPr="00E85EA9" w:rsidRDefault="00120AC4" w:rsidP="00EC5F44">
            <w:pPr>
              <w:pStyle w:val="ThngthngWeb"/>
              <w:spacing w:before="0" w:beforeAutospacing="0" w:after="0" w:afterAutospacing="0"/>
              <w:jc w:val="center"/>
            </w:pPr>
            <w:r w:rsidRPr="00E85EA9">
              <w:t>Không</w:t>
            </w:r>
          </w:p>
        </w:tc>
        <w:tc>
          <w:tcPr>
            <w:tcW w:w="1012" w:type="dxa"/>
            <w:tcBorders>
              <w:top w:val="single" w:sz="8" w:space="0" w:color="000000"/>
              <w:left w:val="single" w:sz="8" w:space="0" w:color="000000"/>
              <w:bottom w:val="single" w:sz="8" w:space="0" w:color="000000"/>
              <w:right w:val="single" w:sz="8" w:space="0" w:color="000000"/>
            </w:tcBorders>
            <w:shd w:val="clear" w:color="auto" w:fill="F6F6EF"/>
          </w:tcPr>
          <w:p w14:paraId="03880AA9" w14:textId="77777777" w:rsidR="00120AC4" w:rsidRPr="00E85EA9" w:rsidRDefault="00120AC4" w:rsidP="00EC5F44">
            <w:pPr>
              <w:pStyle w:val="ThngthngWeb"/>
              <w:spacing w:before="0" w:beforeAutospacing="0" w:after="0" w:afterAutospacing="0"/>
              <w:jc w:val="center"/>
            </w:pPr>
          </w:p>
        </w:tc>
      </w:tr>
    </w:tbl>
    <w:p w14:paraId="455F34EA" w14:textId="77777777" w:rsidR="002868C2" w:rsidRDefault="002868C2">
      <w:pPr>
        <w:spacing w:before="0" w:after="200" w:line="276" w:lineRule="auto"/>
        <w:rPr>
          <w:rFonts w:ascii="Times New Roman" w:eastAsiaTheme="majorEastAsia" w:hAnsi="Times New Roman" w:cs="Times New Roman"/>
          <w:color w:val="243F60" w:themeColor="accent1" w:themeShade="7F"/>
          <w:sz w:val="28"/>
          <w:szCs w:val="28"/>
        </w:rPr>
      </w:pPr>
      <w:r>
        <w:br w:type="page"/>
      </w:r>
    </w:p>
    <w:p w14:paraId="1C9AC704" w14:textId="304E42A3" w:rsidR="00FA5A4C" w:rsidRDefault="00FA5A4C" w:rsidP="00FA5A4C">
      <w:pPr>
        <w:pStyle w:val="u2"/>
      </w:pPr>
      <w:bookmarkStart w:id="5534" w:name="_Toc172974294"/>
      <w:r>
        <w:lastRenderedPageBreak/>
        <w:t>Các câu SQL theo biểu mẫu</w:t>
      </w:r>
      <w:bookmarkEnd w:id="5534"/>
    </w:p>
    <w:p w14:paraId="37163AA7"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bookmarkStart w:id="5535" w:name="_Toc161386016"/>
      <w:r w:rsidRPr="002868C2">
        <w:rPr>
          <w:rFonts w:ascii="Times New Roman" w:hAnsi="Times New Roman" w:cs="Times New Roman"/>
          <w:color w:val="0000FF"/>
          <w:sz w:val="26"/>
          <w:szCs w:val="26"/>
          <w:lang w:val="vi-VN"/>
        </w:rPr>
        <w:t>use</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master</w:t>
      </w:r>
    </w:p>
    <w:p w14:paraId="6AD4D821"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FF"/>
          <w:sz w:val="26"/>
          <w:szCs w:val="26"/>
          <w:lang w:val="vi-VN"/>
        </w:rPr>
        <w:t>go</w:t>
      </w:r>
    </w:p>
    <w:p w14:paraId="0274646D"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FF"/>
          <w:sz w:val="26"/>
          <w:szCs w:val="26"/>
          <w:lang w:val="vi-VN"/>
        </w:rPr>
        <w:t>if</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exists</w:t>
      </w:r>
      <w:r w:rsidRPr="002868C2">
        <w:rPr>
          <w:rFonts w:ascii="Times New Roman" w:hAnsi="Times New Roman" w:cs="Times New Roman"/>
          <w:color w:val="0000FF"/>
          <w:sz w:val="26"/>
          <w:szCs w:val="26"/>
          <w:lang w:val="vi-VN"/>
        </w:rPr>
        <w:t xml:space="preserve">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FF"/>
          <w:sz w:val="26"/>
          <w:szCs w:val="26"/>
          <w:lang w:val="vi-VN"/>
        </w:rPr>
        <w:t>select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from</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FF00"/>
          <w:sz w:val="26"/>
          <w:szCs w:val="26"/>
          <w:lang w:val="vi-VN"/>
        </w:rPr>
        <w:t>sysdatabases</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where</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name</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FF0000"/>
          <w:sz w:val="26"/>
          <w:szCs w:val="26"/>
          <w:lang w:val="vi-VN"/>
        </w:rPr>
        <w:t>'QLNSTH_CNPM'</w:t>
      </w:r>
      <w:r w:rsidRPr="002868C2">
        <w:rPr>
          <w:rFonts w:ascii="Times New Roman" w:hAnsi="Times New Roman" w:cs="Times New Roman"/>
          <w:color w:val="808080"/>
          <w:sz w:val="26"/>
          <w:szCs w:val="26"/>
          <w:lang w:val="vi-VN"/>
        </w:rPr>
        <w:t>)</w:t>
      </w:r>
    </w:p>
    <w:p w14:paraId="463D5595"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00"/>
          <w:sz w:val="26"/>
          <w:szCs w:val="26"/>
          <w:lang w:val="vi-VN"/>
        </w:rPr>
        <w:tab/>
      </w: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drop</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database</w:t>
      </w:r>
      <w:r w:rsidRPr="002868C2">
        <w:rPr>
          <w:rFonts w:ascii="Times New Roman" w:hAnsi="Times New Roman" w:cs="Times New Roman"/>
          <w:color w:val="000000"/>
          <w:sz w:val="26"/>
          <w:szCs w:val="26"/>
          <w:lang w:val="vi-VN"/>
        </w:rPr>
        <w:t xml:space="preserve"> QLNSTH_CNPM</w:t>
      </w:r>
    </w:p>
    <w:p w14:paraId="3A090083"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FF"/>
          <w:sz w:val="26"/>
          <w:szCs w:val="26"/>
          <w:lang w:val="vi-VN"/>
        </w:rPr>
        <w:t>go</w:t>
      </w:r>
    </w:p>
    <w:p w14:paraId="066561BB"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FF"/>
          <w:sz w:val="26"/>
          <w:szCs w:val="26"/>
          <w:lang w:val="vi-VN"/>
        </w:rPr>
        <w:t>create</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database</w:t>
      </w:r>
      <w:r w:rsidRPr="002868C2">
        <w:rPr>
          <w:rFonts w:ascii="Times New Roman" w:hAnsi="Times New Roman" w:cs="Times New Roman"/>
          <w:color w:val="000000"/>
          <w:sz w:val="26"/>
          <w:szCs w:val="26"/>
          <w:lang w:val="vi-VN"/>
        </w:rPr>
        <w:t xml:space="preserve"> QLNSTH_CNPM</w:t>
      </w:r>
    </w:p>
    <w:p w14:paraId="7A6308FD"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FF"/>
          <w:sz w:val="26"/>
          <w:szCs w:val="26"/>
          <w:lang w:val="vi-VN"/>
        </w:rPr>
        <w:t>go</w:t>
      </w:r>
    </w:p>
    <w:p w14:paraId="445CCBBE"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FF"/>
          <w:sz w:val="26"/>
          <w:szCs w:val="26"/>
          <w:lang w:val="vi-VN"/>
        </w:rPr>
        <w:t>use</w:t>
      </w:r>
      <w:r w:rsidRPr="002868C2">
        <w:rPr>
          <w:rFonts w:ascii="Times New Roman" w:hAnsi="Times New Roman" w:cs="Times New Roman"/>
          <w:color w:val="000000"/>
          <w:sz w:val="26"/>
          <w:szCs w:val="26"/>
          <w:lang w:val="vi-VN"/>
        </w:rPr>
        <w:t xml:space="preserve"> QLNSTH_CNPM</w:t>
      </w:r>
    </w:p>
    <w:p w14:paraId="37011F5A"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FF"/>
          <w:sz w:val="26"/>
          <w:szCs w:val="26"/>
          <w:lang w:val="vi-VN"/>
        </w:rPr>
        <w:t>go</w:t>
      </w:r>
    </w:p>
    <w:p w14:paraId="411C85AE"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CREATE</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TABLE</w:t>
      </w:r>
      <w:r w:rsidRPr="002868C2">
        <w:rPr>
          <w:rFonts w:ascii="Times New Roman" w:hAnsi="Times New Roman" w:cs="Times New Roman"/>
          <w:color w:val="000000"/>
          <w:sz w:val="26"/>
          <w:szCs w:val="26"/>
          <w:lang w:val="vi-VN"/>
        </w:rPr>
        <w:t xml:space="preserve"> KhachHang</w:t>
      </w:r>
    </w:p>
    <w:p w14:paraId="7E4130B6"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FF"/>
          <w:sz w:val="26"/>
          <w:szCs w:val="26"/>
          <w:lang w:val="vi-VN"/>
        </w:rPr>
        <w:tab/>
      </w:r>
      <w:r w:rsidRPr="002868C2">
        <w:rPr>
          <w:rFonts w:ascii="Times New Roman" w:hAnsi="Times New Roman" w:cs="Times New Roman"/>
          <w:color w:val="808080"/>
          <w:sz w:val="26"/>
          <w:szCs w:val="26"/>
          <w:lang w:val="vi-VN"/>
        </w:rPr>
        <w:t>(</w:t>
      </w:r>
    </w:p>
    <w:p w14:paraId="25F6A16B"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00"/>
          <w:sz w:val="26"/>
          <w:szCs w:val="26"/>
          <w:lang w:val="vi-VN"/>
        </w:rPr>
        <w:tab/>
        <w:t xml:space="preserve">IDKH </w:t>
      </w:r>
      <w:r w:rsidRPr="002868C2">
        <w:rPr>
          <w:rFonts w:ascii="Times New Roman" w:hAnsi="Times New Roman" w:cs="Times New Roman"/>
          <w:color w:val="0000FF"/>
          <w:sz w:val="26"/>
          <w:szCs w:val="26"/>
          <w:lang w:val="vi-VN"/>
        </w:rPr>
        <w:t>int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IDENTITY</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1</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1</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NOT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NULL,</w:t>
      </w:r>
    </w:p>
    <w:p w14:paraId="019B3D8C"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00"/>
          <w:sz w:val="26"/>
          <w:szCs w:val="26"/>
          <w:lang w:val="vi-VN"/>
        </w:rPr>
        <w:tab/>
        <w:t xml:space="preserve">HoTen </w:t>
      </w:r>
      <w:r w:rsidRPr="002868C2">
        <w:rPr>
          <w:rFonts w:ascii="Times New Roman" w:hAnsi="Times New Roman" w:cs="Times New Roman"/>
          <w:color w:val="0000FF"/>
          <w:sz w:val="26"/>
          <w:szCs w:val="26"/>
          <w:lang w:val="vi-VN"/>
        </w:rPr>
        <w:t>nvarchar</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50</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not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NULL,</w:t>
      </w:r>
    </w:p>
    <w:p w14:paraId="3B94D5C3"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00"/>
          <w:sz w:val="26"/>
          <w:szCs w:val="26"/>
          <w:lang w:val="vi-VN"/>
        </w:rPr>
        <w:tab/>
        <w:t xml:space="preserve">Email </w:t>
      </w:r>
      <w:r w:rsidRPr="002868C2">
        <w:rPr>
          <w:rFonts w:ascii="Times New Roman" w:hAnsi="Times New Roman" w:cs="Times New Roman"/>
          <w:color w:val="0000FF"/>
          <w:sz w:val="26"/>
          <w:szCs w:val="26"/>
          <w:lang w:val="vi-VN"/>
        </w:rPr>
        <w:t>varchar</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50</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not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NULL,</w:t>
      </w:r>
    </w:p>
    <w:p w14:paraId="57D972A1"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00"/>
          <w:sz w:val="26"/>
          <w:szCs w:val="26"/>
          <w:lang w:val="vi-VN"/>
        </w:rPr>
        <w:tab/>
        <w:t xml:space="preserve">Dienthoai </w:t>
      </w:r>
      <w:r w:rsidRPr="002868C2">
        <w:rPr>
          <w:rFonts w:ascii="Times New Roman" w:hAnsi="Times New Roman" w:cs="Times New Roman"/>
          <w:color w:val="0000FF"/>
          <w:sz w:val="26"/>
          <w:szCs w:val="26"/>
          <w:lang w:val="vi-VN"/>
        </w:rPr>
        <w:t>varchar</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15</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not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NULL,</w:t>
      </w:r>
    </w:p>
    <w:p w14:paraId="4C0F7928" w14:textId="680208A8"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00"/>
          <w:sz w:val="26"/>
          <w:szCs w:val="26"/>
          <w:lang w:val="vi-VN"/>
        </w:rPr>
        <w:tab/>
        <w:t xml:space="preserve">Matkhau </w:t>
      </w:r>
      <w:r w:rsidRPr="002868C2">
        <w:rPr>
          <w:rFonts w:ascii="Times New Roman" w:hAnsi="Times New Roman" w:cs="Times New Roman"/>
          <w:color w:val="0000FF"/>
          <w:sz w:val="26"/>
          <w:szCs w:val="26"/>
          <w:lang w:val="vi-VN"/>
        </w:rPr>
        <w:t>varchar</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50</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005165EA">
        <w:rPr>
          <w:rFonts w:ascii="Times New Roman" w:hAnsi="Times New Roman" w:cs="Times New Roman"/>
          <w:color w:val="808080"/>
          <w:sz w:val="26"/>
          <w:szCs w:val="26"/>
          <w:lang w:val="vi-VN"/>
        </w:rPr>
        <w:t>null</w:t>
      </w:r>
      <w:r w:rsidRPr="002868C2">
        <w:rPr>
          <w:rFonts w:ascii="Times New Roman" w:hAnsi="Times New Roman" w:cs="Times New Roman"/>
          <w:color w:val="808080"/>
          <w:sz w:val="26"/>
          <w:szCs w:val="26"/>
          <w:lang w:val="vi-VN"/>
        </w:rPr>
        <w:t>,</w:t>
      </w:r>
    </w:p>
    <w:p w14:paraId="08A7D83D" w14:textId="2CAEDC62"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00"/>
          <w:sz w:val="26"/>
          <w:szCs w:val="26"/>
          <w:lang w:val="vi-VN"/>
        </w:rPr>
        <w:tab/>
        <w:t xml:space="preserve">Diachi </w:t>
      </w:r>
      <w:r w:rsidRPr="002868C2">
        <w:rPr>
          <w:rFonts w:ascii="Times New Roman" w:hAnsi="Times New Roman" w:cs="Times New Roman"/>
          <w:color w:val="0000FF"/>
          <w:sz w:val="26"/>
          <w:szCs w:val="26"/>
          <w:lang w:val="vi-VN"/>
        </w:rPr>
        <w:t>nvarchar</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100</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005165EA">
        <w:rPr>
          <w:rFonts w:ascii="Times New Roman" w:hAnsi="Times New Roman" w:cs="Times New Roman"/>
          <w:color w:val="808080"/>
          <w:sz w:val="26"/>
          <w:szCs w:val="26"/>
          <w:lang w:val="vi-VN"/>
        </w:rPr>
        <w:t>null</w:t>
      </w:r>
      <w:r w:rsidRPr="002868C2">
        <w:rPr>
          <w:rFonts w:ascii="Times New Roman" w:hAnsi="Times New Roman" w:cs="Times New Roman"/>
          <w:color w:val="808080"/>
          <w:sz w:val="26"/>
          <w:szCs w:val="26"/>
          <w:lang w:val="vi-VN"/>
        </w:rPr>
        <w:t>,</w:t>
      </w:r>
    </w:p>
    <w:p w14:paraId="2A1F546F"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primary</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key</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IDKH</w:t>
      </w:r>
      <w:r w:rsidRPr="002868C2">
        <w:rPr>
          <w:rFonts w:ascii="Times New Roman" w:hAnsi="Times New Roman" w:cs="Times New Roman"/>
          <w:color w:val="808080"/>
          <w:sz w:val="26"/>
          <w:szCs w:val="26"/>
          <w:lang w:val="vi-VN"/>
        </w:rPr>
        <w:t>));</w:t>
      </w:r>
    </w:p>
    <w:p w14:paraId="0EF6E99D"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create</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table</w:t>
      </w:r>
      <w:r w:rsidRPr="002868C2">
        <w:rPr>
          <w:rFonts w:ascii="Times New Roman" w:hAnsi="Times New Roman" w:cs="Times New Roman"/>
          <w:color w:val="000000"/>
          <w:sz w:val="26"/>
          <w:szCs w:val="26"/>
          <w:lang w:val="vi-VN"/>
        </w:rPr>
        <w:t xml:space="preserve"> QuanLi</w:t>
      </w:r>
    </w:p>
    <w:p w14:paraId="316CE3DC"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FF"/>
          <w:sz w:val="26"/>
          <w:szCs w:val="26"/>
          <w:lang w:val="vi-VN"/>
        </w:rPr>
        <w:tab/>
      </w:r>
      <w:r w:rsidRPr="002868C2">
        <w:rPr>
          <w:rFonts w:ascii="Times New Roman" w:hAnsi="Times New Roman" w:cs="Times New Roman"/>
          <w:color w:val="808080"/>
          <w:sz w:val="26"/>
          <w:szCs w:val="26"/>
          <w:lang w:val="vi-VN"/>
        </w:rPr>
        <w:t>(</w:t>
      </w:r>
    </w:p>
    <w:p w14:paraId="396E2EC3"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00"/>
          <w:sz w:val="26"/>
          <w:szCs w:val="26"/>
          <w:lang w:val="vi-VN"/>
        </w:rPr>
        <w:tab/>
        <w:t xml:space="preserve">IDQL </w:t>
      </w:r>
      <w:r w:rsidRPr="002868C2">
        <w:rPr>
          <w:rFonts w:ascii="Times New Roman" w:hAnsi="Times New Roman" w:cs="Times New Roman"/>
          <w:color w:val="0000FF"/>
          <w:sz w:val="26"/>
          <w:szCs w:val="26"/>
          <w:lang w:val="vi-VN"/>
        </w:rPr>
        <w:t>int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IDENTITY</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1</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1</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NOT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NULL,</w:t>
      </w:r>
    </w:p>
    <w:p w14:paraId="5304BF63"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00"/>
          <w:sz w:val="26"/>
          <w:szCs w:val="26"/>
          <w:lang w:val="vi-VN"/>
        </w:rPr>
        <w:tab/>
        <w:t xml:space="preserve">TenQL </w:t>
      </w:r>
      <w:r w:rsidRPr="002868C2">
        <w:rPr>
          <w:rFonts w:ascii="Times New Roman" w:hAnsi="Times New Roman" w:cs="Times New Roman"/>
          <w:color w:val="0000FF"/>
          <w:sz w:val="26"/>
          <w:szCs w:val="26"/>
          <w:lang w:val="vi-VN"/>
        </w:rPr>
        <w:t>nvarchar</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50</w:t>
      </w:r>
      <w:r w:rsidRPr="002868C2">
        <w:rPr>
          <w:rFonts w:ascii="Times New Roman" w:hAnsi="Times New Roman" w:cs="Times New Roman"/>
          <w:color w:val="808080"/>
          <w:sz w:val="26"/>
          <w:szCs w:val="26"/>
          <w:lang w:val="vi-VN"/>
        </w:rPr>
        <w:t>),</w:t>
      </w:r>
    </w:p>
    <w:p w14:paraId="782F1CEB"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00"/>
          <w:sz w:val="26"/>
          <w:szCs w:val="26"/>
          <w:lang w:val="vi-VN"/>
        </w:rPr>
        <w:tab/>
        <w:t xml:space="preserve">VaiTro </w:t>
      </w:r>
      <w:r w:rsidRPr="002868C2">
        <w:rPr>
          <w:rFonts w:ascii="Times New Roman" w:hAnsi="Times New Roman" w:cs="Times New Roman"/>
          <w:color w:val="0000FF"/>
          <w:sz w:val="26"/>
          <w:szCs w:val="26"/>
          <w:lang w:val="vi-VN"/>
        </w:rPr>
        <w:t>nvarchar</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10</w:t>
      </w:r>
      <w:r w:rsidRPr="002868C2">
        <w:rPr>
          <w:rFonts w:ascii="Times New Roman" w:hAnsi="Times New Roman" w:cs="Times New Roman"/>
          <w:color w:val="808080"/>
          <w:sz w:val="26"/>
          <w:szCs w:val="26"/>
          <w:lang w:val="vi-VN"/>
        </w:rPr>
        <w:t>),</w:t>
      </w:r>
    </w:p>
    <w:p w14:paraId="4275490D"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00"/>
          <w:sz w:val="26"/>
          <w:szCs w:val="26"/>
          <w:lang w:val="vi-VN"/>
        </w:rPr>
        <w:tab/>
        <w:t xml:space="preserve">EmailQL </w:t>
      </w:r>
      <w:r w:rsidRPr="002868C2">
        <w:rPr>
          <w:rFonts w:ascii="Times New Roman" w:hAnsi="Times New Roman" w:cs="Times New Roman"/>
          <w:color w:val="0000FF"/>
          <w:sz w:val="26"/>
          <w:szCs w:val="26"/>
          <w:lang w:val="vi-VN"/>
        </w:rPr>
        <w:t>varchar</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50</w:t>
      </w:r>
      <w:r w:rsidRPr="002868C2">
        <w:rPr>
          <w:rFonts w:ascii="Times New Roman" w:hAnsi="Times New Roman" w:cs="Times New Roman"/>
          <w:color w:val="808080"/>
          <w:sz w:val="26"/>
          <w:szCs w:val="26"/>
          <w:lang w:val="vi-VN"/>
        </w:rPr>
        <w:t>)not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null,</w:t>
      </w:r>
    </w:p>
    <w:p w14:paraId="28803DEF"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00"/>
          <w:sz w:val="26"/>
          <w:szCs w:val="26"/>
          <w:lang w:val="vi-VN"/>
        </w:rPr>
        <w:tab/>
        <w:t xml:space="preserve">MatKhauQL </w:t>
      </w:r>
      <w:r w:rsidRPr="002868C2">
        <w:rPr>
          <w:rFonts w:ascii="Times New Roman" w:hAnsi="Times New Roman" w:cs="Times New Roman"/>
          <w:color w:val="0000FF"/>
          <w:sz w:val="26"/>
          <w:szCs w:val="26"/>
          <w:lang w:val="vi-VN"/>
        </w:rPr>
        <w:t>varchar</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50</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not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null,</w:t>
      </w:r>
    </w:p>
    <w:p w14:paraId="5AD4B4DE"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primary</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 xml:space="preserve">key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IDQL</w:t>
      </w:r>
      <w:r w:rsidRPr="002868C2">
        <w:rPr>
          <w:rFonts w:ascii="Times New Roman" w:hAnsi="Times New Roman" w:cs="Times New Roman"/>
          <w:color w:val="808080"/>
          <w:sz w:val="26"/>
          <w:szCs w:val="26"/>
          <w:lang w:val="vi-VN"/>
        </w:rPr>
        <w:t>)</w:t>
      </w:r>
    </w:p>
    <w:p w14:paraId="2D2B8796"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808080"/>
          <w:sz w:val="26"/>
          <w:szCs w:val="26"/>
          <w:lang w:val="vi-VN"/>
        </w:rPr>
        <w:t>);</w:t>
      </w:r>
    </w:p>
    <w:p w14:paraId="79FD3E49"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CREATE</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TABLE</w:t>
      </w:r>
      <w:r w:rsidRPr="002868C2">
        <w:rPr>
          <w:rFonts w:ascii="Times New Roman" w:hAnsi="Times New Roman" w:cs="Times New Roman"/>
          <w:color w:val="000000"/>
          <w:sz w:val="26"/>
          <w:szCs w:val="26"/>
          <w:lang w:val="vi-VN"/>
        </w:rPr>
        <w:t xml:space="preserve"> NhaCungCap</w:t>
      </w:r>
    </w:p>
    <w:p w14:paraId="034B6A96"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FF"/>
          <w:sz w:val="26"/>
          <w:szCs w:val="26"/>
          <w:lang w:val="vi-VN"/>
        </w:rPr>
        <w:tab/>
      </w:r>
      <w:r w:rsidRPr="002868C2">
        <w:rPr>
          <w:rFonts w:ascii="Times New Roman" w:hAnsi="Times New Roman" w:cs="Times New Roman"/>
          <w:color w:val="808080"/>
          <w:sz w:val="26"/>
          <w:szCs w:val="26"/>
          <w:lang w:val="vi-VN"/>
        </w:rPr>
        <w:t>(</w:t>
      </w:r>
    </w:p>
    <w:p w14:paraId="7F44BDE7"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00"/>
          <w:sz w:val="26"/>
          <w:szCs w:val="26"/>
          <w:lang w:val="vi-VN"/>
        </w:rPr>
        <w:tab/>
        <w:t xml:space="preserve">MaNCC </w:t>
      </w:r>
      <w:r w:rsidRPr="002868C2">
        <w:rPr>
          <w:rFonts w:ascii="Times New Roman" w:hAnsi="Times New Roman" w:cs="Times New Roman"/>
          <w:color w:val="0000FF"/>
          <w:sz w:val="26"/>
          <w:szCs w:val="26"/>
          <w:lang w:val="vi-VN"/>
        </w:rPr>
        <w:t>INT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PRIMARY</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KEY</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 xml:space="preserve">IDENTITY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1</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1</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NOT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NULL,</w:t>
      </w:r>
    </w:p>
    <w:p w14:paraId="0B3636B8"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lastRenderedPageBreak/>
        <w:tab/>
      </w:r>
      <w:r w:rsidRPr="002868C2">
        <w:rPr>
          <w:rFonts w:ascii="Times New Roman" w:hAnsi="Times New Roman" w:cs="Times New Roman"/>
          <w:color w:val="000000"/>
          <w:sz w:val="26"/>
          <w:szCs w:val="26"/>
          <w:lang w:val="vi-VN"/>
        </w:rPr>
        <w:tab/>
        <w:t xml:space="preserve">TenNCC </w:t>
      </w:r>
      <w:r w:rsidRPr="002868C2">
        <w:rPr>
          <w:rFonts w:ascii="Times New Roman" w:hAnsi="Times New Roman" w:cs="Times New Roman"/>
          <w:color w:val="0000FF"/>
          <w:sz w:val="26"/>
          <w:szCs w:val="26"/>
          <w:lang w:val="vi-VN"/>
        </w:rPr>
        <w:t>NVARCHAR</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30</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NOT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NULL</w:t>
      </w:r>
    </w:p>
    <w:p w14:paraId="39DDD556"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808080"/>
          <w:sz w:val="26"/>
          <w:szCs w:val="26"/>
          <w:lang w:val="vi-VN"/>
        </w:rPr>
        <w:t>);</w:t>
      </w:r>
    </w:p>
    <w:p w14:paraId="0E4E0954"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p>
    <w:p w14:paraId="62C8A11F"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CREATE</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TABLE</w:t>
      </w:r>
      <w:r w:rsidRPr="002868C2">
        <w:rPr>
          <w:rFonts w:ascii="Times New Roman" w:hAnsi="Times New Roman" w:cs="Times New Roman"/>
          <w:color w:val="000000"/>
          <w:sz w:val="26"/>
          <w:szCs w:val="26"/>
          <w:lang w:val="vi-VN"/>
        </w:rPr>
        <w:t xml:space="preserve"> LoaiSach</w:t>
      </w:r>
    </w:p>
    <w:p w14:paraId="45DA18A6"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FF"/>
          <w:sz w:val="26"/>
          <w:szCs w:val="26"/>
          <w:lang w:val="vi-VN"/>
        </w:rPr>
        <w:tab/>
      </w:r>
      <w:r w:rsidRPr="002868C2">
        <w:rPr>
          <w:rFonts w:ascii="Times New Roman" w:hAnsi="Times New Roman" w:cs="Times New Roman"/>
          <w:color w:val="808080"/>
          <w:sz w:val="26"/>
          <w:szCs w:val="26"/>
          <w:lang w:val="vi-VN"/>
        </w:rPr>
        <w:t>(</w:t>
      </w:r>
    </w:p>
    <w:p w14:paraId="5AF071D8"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00"/>
          <w:sz w:val="26"/>
          <w:szCs w:val="26"/>
          <w:lang w:val="vi-VN"/>
        </w:rPr>
        <w:tab/>
        <w:t xml:space="preserve">MaLS </w:t>
      </w:r>
      <w:r w:rsidRPr="002868C2">
        <w:rPr>
          <w:rFonts w:ascii="Times New Roman" w:hAnsi="Times New Roman" w:cs="Times New Roman"/>
          <w:color w:val="0000FF"/>
          <w:sz w:val="26"/>
          <w:szCs w:val="26"/>
          <w:lang w:val="vi-VN"/>
        </w:rPr>
        <w:t>INT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PRIMARY</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KEY</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 xml:space="preserve">IDENTITY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1</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1</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NOT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NULL,</w:t>
      </w:r>
    </w:p>
    <w:p w14:paraId="554C47A1"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00"/>
          <w:sz w:val="26"/>
          <w:szCs w:val="26"/>
          <w:lang w:val="vi-VN"/>
        </w:rPr>
        <w:tab/>
        <w:t xml:space="preserve">TenLS </w:t>
      </w:r>
      <w:r w:rsidRPr="002868C2">
        <w:rPr>
          <w:rFonts w:ascii="Times New Roman" w:hAnsi="Times New Roman" w:cs="Times New Roman"/>
          <w:color w:val="0000FF"/>
          <w:sz w:val="26"/>
          <w:szCs w:val="26"/>
          <w:lang w:val="vi-VN"/>
        </w:rPr>
        <w:t>NVARCHAR</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30</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NOT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NULL</w:t>
      </w:r>
    </w:p>
    <w:p w14:paraId="6A64D55C"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808080"/>
          <w:sz w:val="26"/>
          <w:szCs w:val="26"/>
          <w:lang w:val="vi-VN"/>
        </w:rPr>
        <w:t>);</w:t>
      </w:r>
    </w:p>
    <w:p w14:paraId="395A1D83"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CREATE</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TABLE</w:t>
      </w:r>
      <w:r w:rsidRPr="002868C2">
        <w:rPr>
          <w:rFonts w:ascii="Times New Roman" w:hAnsi="Times New Roman" w:cs="Times New Roman"/>
          <w:color w:val="000000"/>
          <w:sz w:val="26"/>
          <w:szCs w:val="26"/>
          <w:lang w:val="vi-VN"/>
        </w:rPr>
        <w:t xml:space="preserve"> Sach</w:t>
      </w:r>
    </w:p>
    <w:p w14:paraId="512B046E"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FF"/>
          <w:sz w:val="26"/>
          <w:szCs w:val="26"/>
          <w:lang w:val="vi-VN"/>
        </w:rPr>
        <w:tab/>
      </w:r>
      <w:r w:rsidRPr="002868C2">
        <w:rPr>
          <w:rFonts w:ascii="Times New Roman" w:hAnsi="Times New Roman" w:cs="Times New Roman"/>
          <w:color w:val="808080"/>
          <w:sz w:val="26"/>
          <w:szCs w:val="26"/>
          <w:lang w:val="vi-VN"/>
        </w:rPr>
        <w:t>(</w:t>
      </w:r>
    </w:p>
    <w:p w14:paraId="7A55C1A1"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00"/>
          <w:sz w:val="26"/>
          <w:szCs w:val="26"/>
          <w:lang w:val="vi-VN"/>
        </w:rPr>
        <w:tab/>
        <w:t xml:space="preserve">MaSach </w:t>
      </w:r>
      <w:r w:rsidRPr="002868C2">
        <w:rPr>
          <w:rFonts w:ascii="Times New Roman" w:hAnsi="Times New Roman" w:cs="Times New Roman"/>
          <w:color w:val="0000FF"/>
          <w:sz w:val="26"/>
          <w:szCs w:val="26"/>
          <w:lang w:val="vi-VN"/>
        </w:rPr>
        <w:t>INT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PRIMARY</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KEY</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 xml:space="preserve">IDENTITY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1</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1</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NOT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NULL,</w:t>
      </w:r>
    </w:p>
    <w:p w14:paraId="46F23D3E"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00"/>
          <w:sz w:val="26"/>
          <w:szCs w:val="26"/>
          <w:lang w:val="vi-VN"/>
        </w:rPr>
        <w:tab/>
        <w:t xml:space="preserve">TenSach </w:t>
      </w:r>
      <w:r w:rsidRPr="002868C2">
        <w:rPr>
          <w:rFonts w:ascii="Times New Roman" w:hAnsi="Times New Roman" w:cs="Times New Roman"/>
          <w:color w:val="0000FF"/>
          <w:sz w:val="26"/>
          <w:szCs w:val="26"/>
          <w:lang w:val="vi-VN"/>
        </w:rPr>
        <w:t>NVARCHAR</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50</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NOT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NULL,</w:t>
      </w:r>
    </w:p>
    <w:p w14:paraId="562441D3"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00"/>
          <w:sz w:val="26"/>
          <w:szCs w:val="26"/>
          <w:lang w:val="vi-VN"/>
        </w:rPr>
        <w:tab/>
        <w:t xml:space="preserve">GiaTien </w:t>
      </w:r>
      <w:r w:rsidRPr="002868C2">
        <w:rPr>
          <w:rFonts w:ascii="Times New Roman" w:hAnsi="Times New Roman" w:cs="Times New Roman"/>
          <w:color w:val="0000FF"/>
          <w:sz w:val="26"/>
          <w:szCs w:val="26"/>
          <w:lang w:val="vi-VN"/>
        </w:rPr>
        <w:t>INT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NOT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NULL</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 xml:space="preserve">CHECK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GiaTien </w:t>
      </w:r>
      <w:r w:rsidRPr="002868C2">
        <w:rPr>
          <w:rFonts w:ascii="Times New Roman" w:hAnsi="Times New Roman" w:cs="Times New Roman"/>
          <w:color w:val="808080"/>
          <w:sz w:val="26"/>
          <w:szCs w:val="26"/>
          <w:lang w:val="vi-VN"/>
        </w:rPr>
        <w:t>&gt;=</w:t>
      </w:r>
      <w:r w:rsidRPr="002868C2">
        <w:rPr>
          <w:rFonts w:ascii="Times New Roman" w:hAnsi="Times New Roman" w:cs="Times New Roman"/>
          <w:color w:val="000000"/>
          <w:sz w:val="26"/>
          <w:szCs w:val="26"/>
          <w:lang w:val="vi-VN"/>
        </w:rPr>
        <w:t xml:space="preserve"> 0</w:t>
      </w:r>
      <w:r w:rsidRPr="002868C2">
        <w:rPr>
          <w:rFonts w:ascii="Times New Roman" w:hAnsi="Times New Roman" w:cs="Times New Roman"/>
          <w:color w:val="808080"/>
          <w:sz w:val="26"/>
          <w:szCs w:val="26"/>
          <w:lang w:val="vi-VN"/>
        </w:rPr>
        <w:t>),</w:t>
      </w:r>
    </w:p>
    <w:p w14:paraId="47FE0E5F"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00"/>
          <w:sz w:val="26"/>
          <w:szCs w:val="26"/>
          <w:lang w:val="vi-VN"/>
        </w:rPr>
        <w:tab/>
        <w:t xml:space="preserve">TacGia </w:t>
      </w:r>
      <w:r w:rsidRPr="002868C2">
        <w:rPr>
          <w:rFonts w:ascii="Times New Roman" w:hAnsi="Times New Roman" w:cs="Times New Roman"/>
          <w:color w:val="0000FF"/>
          <w:sz w:val="26"/>
          <w:szCs w:val="26"/>
          <w:lang w:val="vi-VN"/>
        </w:rPr>
        <w:t>NVARCHAR</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30</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NOT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NULL,</w:t>
      </w:r>
    </w:p>
    <w:p w14:paraId="787A40BA"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00"/>
          <w:sz w:val="26"/>
          <w:szCs w:val="26"/>
          <w:lang w:val="vi-VN"/>
        </w:rPr>
        <w:tab/>
        <w:t xml:space="preserve">NhaXuatBan </w:t>
      </w:r>
      <w:r w:rsidRPr="002868C2">
        <w:rPr>
          <w:rFonts w:ascii="Times New Roman" w:hAnsi="Times New Roman" w:cs="Times New Roman"/>
          <w:color w:val="0000FF"/>
          <w:sz w:val="26"/>
          <w:szCs w:val="26"/>
          <w:lang w:val="vi-VN"/>
        </w:rPr>
        <w:t>NVARCHAR</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30</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NOT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NULL,</w:t>
      </w:r>
    </w:p>
    <w:p w14:paraId="05122732"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00"/>
          <w:sz w:val="26"/>
          <w:szCs w:val="26"/>
          <w:lang w:val="vi-VN"/>
        </w:rPr>
        <w:tab/>
        <w:t xml:space="preserve">SoLuongCon </w:t>
      </w:r>
      <w:r w:rsidRPr="002868C2">
        <w:rPr>
          <w:rFonts w:ascii="Times New Roman" w:hAnsi="Times New Roman" w:cs="Times New Roman"/>
          <w:color w:val="0000FF"/>
          <w:sz w:val="26"/>
          <w:szCs w:val="26"/>
          <w:lang w:val="vi-VN"/>
        </w:rPr>
        <w:t>INT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NOT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NULL</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 xml:space="preserve">CHECK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SoLuongCon </w:t>
      </w:r>
      <w:r w:rsidRPr="002868C2">
        <w:rPr>
          <w:rFonts w:ascii="Times New Roman" w:hAnsi="Times New Roman" w:cs="Times New Roman"/>
          <w:color w:val="808080"/>
          <w:sz w:val="26"/>
          <w:szCs w:val="26"/>
          <w:lang w:val="vi-VN"/>
        </w:rPr>
        <w:t>&gt;=</w:t>
      </w:r>
      <w:r w:rsidRPr="002868C2">
        <w:rPr>
          <w:rFonts w:ascii="Times New Roman" w:hAnsi="Times New Roman" w:cs="Times New Roman"/>
          <w:color w:val="000000"/>
          <w:sz w:val="26"/>
          <w:szCs w:val="26"/>
          <w:lang w:val="vi-VN"/>
        </w:rPr>
        <w:t xml:space="preserve"> 0</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p>
    <w:p w14:paraId="247653F3"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00"/>
          <w:sz w:val="26"/>
          <w:szCs w:val="26"/>
          <w:lang w:val="vi-VN"/>
        </w:rPr>
        <w:tab/>
        <w:t xml:space="preserve">SoLuong </w:t>
      </w:r>
      <w:r w:rsidRPr="002868C2">
        <w:rPr>
          <w:rFonts w:ascii="Times New Roman" w:hAnsi="Times New Roman" w:cs="Times New Roman"/>
          <w:color w:val="0000FF"/>
          <w:sz w:val="26"/>
          <w:szCs w:val="26"/>
          <w:lang w:val="vi-VN"/>
        </w:rPr>
        <w:t>int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not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null,</w:t>
      </w:r>
    </w:p>
    <w:p w14:paraId="6A7F6040"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00"/>
          <w:sz w:val="26"/>
          <w:szCs w:val="26"/>
          <w:lang w:val="vi-VN"/>
        </w:rPr>
        <w:tab/>
        <w:t xml:space="preserve">MoTa </w:t>
      </w:r>
      <w:r w:rsidRPr="002868C2">
        <w:rPr>
          <w:rFonts w:ascii="Times New Roman" w:hAnsi="Times New Roman" w:cs="Times New Roman"/>
          <w:color w:val="0000FF"/>
          <w:sz w:val="26"/>
          <w:szCs w:val="26"/>
          <w:lang w:val="vi-VN"/>
        </w:rPr>
        <w:t>NVARCHAR</w:t>
      </w:r>
      <w:r w:rsidRPr="002868C2">
        <w:rPr>
          <w:rFonts w:ascii="Times New Roman" w:hAnsi="Times New Roman" w:cs="Times New Roman"/>
          <w:color w:val="808080"/>
          <w:sz w:val="26"/>
          <w:szCs w:val="26"/>
          <w:lang w:val="vi-VN"/>
        </w:rPr>
        <w:t>(</w:t>
      </w:r>
      <w:r w:rsidRPr="002868C2">
        <w:rPr>
          <w:rFonts w:ascii="Times New Roman" w:hAnsi="Times New Roman" w:cs="Times New Roman"/>
          <w:color w:val="FF00FF"/>
          <w:sz w:val="26"/>
          <w:szCs w:val="26"/>
          <w:lang w:val="vi-VN"/>
        </w:rPr>
        <w:t>MAX</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p>
    <w:p w14:paraId="339C6253"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00"/>
          <w:sz w:val="26"/>
          <w:szCs w:val="26"/>
          <w:lang w:val="vi-VN"/>
        </w:rPr>
        <w:tab/>
        <w:t xml:space="preserve">MaLS </w:t>
      </w:r>
      <w:r w:rsidRPr="002868C2">
        <w:rPr>
          <w:rFonts w:ascii="Times New Roman" w:hAnsi="Times New Roman" w:cs="Times New Roman"/>
          <w:color w:val="0000FF"/>
          <w:sz w:val="26"/>
          <w:szCs w:val="26"/>
          <w:lang w:val="vi-VN"/>
        </w:rPr>
        <w:t>INT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NOT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NULL,</w:t>
      </w:r>
    </w:p>
    <w:p w14:paraId="1174D349"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00"/>
          <w:sz w:val="26"/>
          <w:szCs w:val="26"/>
          <w:lang w:val="vi-VN"/>
        </w:rPr>
        <w:tab/>
        <w:t xml:space="preserve">MaNCC </w:t>
      </w:r>
      <w:r w:rsidRPr="002868C2">
        <w:rPr>
          <w:rFonts w:ascii="Times New Roman" w:hAnsi="Times New Roman" w:cs="Times New Roman"/>
          <w:color w:val="0000FF"/>
          <w:sz w:val="26"/>
          <w:szCs w:val="26"/>
          <w:lang w:val="vi-VN"/>
        </w:rPr>
        <w:t>INT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NOT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NULL,</w:t>
      </w:r>
    </w:p>
    <w:p w14:paraId="49DA55C9"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00"/>
          <w:sz w:val="26"/>
          <w:szCs w:val="26"/>
          <w:lang w:val="vi-VN"/>
        </w:rPr>
        <w:tab/>
        <w:t xml:space="preserve">GiaKM </w:t>
      </w:r>
      <w:r w:rsidRPr="002868C2">
        <w:rPr>
          <w:rFonts w:ascii="Times New Roman" w:hAnsi="Times New Roman" w:cs="Times New Roman"/>
          <w:color w:val="0000FF"/>
          <w:sz w:val="26"/>
          <w:szCs w:val="26"/>
          <w:lang w:val="vi-VN"/>
        </w:rPr>
        <w:t>INT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NOT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NULL</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 xml:space="preserve">CHECK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GiaKM </w:t>
      </w:r>
      <w:r w:rsidRPr="002868C2">
        <w:rPr>
          <w:rFonts w:ascii="Times New Roman" w:hAnsi="Times New Roman" w:cs="Times New Roman"/>
          <w:color w:val="808080"/>
          <w:sz w:val="26"/>
          <w:szCs w:val="26"/>
          <w:lang w:val="vi-VN"/>
        </w:rPr>
        <w:t>&gt;=</w:t>
      </w:r>
      <w:r w:rsidRPr="002868C2">
        <w:rPr>
          <w:rFonts w:ascii="Times New Roman" w:hAnsi="Times New Roman" w:cs="Times New Roman"/>
          <w:color w:val="000000"/>
          <w:sz w:val="26"/>
          <w:szCs w:val="26"/>
          <w:lang w:val="vi-VN"/>
        </w:rPr>
        <w:t xml:space="preserve"> 0</w:t>
      </w:r>
      <w:r w:rsidRPr="002868C2">
        <w:rPr>
          <w:rFonts w:ascii="Times New Roman" w:hAnsi="Times New Roman" w:cs="Times New Roman"/>
          <w:color w:val="808080"/>
          <w:sz w:val="26"/>
          <w:szCs w:val="26"/>
          <w:lang w:val="vi-VN"/>
        </w:rPr>
        <w:t>),</w:t>
      </w:r>
    </w:p>
    <w:p w14:paraId="5819D7AF"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00"/>
          <w:sz w:val="26"/>
          <w:szCs w:val="26"/>
          <w:lang w:val="vi-VN"/>
        </w:rPr>
        <w:tab/>
        <w:t xml:space="preserve">AnhSach </w:t>
      </w:r>
      <w:r w:rsidRPr="002868C2">
        <w:rPr>
          <w:rFonts w:ascii="Times New Roman" w:hAnsi="Times New Roman" w:cs="Times New Roman"/>
          <w:color w:val="0000FF"/>
          <w:sz w:val="26"/>
          <w:szCs w:val="26"/>
          <w:lang w:val="vi-VN"/>
        </w:rPr>
        <w:t>VARBINARY</w:t>
      </w:r>
      <w:r w:rsidRPr="002868C2">
        <w:rPr>
          <w:rFonts w:ascii="Times New Roman" w:hAnsi="Times New Roman" w:cs="Times New Roman"/>
          <w:color w:val="808080"/>
          <w:sz w:val="26"/>
          <w:szCs w:val="26"/>
          <w:lang w:val="vi-VN"/>
        </w:rPr>
        <w:t>(</w:t>
      </w:r>
      <w:r w:rsidRPr="002868C2">
        <w:rPr>
          <w:rFonts w:ascii="Times New Roman" w:hAnsi="Times New Roman" w:cs="Times New Roman"/>
          <w:color w:val="FF00FF"/>
          <w:sz w:val="26"/>
          <w:szCs w:val="26"/>
          <w:lang w:val="vi-VN"/>
        </w:rPr>
        <w:t>MAX</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NOT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NULL,</w:t>
      </w:r>
    </w:p>
    <w:p w14:paraId="72744257"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FOREIGN</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 xml:space="preserve">KEY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MaLS</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REFERENCES</w:t>
      </w:r>
      <w:r w:rsidRPr="002868C2">
        <w:rPr>
          <w:rFonts w:ascii="Times New Roman" w:hAnsi="Times New Roman" w:cs="Times New Roman"/>
          <w:color w:val="000000"/>
          <w:sz w:val="26"/>
          <w:szCs w:val="26"/>
          <w:lang w:val="vi-VN"/>
        </w:rPr>
        <w:t xml:space="preserve"> LoaiSach</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MaLS</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ON</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DELETE</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CASCADE</w:t>
      </w:r>
      <w:r w:rsidRPr="002868C2">
        <w:rPr>
          <w:rFonts w:ascii="Times New Roman" w:hAnsi="Times New Roman" w:cs="Times New Roman"/>
          <w:color w:val="808080"/>
          <w:sz w:val="26"/>
          <w:szCs w:val="26"/>
          <w:lang w:val="vi-VN"/>
        </w:rPr>
        <w:t>,</w:t>
      </w:r>
    </w:p>
    <w:p w14:paraId="712207C7"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FOREIGN</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 xml:space="preserve">KEY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MaNCC</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REFERENCES</w:t>
      </w:r>
      <w:r w:rsidRPr="002868C2">
        <w:rPr>
          <w:rFonts w:ascii="Times New Roman" w:hAnsi="Times New Roman" w:cs="Times New Roman"/>
          <w:color w:val="000000"/>
          <w:sz w:val="26"/>
          <w:szCs w:val="26"/>
          <w:lang w:val="vi-VN"/>
        </w:rPr>
        <w:t xml:space="preserve"> NhaCungCap</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MaNCC</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ON</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DELETE</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CASCADE</w:t>
      </w:r>
      <w:r w:rsidRPr="002868C2">
        <w:rPr>
          <w:rFonts w:ascii="Times New Roman" w:hAnsi="Times New Roman" w:cs="Times New Roman"/>
          <w:color w:val="808080"/>
          <w:sz w:val="26"/>
          <w:szCs w:val="26"/>
          <w:lang w:val="vi-VN"/>
        </w:rPr>
        <w:t>,</w:t>
      </w:r>
    </w:p>
    <w:p w14:paraId="41914704"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808080"/>
          <w:sz w:val="26"/>
          <w:szCs w:val="26"/>
          <w:lang w:val="vi-VN"/>
        </w:rPr>
        <w:t>);</w:t>
      </w:r>
    </w:p>
    <w:p w14:paraId="7D5E49AE"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CREATE</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TABLE</w:t>
      </w:r>
      <w:r w:rsidRPr="002868C2">
        <w:rPr>
          <w:rFonts w:ascii="Times New Roman" w:hAnsi="Times New Roman" w:cs="Times New Roman"/>
          <w:color w:val="000000"/>
          <w:sz w:val="26"/>
          <w:szCs w:val="26"/>
          <w:lang w:val="vi-VN"/>
        </w:rPr>
        <w:t xml:space="preserve"> DonHang</w:t>
      </w:r>
    </w:p>
    <w:p w14:paraId="253D8143"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FF"/>
          <w:sz w:val="26"/>
          <w:szCs w:val="26"/>
          <w:lang w:val="vi-VN"/>
        </w:rPr>
        <w:tab/>
      </w:r>
      <w:r w:rsidRPr="002868C2">
        <w:rPr>
          <w:rFonts w:ascii="Times New Roman" w:hAnsi="Times New Roman" w:cs="Times New Roman"/>
          <w:color w:val="808080"/>
          <w:sz w:val="26"/>
          <w:szCs w:val="26"/>
          <w:lang w:val="vi-VN"/>
        </w:rPr>
        <w:t>(</w:t>
      </w:r>
    </w:p>
    <w:p w14:paraId="4394B44B"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00"/>
          <w:sz w:val="26"/>
          <w:szCs w:val="26"/>
          <w:lang w:val="vi-VN"/>
        </w:rPr>
        <w:tab/>
        <w:t xml:space="preserve">MaDH </w:t>
      </w:r>
      <w:r w:rsidRPr="002868C2">
        <w:rPr>
          <w:rFonts w:ascii="Times New Roman" w:hAnsi="Times New Roman" w:cs="Times New Roman"/>
          <w:color w:val="0000FF"/>
          <w:sz w:val="26"/>
          <w:szCs w:val="26"/>
          <w:lang w:val="vi-VN"/>
        </w:rPr>
        <w:t>INT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PRIMARY</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KEY</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 xml:space="preserve">IDENTITY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1</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1</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NOT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NULL,</w:t>
      </w:r>
    </w:p>
    <w:p w14:paraId="3AD569A1"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00"/>
          <w:sz w:val="26"/>
          <w:szCs w:val="26"/>
          <w:lang w:val="vi-VN"/>
        </w:rPr>
        <w:tab/>
        <w:t xml:space="preserve">IDKH </w:t>
      </w:r>
      <w:r w:rsidRPr="002868C2">
        <w:rPr>
          <w:rFonts w:ascii="Times New Roman" w:hAnsi="Times New Roman" w:cs="Times New Roman"/>
          <w:color w:val="0000FF"/>
          <w:sz w:val="26"/>
          <w:szCs w:val="26"/>
          <w:lang w:val="vi-VN"/>
        </w:rPr>
        <w:t>INT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NOT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NULL,</w:t>
      </w:r>
      <w:r w:rsidRPr="002868C2">
        <w:rPr>
          <w:rFonts w:ascii="Times New Roman" w:hAnsi="Times New Roman" w:cs="Times New Roman"/>
          <w:color w:val="000000"/>
          <w:sz w:val="26"/>
          <w:szCs w:val="26"/>
          <w:lang w:val="vi-VN"/>
        </w:rPr>
        <w:t xml:space="preserve"> </w:t>
      </w:r>
    </w:p>
    <w:p w14:paraId="28420ACC"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00"/>
          <w:sz w:val="26"/>
          <w:szCs w:val="26"/>
          <w:lang w:val="vi-VN"/>
        </w:rPr>
        <w:tab/>
        <w:t xml:space="preserve">MaSach </w:t>
      </w:r>
      <w:r w:rsidRPr="002868C2">
        <w:rPr>
          <w:rFonts w:ascii="Times New Roman" w:hAnsi="Times New Roman" w:cs="Times New Roman"/>
          <w:color w:val="0000FF"/>
          <w:sz w:val="26"/>
          <w:szCs w:val="26"/>
          <w:lang w:val="vi-VN"/>
        </w:rPr>
        <w:t>INT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not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null,</w:t>
      </w:r>
    </w:p>
    <w:p w14:paraId="08A50EA0"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lastRenderedPageBreak/>
        <w:tab/>
      </w:r>
      <w:r w:rsidRPr="002868C2">
        <w:rPr>
          <w:rFonts w:ascii="Times New Roman" w:hAnsi="Times New Roman" w:cs="Times New Roman"/>
          <w:color w:val="000000"/>
          <w:sz w:val="26"/>
          <w:szCs w:val="26"/>
          <w:lang w:val="vi-VN"/>
        </w:rPr>
        <w:tab/>
        <w:t xml:space="preserve">Dienthoai </w:t>
      </w:r>
      <w:r w:rsidRPr="002868C2">
        <w:rPr>
          <w:rFonts w:ascii="Times New Roman" w:hAnsi="Times New Roman" w:cs="Times New Roman"/>
          <w:color w:val="0000FF"/>
          <w:sz w:val="26"/>
          <w:szCs w:val="26"/>
          <w:lang w:val="vi-VN"/>
        </w:rPr>
        <w:t>varchar</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15</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NULL,</w:t>
      </w:r>
    </w:p>
    <w:p w14:paraId="3F2ED3C9"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00"/>
          <w:sz w:val="26"/>
          <w:szCs w:val="26"/>
          <w:lang w:val="vi-VN"/>
        </w:rPr>
        <w:tab/>
        <w:t xml:space="preserve">NgayDat </w:t>
      </w:r>
      <w:r w:rsidRPr="002868C2">
        <w:rPr>
          <w:rFonts w:ascii="Times New Roman" w:hAnsi="Times New Roman" w:cs="Times New Roman"/>
          <w:color w:val="0000FF"/>
          <w:sz w:val="26"/>
          <w:szCs w:val="26"/>
          <w:lang w:val="vi-VN"/>
        </w:rPr>
        <w:t>date</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NULL</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w:t>
      </w:r>
    </w:p>
    <w:p w14:paraId="027FA0B0"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00"/>
          <w:sz w:val="26"/>
          <w:szCs w:val="26"/>
          <w:lang w:val="vi-VN"/>
        </w:rPr>
        <w:tab/>
        <w:t xml:space="preserve">TongTien </w:t>
      </w:r>
      <w:r w:rsidRPr="002868C2">
        <w:rPr>
          <w:rFonts w:ascii="Times New Roman" w:hAnsi="Times New Roman" w:cs="Times New Roman"/>
          <w:color w:val="0000FF"/>
          <w:sz w:val="26"/>
          <w:szCs w:val="26"/>
          <w:lang w:val="vi-VN"/>
        </w:rPr>
        <w:t>INT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NULL</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 xml:space="preserve">CHECK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TongTien </w:t>
      </w:r>
      <w:r w:rsidRPr="002868C2">
        <w:rPr>
          <w:rFonts w:ascii="Times New Roman" w:hAnsi="Times New Roman" w:cs="Times New Roman"/>
          <w:color w:val="808080"/>
          <w:sz w:val="26"/>
          <w:szCs w:val="26"/>
          <w:lang w:val="vi-VN"/>
        </w:rPr>
        <w:t>&gt;=</w:t>
      </w:r>
      <w:r w:rsidRPr="002868C2">
        <w:rPr>
          <w:rFonts w:ascii="Times New Roman" w:hAnsi="Times New Roman" w:cs="Times New Roman"/>
          <w:color w:val="000000"/>
          <w:sz w:val="26"/>
          <w:szCs w:val="26"/>
          <w:lang w:val="vi-VN"/>
        </w:rPr>
        <w:t xml:space="preserve"> 0</w:t>
      </w:r>
      <w:r w:rsidRPr="002868C2">
        <w:rPr>
          <w:rFonts w:ascii="Times New Roman" w:hAnsi="Times New Roman" w:cs="Times New Roman"/>
          <w:color w:val="808080"/>
          <w:sz w:val="26"/>
          <w:szCs w:val="26"/>
          <w:lang w:val="vi-VN"/>
        </w:rPr>
        <w:t>),</w:t>
      </w:r>
    </w:p>
    <w:p w14:paraId="75442B2B"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00"/>
          <w:sz w:val="26"/>
          <w:szCs w:val="26"/>
          <w:lang w:val="vi-VN"/>
        </w:rPr>
        <w:tab/>
        <w:t xml:space="preserve">TrangThaiDonHang </w:t>
      </w:r>
      <w:r w:rsidRPr="002868C2">
        <w:rPr>
          <w:rFonts w:ascii="Times New Roman" w:hAnsi="Times New Roman" w:cs="Times New Roman"/>
          <w:color w:val="0000FF"/>
          <w:sz w:val="26"/>
          <w:szCs w:val="26"/>
          <w:lang w:val="vi-VN"/>
        </w:rPr>
        <w:t>NVARCHAR</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20</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NULL,</w:t>
      </w:r>
    </w:p>
    <w:p w14:paraId="53390968"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FOREIGN</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 xml:space="preserve">KEY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IDKH</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REFERENCES</w:t>
      </w:r>
      <w:r w:rsidRPr="002868C2">
        <w:rPr>
          <w:rFonts w:ascii="Times New Roman" w:hAnsi="Times New Roman" w:cs="Times New Roman"/>
          <w:color w:val="000000"/>
          <w:sz w:val="26"/>
          <w:szCs w:val="26"/>
          <w:lang w:val="vi-VN"/>
        </w:rPr>
        <w:t xml:space="preserve"> KhachHang</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IDKH</w:t>
      </w:r>
      <w:r w:rsidRPr="002868C2">
        <w:rPr>
          <w:rFonts w:ascii="Times New Roman" w:hAnsi="Times New Roman" w:cs="Times New Roman"/>
          <w:color w:val="808080"/>
          <w:sz w:val="26"/>
          <w:szCs w:val="26"/>
          <w:lang w:val="vi-VN"/>
        </w:rPr>
        <w:t>),</w:t>
      </w:r>
    </w:p>
    <w:p w14:paraId="4E2AC434"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FOREIGN</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 xml:space="preserve">KEY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MaSach</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REFERENCES</w:t>
      </w:r>
      <w:r w:rsidRPr="002868C2">
        <w:rPr>
          <w:rFonts w:ascii="Times New Roman" w:hAnsi="Times New Roman" w:cs="Times New Roman"/>
          <w:color w:val="000000"/>
          <w:sz w:val="26"/>
          <w:szCs w:val="26"/>
          <w:lang w:val="vi-VN"/>
        </w:rPr>
        <w:t xml:space="preserve"> Sach</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MaSach</w:t>
      </w:r>
      <w:r w:rsidRPr="002868C2">
        <w:rPr>
          <w:rFonts w:ascii="Times New Roman" w:hAnsi="Times New Roman" w:cs="Times New Roman"/>
          <w:color w:val="808080"/>
          <w:sz w:val="26"/>
          <w:szCs w:val="26"/>
          <w:lang w:val="vi-VN"/>
        </w:rPr>
        <w:t>),</w:t>
      </w:r>
    </w:p>
    <w:p w14:paraId="59B5EE88"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00"/>
          <w:sz w:val="26"/>
          <w:szCs w:val="26"/>
          <w:lang w:val="vi-VN"/>
        </w:rPr>
        <w:tab/>
      </w:r>
    </w:p>
    <w:p w14:paraId="338CC9F9"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808080"/>
          <w:sz w:val="26"/>
          <w:szCs w:val="26"/>
          <w:lang w:val="vi-VN"/>
        </w:rPr>
        <w:t>);</w:t>
      </w:r>
    </w:p>
    <w:p w14:paraId="3B2D24E2"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p>
    <w:p w14:paraId="4DECBA42"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CREATE</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TABLE</w:t>
      </w:r>
      <w:r w:rsidRPr="002868C2">
        <w:rPr>
          <w:rFonts w:ascii="Times New Roman" w:hAnsi="Times New Roman" w:cs="Times New Roman"/>
          <w:color w:val="000000"/>
          <w:sz w:val="26"/>
          <w:szCs w:val="26"/>
          <w:lang w:val="vi-VN"/>
        </w:rPr>
        <w:t xml:space="preserve"> ChiTietDonHang</w:t>
      </w:r>
    </w:p>
    <w:p w14:paraId="0DB24CBF"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FF"/>
          <w:sz w:val="26"/>
          <w:szCs w:val="26"/>
          <w:lang w:val="vi-VN"/>
        </w:rPr>
        <w:tab/>
      </w:r>
      <w:r w:rsidRPr="002868C2">
        <w:rPr>
          <w:rFonts w:ascii="Times New Roman" w:hAnsi="Times New Roman" w:cs="Times New Roman"/>
          <w:color w:val="808080"/>
          <w:sz w:val="26"/>
          <w:szCs w:val="26"/>
          <w:lang w:val="vi-VN"/>
        </w:rPr>
        <w:t>(</w:t>
      </w:r>
    </w:p>
    <w:p w14:paraId="0C36FBE7"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00"/>
          <w:sz w:val="26"/>
          <w:szCs w:val="26"/>
          <w:lang w:val="vi-VN"/>
        </w:rPr>
        <w:tab/>
        <w:t xml:space="preserve">MaDH </w:t>
      </w:r>
      <w:r w:rsidRPr="002868C2">
        <w:rPr>
          <w:rFonts w:ascii="Times New Roman" w:hAnsi="Times New Roman" w:cs="Times New Roman"/>
          <w:color w:val="0000FF"/>
          <w:sz w:val="26"/>
          <w:szCs w:val="26"/>
          <w:lang w:val="vi-VN"/>
        </w:rPr>
        <w:t>INT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PRIMARY</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KEY</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NOT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NULL,</w:t>
      </w:r>
    </w:p>
    <w:p w14:paraId="346A8F75"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00"/>
          <w:sz w:val="26"/>
          <w:szCs w:val="26"/>
          <w:lang w:val="vi-VN"/>
        </w:rPr>
        <w:tab/>
        <w:t xml:space="preserve">MaSach </w:t>
      </w:r>
      <w:r w:rsidRPr="002868C2">
        <w:rPr>
          <w:rFonts w:ascii="Times New Roman" w:hAnsi="Times New Roman" w:cs="Times New Roman"/>
          <w:color w:val="0000FF"/>
          <w:sz w:val="26"/>
          <w:szCs w:val="26"/>
          <w:lang w:val="vi-VN"/>
        </w:rPr>
        <w:t>INT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NOT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NULL,</w:t>
      </w:r>
      <w:r w:rsidRPr="002868C2">
        <w:rPr>
          <w:rFonts w:ascii="Times New Roman" w:hAnsi="Times New Roman" w:cs="Times New Roman"/>
          <w:color w:val="000000"/>
          <w:sz w:val="26"/>
          <w:szCs w:val="26"/>
          <w:lang w:val="vi-VN"/>
        </w:rPr>
        <w:t xml:space="preserve"> </w:t>
      </w:r>
    </w:p>
    <w:p w14:paraId="770E3A5E"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00"/>
          <w:sz w:val="26"/>
          <w:szCs w:val="26"/>
          <w:lang w:val="vi-VN"/>
        </w:rPr>
        <w:tab/>
        <w:t xml:space="preserve">SoLuong </w:t>
      </w:r>
      <w:r w:rsidRPr="002868C2">
        <w:rPr>
          <w:rFonts w:ascii="Times New Roman" w:hAnsi="Times New Roman" w:cs="Times New Roman"/>
          <w:color w:val="0000FF"/>
          <w:sz w:val="26"/>
          <w:szCs w:val="26"/>
          <w:lang w:val="vi-VN"/>
        </w:rPr>
        <w:t>INT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 xml:space="preserve">CHECK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SoLuong </w:t>
      </w:r>
      <w:r w:rsidRPr="002868C2">
        <w:rPr>
          <w:rFonts w:ascii="Times New Roman" w:hAnsi="Times New Roman" w:cs="Times New Roman"/>
          <w:color w:val="808080"/>
          <w:sz w:val="26"/>
          <w:szCs w:val="26"/>
          <w:lang w:val="vi-VN"/>
        </w:rPr>
        <w:t>&gt;</w:t>
      </w:r>
      <w:r w:rsidRPr="002868C2">
        <w:rPr>
          <w:rFonts w:ascii="Times New Roman" w:hAnsi="Times New Roman" w:cs="Times New Roman"/>
          <w:color w:val="000000"/>
          <w:sz w:val="26"/>
          <w:szCs w:val="26"/>
          <w:lang w:val="vi-VN"/>
        </w:rPr>
        <w:t xml:space="preserve"> 0</w:t>
      </w:r>
      <w:r w:rsidRPr="002868C2">
        <w:rPr>
          <w:rFonts w:ascii="Times New Roman" w:hAnsi="Times New Roman" w:cs="Times New Roman"/>
          <w:color w:val="808080"/>
          <w:sz w:val="26"/>
          <w:szCs w:val="26"/>
          <w:lang w:val="vi-VN"/>
        </w:rPr>
        <w:t>),</w:t>
      </w:r>
    </w:p>
    <w:p w14:paraId="77E21132"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00"/>
          <w:sz w:val="26"/>
          <w:szCs w:val="26"/>
          <w:lang w:val="vi-VN"/>
        </w:rPr>
        <w:tab/>
        <w:t xml:space="preserve">TongTien </w:t>
      </w:r>
      <w:r w:rsidRPr="002868C2">
        <w:rPr>
          <w:rFonts w:ascii="Times New Roman" w:hAnsi="Times New Roman" w:cs="Times New Roman"/>
          <w:color w:val="0000FF"/>
          <w:sz w:val="26"/>
          <w:szCs w:val="26"/>
          <w:lang w:val="vi-VN"/>
        </w:rPr>
        <w:t>INT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 xml:space="preserve">CHECK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TongTien </w:t>
      </w:r>
      <w:r w:rsidRPr="002868C2">
        <w:rPr>
          <w:rFonts w:ascii="Times New Roman" w:hAnsi="Times New Roman" w:cs="Times New Roman"/>
          <w:color w:val="808080"/>
          <w:sz w:val="26"/>
          <w:szCs w:val="26"/>
          <w:lang w:val="vi-VN"/>
        </w:rPr>
        <w:t>&gt;=</w:t>
      </w:r>
      <w:r w:rsidRPr="002868C2">
        <w:rPr>
          <w:rFonts w:ascii="Times New Roman" w:hAnsi="Times New Roman" w:cs="Times New Roman"/>
          <w:color w:val="000000"/>
          <w:sz w:val="26"/>
          <w:szCs w:val="26"/>
          <w:lang w:val="vi-VN"/>
        </w:rPr>
        <w:t xml:space="preserve"> 0</w:t>
      </w:r>
      <w:r w:rsidRPr="002868C2">
        <w:rPr>
          <w:rFonts w:ascii="Times New Roman" w:hAnsi="Times New Roman" w:cs="Times New Roman"/>
          <w:color w:val="808080"/>
          <w:sz w:val="26"/>
          <w:szCs w:val="26"/>
          <w:lang w:val="vi-VN"/>
        </w:rPr>
        <w:t>),</w:t>
      </w:r>
    </w:p>
    <w:p w14:paraId="36BA9E7B"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FOREIGN</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 xml:space="preserve">KEY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MaDH</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REFERENCES</w:t>
      </w:r>
      <w:r w:rsidRPr="002868C2">
        <w:rPr>
          <w:rFonts w:ascii="Times New Roman" w:hAnsi="Times New Roman" w:cs="Times New Roman"/>
          <w:color w:val="000000"/>
          <w:sz w:val="26"/>
          <w:szCs w:val="26"/>
          <w:lang w:val="vi-VN"/>
        </w:rPr>
        <w:t xml:space="preserve"> DonHang</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MaDH</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ON</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DELETE</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CASCADE</w:t>
      </w:r>
      <w:r w:rsidRPr="002868C2">
        <w:rPr>
          <w:rFonts w:ascii="Times New Roman" w:hAnsi="Times New Roman" w:cs="Times New Roman"/>
          <w:color w:val="808080"/>
          <w:sz w:val="26"/>
          <w:szCs w:val="26"/>
          <w:lang w:val="vi-VN"/>
        </w:rPr>
        <w:t>,</w:t>
      </w:r>
    </w:p>
    <w:p w14:paraId="305E9D24"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FOREIGN</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 xml:space="preserve">KEY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MaSach</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REFERENCES</w:t>
      </w:r>
      <w:r w:rsidRPr="002868C2">
        <w:rPr>
          <w:rFonts w:ascii="Times New Roman" w:hAnsi="Times New Roman" w:cs="Times New Roman"/>
          <w:color w:val="000000"/>
          <w:sz w:val="26"/>
          <w:szCs w:val="26"/>
          <w:lang w:val="vi-VN"/>
        </w:rPr>
        <w:t xml:space="preserve"> Sach</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MaSach</w:t>
      </w:r>
      <w:r w:rsidRPr="002868C2">
        <w:rPr>
          <w:rFonts w:ascii="Times New Roman" w:hAnsi="Times New Roman" w:cs="Times New Roman"/>
          <w:color w:val="808080"/>
          <w:sz w:val="26"/>
          <w:szCs w:val="26"/>
          <w:lang w:val="vi-VN"/>
        </w:rPr>
        <w:t>)</w:t>
      </w:r>
    </w:p>
    <w:p w14:paraId="38BF3A5B"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808080"/>
          <w:sz w:val="26"/>
          <w:szCs w:val="26"/>
          <w:lang w:val="vi-VN"/>
        </w:rPr>
        <w:t>);</w:t>
      </w:r>
    </w:p>
    <w:p w14:paraId="1B2E8B74"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p>
    <w:p w14:paraId="63A8A52C"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CREATE</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TABLE</w:t>
      </w:r>
      <w:r w:rsidRPr="002868C2">
        <w:rPr>
          <w:rFonts w:ascii="Times New Roman" w:hAnsi="Times New Roman" w:cs="Times New Roman"/>
          <w:color w:val="000000"/>
          <w:sz w:val="26"/>
          <w:szCs w:val="26"/>
          <w:lang w:val="vi-VN"/>
        </w:rPr>
        <w:t xml:space="preserve"> PhanHoi</w:t>
      </w:r>
    </w:p>
    <w:p w14:paraId="57D5867D"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FF"/>
          <w:sz w:val="26"/>
          <w:szCs w:val="26"/>
          <w:lang w:val="vi-VN"/>
        </w:rPr>
        <w:tab/>
      </w:r>
      <w:r w:rsidRPr="002868C2">
        <w:rPr>
          <w:rFonts w:ascii="Times New Roman" w:hAnsi="Times New Roman" w:cs="Times New Roman"/>
          <w:color w:val="808080"/>
          <w:sz w:val="26"/>
          <w:szCs w:val="26"/>
          <w:lang w:val="vi-VN"/>
        </w:rPr>
        <w:t>(</w:t>
      </w:r>
    </w:p>
    <w:p w14:paraId="35954CC4"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00"/>
          <w:sz w:val="26"/>
          <w:szCs w:val="26"/>
          <w:lang w:val="vi-VN"/>
        </w:rPr>
        <w:tab/>
        <w:t xml:space="preserve">MaPH </w:t>
      </w:r>
      <w:r w:rsidRPr="002868C2">
        <w:rPr>
          <w:rFonts w:ascii="Times New Roman" w:hAnsi="Times New Roman" w:cs="Times New Roman"/>
          <w:color w:val="0000FF"/>
          <w:sz w:val="26"/>
          <w:szCs w:val="26"/>
          <w:lang w:val="vi-VN"/>
        </w:rPr>
        <w:t>INT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PRIMARY</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KEY</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 xml:space="preserve">IDENTITY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1</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1</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NOT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NULL,</w:t>
      </w:r>
    </w:p>
    <w:p w14:paraId="3BAECF7F"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00"/>
          <w:sz w:val="26"/>
          <w:szCs w:val="26"/>
          <w:lang w:val="vi-VN"/>
        </w:rPr>
        <w:tab/>
        <w:t xml:space="preserve">IDKH </w:t>
      </w:r>
      <w:r w:rsidRPr="002868C2">
        <w:rPr>
          <w:rFonts w:ascii="Times New Roman" w:hAnsi="Times New Roman" w:cs="Times New Roman"/>
          <w:color w:val="0000FF"/>
          <w:sz w:val="26"/>
          <w:szCs w:val="26"/>
          <w:lang w:val="vi-VN"/>
        </w:rPr>
        <w:t>INT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NOT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NULL,</w:t>
      </w:r>
      <w:r w:rsidRPr="002868C2">
        <w:rPr>
          <w:rFonts w:ascii="Times New Roman" w:hAnsi="Times New Roman" w:cs="Times New Roman"/>
          <w:color w:val="000000"/>
          <w:sz w:val="26"/>
          <w:szCs w:val="26"/>
          <w:lang w:val="vi-VN"/>
        </w:rPr>
        <w:t xml:space="preserve"> </w:t>
      </w:r>
    </w:p>
    <w:p w14:paraId="3C5B223D"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00"/>
          <w:sz w:val="26"/>
          <w:szCs w:val="26"/>
          <w:lang w:val="vi-VN"/>
        </w:rPr>
        <w:tab/>
        <w:t xml:space="preserve">Email </w:t>
      </w:r>
      <w:r w:rsidRPr="002868C2">
        <w:rPr>
          <w:rFonts w:ascii="Times New Roman" w:hAnsi="Times New Roman" w:cs="Times New Roman"/>
          <w:color w:val="0000FF"/>
          <w:sz w:val="26"/>
          <w:szCs w:val="26"/>
          <w:lang w:val="vi-VN"/>
        </w:rPr>
        <w:t>VARCHAR</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50</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NOT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NULL,</w:t>
      </w:r>
    </w:p>
    <w:p w14:paraId="0F3D559B"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00"/>
          <w:sz w:val="26"/>
          <w:szCs w:val="26"/>
          <w:lang w:val="vi-VN"/>
        </w:rPr>
        <w:tab/>
        <w:t xml:space="preserve">DienThoai </w:t>
      </w:r>
      <w:r w:rsidRPr="002868C2">
        <w:rPr>
          <w:rFonts w:ascii="Times New Roman" w:hAnsi="Times New Roman" w:cs="Times New Roman"/>
          <w:color w:val="0000FF"/>
          <w:sz w:val="26"/>
          <w:szCs w:val="26"/>
          <w:lang w:val="vi-VN"/>
        </w:rPr>
        <w:t>VARCHAR</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15</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NOT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NULL,</w:t>
      </w:r>
    </w:p>
    <w:p w14:paraId="3F09CDD0"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00"/>
          <w:sz w:val="26"/>
          <w:szCs w:val="26"/>
          <w:lang w:val="vi-VN"/>
        </w:rPr>
        <w:tab/>
        <w:t xml:space="preserve">GhiChu </w:t>
      </w:r>
      <w:r w:rsidRPr="002868C2">
        <w:rPr>
          <w:rFonts w:ascii="Times New Roman" w:hAnsi="Times New Roman" w:cs="Times New Roman"/>
          <w:color w:val="0000FF"/>
          <w:sz w:val="26"/>
          <w:szCs w:val="26"/>
          <w:lang w:val="vi-VN"/>
        </w:rPr>
        <w:t>Nvarchar</w:t>
      </w:r>
      <w:r w:rsidRPr="002868C2">
        <w:rPr>
          <w:rFonts w:ascii="Times New Roman" w:hAnsi="Times New Roman" w:cs="Times New Roman"/>
          <w:color w:val="808080"/>
          <w:sz w:val="26"/>
          <w:szCs w:val="26"/>
          <w:lang w:val="vi-VN"/>
        </w:rPr>
        <w:t>(</w:t>
      </w:r>
      <w:r w:rsidRPr="002868C2">
        <w:rPr>
          <w:rFonts w:ascii="Times New Roman" w:hAnsi="Times New Roman" w:cs="Times New Roman"/>
          <w:color w:val="FF00FF"/>
          <w:sz w:val="26"/>
          <w:szCs w:val="26"/>
          <w:lang w:val="vi-VN"/>
        </w:rPr>
        <w:t>max</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NOT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NULL,</w:t>
      </w:r>
    </w:p>
    <w:p w14:paraId="7629685F"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FOREIGN</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 xml:space="preserve">KEY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IDKH</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REFERENCES</w:t>
      </w:r>
      <w:r w:rsidRPr="002868C2">
        <w:rPr>
          <w:rFonts w:ascii="Times New Roman" w:hAnsi="Times New Roman" w:cs="Times New Roman"/>
          <w:color w:val="000000"/>
          <w:sz w:val="26"/>
          <w:szCs w:val="26"/>
          <w:lang w:val="vi-VN"/>
        </w:rPr>
        <w:t xml:space="preserve"> KhachHang</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IDKH</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p>
    <w:p w14:paraId="6781EF20" w14:textId="77777777" w:rsidR="002868C2" w:rsidRDefault="002868C2" w:rsidP="002868C2">
      <w:pPr>
        <w:spacing w:before="0" w:after="200" w:line="360" w:lineRule="auto"/>
      </w:pPr>
      <w:r w:rsidRPr="002868C2">
        <w:rPr>
          <w:rFonts w:ascii="Times New Roman" w:hAnsi="Times New Roman" w:cs="Times New Roman"/>
          <w:color w:val="000000"/>
          <w:sz w:val="26"/>
          <w:szCs w:val="26"/>
          <w:lang w:val="vi-VN"/>
        </w:rPr>
        <w:tab/>
      </w:r>
      <w:r w:rsidRPr="002868C2">
        <w:rPr>
          <w:rFonts w:ascii="Times New Roman" w:hAnsi="Times New Roman" w:cs="Times New Roman"/>
          <w:color w:val="808080"/>
          <w:sz w:val="26"/>
          <w:szCs w:val="26"/>
          <w:lang w:val="vi-VN"/>
        </w:rPr>
        <w:t>);</w:t>
      </w:r>
      <w:r>
        <w:t xml:space="preserve"> </w:t>
      </w:r>
    </w:p>
    <w:p w14:paraId="30F7D599" w14:textId="77777777" w:rsidR="002868C2" w:rsidRDefault="002868C2" w:rsidP="002868C2">
      <w:pPr>
        <w:spacing w:before="0" w:after="200" w:line="276" w:lineRule="auto"/>
      </w:pPr>
    </w:p>
    <w:p w14:paraId="1ABA3D37" w14:textId="77777777" w:rsidR="002868C2" w:rsidRDefault="002868C2" w:rsidP="002868C2">
      <w:pPr>
        <w:spacing w:before="0" w:after="200" w:line="276" w:lineRule="auto"/>
      </w:pPr>
    </w:p>
    <w:p w14:paraId="4CE0C4A4" w14:textId="21B7723B" w:rsidR="002868C2" w:rsidRDefault="002868C2" w:rsidP="002868C2">
      <w:pPr>
        <w:pStyle w:val="u3"/>
      </w:pPr>
      <w:bookmarkStart w:id="5536" w:name="_Toc172974295"/>
      <w:r>
        <w:lastRenderedPageBreak/>
        <w:t>Thêm dữ liệu vào bảng</w:t>
      </w:r>
      <w:bookmarkEnd w:id="5536"/>
    </w:p>
    <w:p w14:paraId="4066A821"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FF"/>
          <w:sz w:val="26"/>
          <w:szCs w:val="26"/>
          <w:lang w:val="vi-VN"/>
        </w:rPr>
        <w:t>INSERT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INTO</w:t>
      </w:r>
      <w:r w:rsidRPr="002868C2">
        <w:rPr>
          <w:rFonts w:ascii="Times New Roman" w:hAnsi="Times New Roman" w:cs="Times New Roman"/>
          <w:color w:val="000000"/>
          <w:sz w:val="26"/>
          <w:szCs w:val="26"/>
          <w:lang w:val="vi-VN"/>
        </w:rPr>
        <w:t xml:space="preserve"> KhachHang</w:t>
      </w:r>
      <w:r w:rsidRPr="002868C2">
        <w:rPr>
          <w:rFonts w:ascii="Times New Roman" w:hAnsi="Times New Roman" w:cs="Times New Roman"/>
          <w:color w:val="0000FF"/>
          <w:sz w:val="26"/>
          <w:szCs w:val="26"/>
          <w:lang w:val="vi-VN"/>
        </w:rPr>
        <w:t xml:space="preserve">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HoTen</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Email</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Dienthoai</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MatKhau</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DiaChi</w:t>
      </w:r>
      <w:r w:rsidRPr="002868C2">
        <w:rPr>
          <w:rFonts w:ascii="Times New Roman" w:hAnsi="Times New Roman" w:cs="Times New Roman"/>
          <w:color w:val="808080"/>
          <w:sz w:val="26"/>
          <w:szCs w:val="26"/>
          <w:lang w:val="vi-VN"/>
        </w:rPr>
        <w:t>)</w:t>
      </w:r>
    </w:p>
    <w:p w14:paraId="3D4CCDFC"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VALUES</w:t>
      </w:r>
      <w:r w:rsidRPr="002868C2">
        <w:rPr>
          <w:rFonts w:ascii="Times New Roman" w:hAnsi="Times New Roman" w:cs="Times New Roman"/>
          <w:color w:val="000000"/>
          <w:sz w:val="26"/>
          <w:szCs w:val="26"/>
          <w:lang w:val="vi-VN"/>
        </w:rPr>
        <w:t xml:space="preserve"> </w:t>
      </w:r>
    </w:p>
    <w:p w14:paraId="468707C6"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FF"/>
          <w:sz w:val="26"/>
          <w:szCs w:val="26"/>
          <w:lang w:val="vi-VN"/>
        </w:rPr>
        <w:t xml:space="preserve">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FF0000"/>
          <w:sz w:val="26"/>
          <w:szCs w:val="26"/>
          <w:lang w:val="vi-VN"/>
        </w:rPr>
        <w:t>N'Lê Anh Nuôi'</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FF0000"/>
          <w:sz w:val="26"/>
          <w:szCs w:val="26"/>
          <w:lang w:val="vi-VN"/>
        </w:rPr>
        <w:t>'nguyena@email.com'</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FF0000"/>
          <w:sz w:val="26"/>
          <w:szCs w:val="26"/>
          <w:lang w:val="vi-VN"/>
        </w:rPr>
        <w:t>'0912345678'</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FF0000"/>
          <w:sz w:val="26"/>
          <w:szCs w:val="26"/>
          <w:lang w:val="vi-VN"/>
        </w:rPr>
        <w:t>'matkhau123'</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FF0000"/>
          <w:sz w:val="26"/>
          <w:szCs w:val="26"/>
          <w:lang w:val="vi-VN"/>
        </w:rPr>
        <w:t>N'123 Nguyễn Trãi, Quận 1, TP.HCM'</w:t>
      </w:r>
      <w:r w:rsidRPr="002868C2">
        <w:rPr>
          <w:rFonts w:ascii="Times New Roman" w:hAnsi="Times New Roman" w:cs="Times New Roman"/>
          <w:color w:val="808080"/>
          <w:sz w:val="26"/>
          <w:szCs w:val="26"/>
          <w:lang w:val="vi-VN"/>
        </w:rPr>
        <w:t>),</w:t>
      </w:r>
    </w:p>
    <w:p w14:paraId="45421EDB"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FF"/>
          <w:sz w:val="26"/>
          <w:szCs w:val="26"/>
          <w:lang w:val="vi-VN"/>
        </w:rPr>
        <w:t xml:space="preserve">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FF0000"/>
          <w:sz w:val="26"/>
          <w:szCs w:val="26"/>
          <w:lang w:val="vi-VN"/>
        </w:rPr>
        <w:t>N'Ngô Tấn Nhi'</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FF0000"/>
          <w:sz w:val="26"/>
          <w:szCs w:val="26"/>
          <w:lang w:val="vi-VN"/>
        </w:rPr>
        <w:t>'datnhi@email.com'</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FF0000"/>
          <w:sz w:val="26"/>
          <w:szCs w:val="26"/>
          <w:lang w:val="vi-VN"/>
        </w:rPr>
        <w:t>'0987654321'</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FF0000"/>
          <w:sz w:val="26"/>
          <w:szCs w:val="26"/>
          <w:lang w:val="vi-VN"/>
        </w:rPr>
        <w:t>'password456'</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FF0000"/>
          <w:sz w:val="26"/>
          <w:szCs w:val="26"/>
          <w:lang w:val="vi-VN"/>
        </w:rPr>
        <w:t>N'456 Lê Lợi, Quận 3, TP.HCM'</w:t>
      </w:r>
      <w:r w:rsidRPr="002868C2">
        <w:rPr>
          <w:rFonts w:ascii="Times New Roman" w:hAnsi="Times New Roman" w:cs="Times New Roman"/>
          <w:color w:val="808080"/>
          <w:sz w:val="26"/>
          <w:szCs w:val="26"/>
          <w:lang w:val="vi-VN"/>
        </w:rPr>
        <w:t>),</w:t>
      </w:r>
    </w:p>
    <w:p w14:paraId="14A68EEE"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FF"/>
          <w:sz w:val="26"/>
          <w:szCs w:val="26"/>
          <w:lang w:val="vi-VN"/>
        </w:rPr>
        <w:tab/>
      </w:r>
      <w:r w:rsidRPr="002868C2">
        <w:rPr>
          <w:rFonts w:ascii="Times New Roman" w:hAnsi="Times New Roman" w:cs="Times New Roman"/>
          <w:color w:val="808080"/>
          <w:sz w:val="26"/>
          <w:szCs w:val="26"/>
          <w:lang w:val="vi-VN"/>
        </w:rPr>
        <w:t>(</w:t>
      </w:r>
      <w:r w:rsidRPr="002868C2">
        <w:rPr>
          <w:rFonts w:ascii="Times New Roman" w:hAnsi="Times New Roman" w:cs="Times New Roman"/>
          <w:color w:val="FF0000"/>
          <w:sz w:val="26"/>
          <w:szCs w:val="26"/>
          <w:lang w:val="vi-VN"/>
        </w:rPr>
        <w:t>N'Nguyễn Trọng Vy'</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FF0000"/>
          <w:sz w:val="26"/>
          <w:szCs w:val="26"/>
          <w:lang w:val="vi-VN"/>
        </w:rPr>
        <w:t>'hiuvy@email.com'</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FF0000"/>
          <w:sz w:val="26"/>
          <w:szCs w:val="26"/>
          <w:lang w:val="vi-VN"/>
        </w:rPr>
        <w:t>'0222222222'</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FF0000"/>
          <w:sz w:val="26"/>
          <w:szCs w:val="26"/>
          <w:lang w:val="vi-VN"/>
        </w:rPr>
        <w:t>'password456'</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FF0000"/>
          <w:sz w:val="26"/>
          <w:szCs w:val="26"/>
          <w:lang w:val="vi-VN"/>
        </w:rPr>
        <w:t>N'123 Nguyễn Trọng Rấp, Quận 6, TP.HCM'</w:t>
      </w:r>
      <w:r w:rsidRPr="002868C2">
        <w:rPr>
          <w:rFonts w:ascii="Times New Roman" w:hAnsi="Times New Roman" w:cs="Times New Roman"/>
          <w:color w:val="808080"/>
          <w:sz w:val="26"/>
          <w:szCs w:val="26"/>
          <w:lang w:val="vi-VN"/>
        </w:rPr>
        <w:t>)</w:t>
      </w:r>
    </w:p>
    <w:p w14:paraId="54C5EBFE"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p>
    <w:p w14:paraId="47FB5D91"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INSERT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INTO</w:t>
      </w:r>
      <w:r w:rsidRPr="002868C2">
        <w:rPr>
          <w:rFonts w:ascii="Times New Roman" w:hAnsi="Times New Roman" w:cs="Times New Roman"/>
          <w:color w:val="000000"/>
          <w:sz w:val="26"/>
          <w:szCs w:val="26"/>
          <w:lang w:val="vi-VN"/>
        </w:rPr>
        <w:t xml:space="preserve"> QuanLi</w:t>
      </w:r>
      <w:r w:rsidRPr="002868C2">
        <w:rPr>
          <w:rFonts w:ascii="Times New Roman" w:hAnsi="Times New Roman" w:cs="Times New Roman"/>
          <w:color w:val="0000FF"/>
          <w:sz w:val="26"/>
          <w:szCs w:val="26"/>
          <w:lang w:val="vi-VN"/>
        </w:rPr>
        <w:t xml:space="preserve">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TenQL</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VaiTro</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EmailQL</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MatKhauQL</w:t>
      </w:r>
      <w:r w:rsidRPr="002868C2">
        <w:rPr>
          <w:rFonts w:ascii="Times New Roman" w:hAnsi="Times New Roman" w:cs="Times New Roman"/>
          <w:color w:val="808080"/>
          <w:sz w:val="26"/>
          <w:szCs w:val="26"/>
          <w:lang w:val="vi-VN"/>
        </w:rPr>
        <w:t>)</w:t>
      </w:r>
    </w:p>
    <w:p w14:paraId="11416BE7"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VALUES</w:t>
      </w:r>
    </w:p>
    <w:p w14:paraId="15D549CC"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FF"/>
          <w:sz w:val="26"/>
          <w:szCs w:val="26"/>
          <w:lang w:val="vi-VN"/>
        </w:rPr>
        <w:t xml:space="preserve">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FF0000"/>
          <w:sz w:val="26"/>
          <w:szCs w:val="26"/>
          <w:lang w:val="vi-VN"/>
        </w:rPr>
        <w:t>N'Võ Duy Ân'</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FF0000"/>
          <w:sz w:val="26"/>
          <w:szCs w:val="26"/>
          <w:lang w:val="vi-VN"/>
        </w:rPr>
        <w:t>N'Quản lý'</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FF0000"/>
          <w:sz w:val="26"/>
          <w:szCs w:val="26"/>
          <w:lang w:val="vi-VN"/>
        </w:rPr>
        <w:t>'nuoi@email.com'</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FF0000"/>
          <w:sz w:val="26"/>
          <w:szCs w:val="26"/>
          <w:lang w:val="vi-VN"/>
        </w:rPr>
        <w:t>'admin123'</w:t>
      </w:r>
      <w:r w:rsidRPr="002868C2">
        <w:rPr>
          <w:rFonts w:ascii="Times New Roman" w:hAnsi="Times New Roman" w:cs="Times New Roman"/>
          <w:color w:val="808080"/>
          <w:sz w:val="26"/>
          <w:szCs w:val="26"/>
          <w:lang w:val="vi-VN"/>
        </w:rPr>
        <w:t>),</w:t>
      </w:r>
    </w:p>
    <w:p w14:paraId="327CD886"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FF"/>
          <w:sz w:val="26"/>
          <w:szCs w:val="26"/>
          <w:lang w:val="vi-VN"/>
        </w:rPr>
        <w:t xml:space="preserve">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FF0000"/>
          <w:sz w:val="26"/>
          <w:szCs w:val="26"/>
          <w:lang w:val="vi-VN"/>
        </w:rPr>
        <w:t>N'Anh Năn'</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FF0000"/>
          <w:sz w:val="26"/>
          <w:szCs w:val="26"/>
          <w:lang w:val="vi-VN"/>
        </w:rPr>
        <w:t>N'Quản ly'</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FF0000"/>
          <w:sz w:val="26"/>
          <w:szCs w:val="26"/>
          <w:lang w:val="vi-VN"/>
        </w:rPr>
        <w:t>'datnhi@email.com'</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FF0000"/>
          <w:sz w:val="26"/>
          <w:szCs w:val="26"/>
          <w:lang w:val="vi-VN"/>
        </w:rPr>
        <w:t>'nhanvien123'</w:t>
      </w:r>
      <w:r w:rsidRPr="002868C2">
        <w:rPr>
          <w:rFonts w:ascii="Times New Roman" w:hAnsi="Times New Roman" w:cs="Times New Roman"/>
          <w:color w:val="808080"/>
          <w:sz w:val="26"/>
          <w:szCs w:val="26"/>
          <w:lang w:val="vi-VN"/>
        </w:rPr>
        <w:t>);</w:t>
      </w:r>
    </w:p>
    <w:p w14:paraId="7A8B561B"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p>
    <w:p w14:paraId="4E734A4F"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INSERT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INTO</w:t>
      </w:r>
      <w:r w:rsidRPr="002868C2">
        <w:rPr>
          <w:rFonts w:ascii="Times New Roman" w:hAnsi="Times New Roman" w:cs="Times New Roman"/>
          <w:color w:val="000000"/>
          <w:sz w:val="26"/>
          <w:szCs w:val="26"/>
          <w:lang w:val="vi-VN"/>
        </w:rPr>
        <w:t xml:space="preserve"> NhaCungCap</w:t>
      </w:r>
      <w:r w:rsidRPr="002868C2">
        <w:rPr>
          <w:rFonts w:ascii="Times New Roman" w:hAnsi="Times New Roman" w:cs="Times New Roman"/>
          <w:color w:val="0000FF"/>
          <w:sz w:val="26"/>
          <w:szCs w:val="26"/>
          <w:lang w:val="vi-VN"/>
        </w:rPr>
        <w:t xml:space="preserve">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TenNCC</w:t>
      </w:r>
      <w:r w:rsidRPr="002868C2">
        <w:rPr>
          <w:rFonts w:ascii="Times New Roman" w:hAnsi="Times New Roman" w:cs="Times New Roman"/>
          <w:color w:val="808080"/>
          <w:sz w:val="26"/>
          <w:szCs w:val="26"/>
          <w:lang w:val="vi-VN"/>
        </w:rPr>
        <w:t>)</w:t>
      </w:r>
    </w:p>
    <w:p w14:paraId="37F6A652"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VALUES</w:t>
      </w:r>
    </w:p>
    <w:p w14:paraId="0C5767AB"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FF"/>
          <w:sz w:val="26"/>
          <w:szCs w:val="26"/>
          <w:lang w:val="vi-VN"/>
        </w:rPr>
        <w:t xml:space="preserve">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FF0000"/>
          <w:sz w:val="26"/>
          <w:szCs w:val="26"/>
          <w:lang w:val="vi-VN"/>
        </w:rPr>
        <w:t>N'Nhà xuất bản Kim Đồng'</w:t>
      </w:r>
      <w:r w:rsidRPr="002868C2">
        <w:rPr>
          <w:rFonts w:ascii="Times New Roman" w:hAnsi="Times New Roman" w:cs="Times New Roman"/>
          <w:color w:val="808080"/>
          <w:sz w:val="26"/>
          <w:szCs w:val="26"/>
          <w:lang w:val="vi-VN"/>
        </w:rPr>
        <w:t>),</w:t>
      </w:r>
    </w:p>
    <w:p w14:paraId="1030B05D"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FF"/>
          <w:sz w:val="26"/>
          <w:szCs w:val="26"/>
          <w:lang w:val="vi-VN"/>
        </w:rPr>
        <w:t xml:space="preserve">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FF0000"/>
          <w:sz w:val="26"/>
          <w:szCs w:val="26"/>
          <w:lang w:val="vi-VN"/>
        </w:rPr>
        <w:t>N'Công ty phát hành sách Fahasa'</w:t>
      </w:r>
      <w:r w:rsidRPr="002868C2">
        <w:rPr>
          <w:rFonts w:ascii="Times New Roman" w:hAnsi="Times New Roman" w:cs="Times New Roman"/>
          <w:color w:val="808080"/>
          <w:sz w:val="26"/>
          <w:szCs w:val="26"/>
          <w:lang w:val="vi-VN"/>
        </w:rPr>
        <w:t>);</w:t>
      </w:r>
    </w:p>
    <w:p w14:paraId="36EA9DD4"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p>
    <w:p w14:paraId="61B590C6"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INSERT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INTO</w:t>
      </w:r>
      <w:r w:rsidRPr="002868C2">
        <w:rPr>
          <w:rFonts w:ascii="Times New Roman" w:hAnsi="Times New Roman" w:cs="Times New Roman"/>
          <w:color w:val="000000"/>
          <w:sz w:val="26"/>
          <w:szCs w:val="26"/>
          <w:lang w:val="vi-VN"/>
        </w:rPr>
        <w:t xml:space="preserve"> LoaiSach</w:t>
      </w:r>
      <w:r w:rsidRPr="002868C2">
        <w:rPr>
          <w:rFonts w:ascii="Times New Roman" w:hAnsi="Times New Roman" w:cs="Times New Roman"/>
          <w:color w:val="0000FF"/>
          <w:sz w:val="26"/>
          <w:szCs w:val="26"/>
          <w:lang w:val="vi-VN"/>
        </w:rPr>
        <w:t xml:space="preserve">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TenLS</w:t>
      </w:r>
      <w:r w:rsidRPr="002868C2">
        <w:rPr>
          <w:rFonts w:ascii="Times New Roman" w:hAnsi="Times New Roman" w:cs="Times New Roman"/>
          <w:color w:val="808080"/>
          <w:sz w:val="26"/>
          <w:szCs w:val="26"/>
          <w:lang w:val="vi-VN"/>
        </w:rPr>
        <w:t>)</w:t>
      </w:r>
    </w:p>
    <w:p w14:paraId="0D7FF611"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VALUES</w:t>
      </w:r>
    </w:p>
    <w:p w14:paraId="010FA081"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FF"/>
          <w:sz w:val="26"/>
          <w:szCs w:val="26"/>
          <w:lang w:val="vi-VN"/>
        </w:rPr>
        <w:t xml:space="preserve">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FF0000"/>
          <w:sz w:val="26"/>
          <w:szCs w:val="26"/>
          <w:lang w:val="vi-VN"/>
        </w:rPr>
        <w:t>N'Tiểu thuyết'</w:t>
      </w:r>
      <w:r w:rsidRPr="002868C2">
        <w:rPr>
          <w:rFonts w:ascii="Times New Roman" w:hAnsi="Times New Roman" w:cs="Times New Roman"/>
          <w:color w:val="808080"/>
          <w:sz w:val="26"/>
          <w:szCs w:val="26"/>
          <w:lang w:val="vi-VN"/>
        </w:rPr>
        <w:t>),</w:t>
      </w:r>
    </w:p>
    <w:p w14:paraId="4F8D1C6D"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FF"/>
          <w:sz w:val="26"/>
          <w:szCs w:val="26"/>
          <w:lang w:val="vi-VN"/>
        </w:rPr>
        <w:t xml:space="preserve">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FF0000"/>
          <w:sz w:val="26"/>
          <w:szCs w:val="26"/>
          <w:lang w:val="vi-VN"/>
        </w:rPr>
        <w:t>N'Sách kỹ năng'</w:t>
      </w:r>
      <w:r w:rsidRPr="002868C2">
        <w:rPr>
          <w:rFonts w:ascii="Times New Roman" w:hAnsi="Times New Roman" w:cs="Times New Roman"/>
          <w:color w:val="808080"/>
          <w:sz w:val="26"/>
          <w:szCs w:val="26"/>
          <w:lang w:val="vi-VN"/>
        </w:rPr>
        <w:t>),</w:t>
      </w:r>
    </w:p>
    <w:p w14:paraId="738857D7"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FF"/>
          <w:sz w:val="26"/>
          <w:szCs w:val="26"/>
          <w:lang w:val="vi-VN"/>
        </w:rPr>
        <w:t xml:space="preserve">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FF0000"/>
          <w:sz w:val="26"/>
          <w:szCs w:val="26"/>
          <w:lang w:val="vi-VN"/>
        </w:rPr>
        <w:t>N'Truyện tranh'</w:t>
      </w:r>
      <w:r w:rsidRPr="002868C2">
        <w:rPr>
          <w:rFonts w:ascii="Times New Roman" w:hAnsi="Times New Roman" w:cs="Times New Roman"/>
          <w:color w:val="808080"/>
          <w:sz w:val="26"/>
          <w:szCs w:val="26"/>
          <w:lang w:val="vi-VN"/>
        </w:rPr>
        <w:t>),</w:t>
      </w:r>
    </w:p>
    <w:p w14:paraId="509EBB08"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FF"/>
          <w:sz w:val="26"/>
          <w:szCs w:val="26"/>
          <w:lang w:val="vi-VN"/>
        </w:rPr>
        <w:t xml:space="preserve">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FF0000"/>
          <w:sz w:val="26"/>
          <w:szCs w:val="26"/>
          <w:lang w:val="vi-VN"/>
        </w:rPr>
        <w:t>N'Sách thiếu nhi'</w:t>
      </w:r>
      <w:r w:rsidRPr="002868C2">
        <w:rPr>
          <w:rFonts w:ascii="Times New Roman" w:hAnsi="Times New Roman" w:cs="Times New Roman"/>
          <w:color w:val="808080"/>
          <w:sz w:val="26"/>
          <w:szCs w:val="26"/>
          <w:lang w:val="vi-VN"/>
        </w:rPr>
        <w:t>);</w:t>
      </w:r>
    </w:p>
    <w:p w14:paraId="7479F958"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p>
    <w:p w14:paraId="065FA433"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INSERT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INTO</w:t>
      </w:r>
      <w:r w:rsidRPr="002868C2">
        <w:rPr>
          <w:rFonts w:ascii="Times New Roman" w:hAnsi="Times New Roman" w:cs="Times New Roman"/>
          <w:color w:val="000000"/>
          <w:sz w:val="26"/>
          <w:szCs w:val="26"/>
          <w:lang w:val="vi-VN"/>
        </w:rPr>
        <w:t xml:space="preserve"> Sach</w:t>
      </w:r>
      <w:r w:rsidRPr="002868C2">
        <w:rPr>
          <w:rFonts w:ascii="Times New Roman" w:hAnsi="Times New Roman" w:cs="Times New Roman"/>
          <w:color w:val="0000FF"/>
          <w:sz w:val="26"/>
          <w:szCs w:val="26"/>
          <w:lang w:val="vi-VN"/>
        </w:rPr>
        <w:t xml:space="preserve">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TenSach</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GiaTien</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TacGia</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NhaXuatBan</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SoLuongCon</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SoLuong</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MoTa</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MaLS</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MaNCC</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GiaKM</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AnhSach</w:t>
      </w:r>
      <w:r w:rsidRPr="002868C2">
        <w:rPr>
          <w:rFonts w:ascii="Times New Roman" w:hAnsi="Times New Roman" w:cs="Times New Roman"/>
          <w:color w:val="808080"/>
          <w:sz w:val="26"/>
          <w:szCs w:val="26"/>
          <w:lang w:val="vi-VN"/>
        </w:rPr>
        <w:t>)</w:t>
      </w:r>
    </w:p>
    <w:p w14:paraId="1E2AFC7D"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VALUES</w:t>
      </w:r>
    </w:p>
    <w:p w14:paraId="72251795"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FF"/>
          <w:sz w:val="26"/>
          <w:szCs w:val="26"/>
          <w:lang w:val="vi-VN"/>
        </w:rPr>
        <w:lastRenderedPageBreak/>
        <w:t xml:space="preserve">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FF0000"/>
          <w:sz w:val="26"/>
          <w:szCs w:val="26"/>
          <w:lang w:val="vi-VN"/>
        </w:rPr>
        <w:t>N'Sống và Khát Vọng'</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95000</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FF0000"/>
          <w:sz w:val="26"/>
          <w:szCs w:val="26"/>
          <w:lang w:val="vi-VN"/>
        </w:rPr>
        <w:t>N'Irène Némirovsky'</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FF0000"/>
          <w:sz w:val="26"/>
          <w:szCs w:val="26"/>
          <w:lang w:val="vi-VN"/>
        </w:rPr>
        <w:t>N'Nhã Nam'</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45</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15</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FF0000"/>
          <w:sz w:val="26"/>
          <w:szCs w:val="26"/>
          <w:lang w:val="vi-VN"/>
        </w:rPr>
        <w:t>N'Câu chuyện về cuộc sống thời chiến.'</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1</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2</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5000</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0xABCDEF12</w:t>
      </w:r>
      <w:r w:rsidRPr="002868C2">
        <w:rPr>
          <w:rFonts w:ascii="Times New Roman" w:hAnsi="Times New Roman" w:cs="Times New Roman"/>
          <w:color w:val="808080"/>
          <w:sz w:val="26"/>
          <w:szCs w:val="26"/>
          <w:lang w:val="vi-VN"/>
        </w:rPr>
        <w:t>),</w:t>
      </w:r>
    </w:p>
    <w:p w14:paraId="1406969C"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FF"/>
          <w:sz w:val="26"/>
          <w:szCs w:val="26"/>
          <w:lang w:val="vi-VN"/>
        </w:rPr>
        <w:t xml:space="preserve">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FF0000"/>
          <w:sz w:val="26"/>
          <w:szCs w:val="26"/>
          <w:lang w:val="vi-VN"/>
        </w:rPr>
        <w:t>N'Nhà Giả Kim'</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70000</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FF0000"/>
          <w:sz w:val="26"/>
          <w:szCs w:val="26"/>
          <w:lang w:val="vi-VN"/>
        </w:rPr>
        <w:t>N'Paulo Coelho'</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FF0000"/>
          <w:sz w:val="26"/>
          <w:szCs w:val="26"/>
          <w:lang w:val="vi-VN"/>
        </w:rPr>
        <w:t>N'Nhã Nam'</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60</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30</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FF0000"/>
          <w:sz w:val="26"/>
          <w:szCs w:val="26"/>
          <w:lang w:val="vi-VN"/>
        </w:rPr>
        <w:t>N'Hành trình theo đuổi ước mơ.'</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1</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2</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0</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0x34567890</w:t>
      </w:r>
      <w:r w:rsidRPr="002868C2">
        <w:rPr>
          <w:rFonts w:ascii="Times New Roman" w:hAnsi="Times New Roman" w:cs="Times New Roman"/>
          <w:color w:val="808080"/>
          <w:sz w:val="26"/>
          <w:szCs w:val="26"/>
          <w:lang w:val="vi-VN"/>
        </w:rPr>
        <w:t>),</w:t>
      </w:r>
    </w:p>
    <w:p w14:paraId="5BCC8C4D"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FF"/>
          <w:sz w:val="26"/>
          <w:szCs w:val="26"/>
          <w:lang w:val="vi-VN"/>
        </w:rPr>
        <w:t xml:space="preserve">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FF0000"/>
          <w:sz w:val="26"/>
          <w:szCs w:val="26"/>
          <w:lang w:val="vi-VN"/>
        </w:rPr>
        <w:t>N'Tôi Thấy Hoa Vàng Trên Cỏ Xanh'</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65000</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FF0000"/>
          <w:sz w:val="26"/>
          <w:szCs w:val="26"/>
          <w:lang w:val="vi-VN"/>
        </w:rPr>
        <w:t>N'Nguyễn Nhật Ánh'</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FF0000"/>
          <w:sz w:val="26"/>
          <w:szCs w:val="26"/>
          <w:lang w:val="vi-VN"/>
        </w:rPr>
        <w:t>N'Trẻ'</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80</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40</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FF0000"/>
          <w:sz w:val="26"/>
          <w:szCs w:val="26"/>
          <w:lang w:val="vi-VN"/>
        </w:rPr>
        <w:t>N'Tuổi thơ trong trẻo ở một làng quê Việt Nam.'</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1</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1</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0</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0x23456789</w:t>
      </w:r>
      <w:r w:rsidRPr="002868C2">
        <w:rPr>
          <w:rFonts w:ascii="Times New Roman" w:hAnsi="Times New Roman" w:cs="Times New Roman"/>
          <w:color w:val="808080"/>
          <w:sz w:val="26"/>
          <w:szCs w:val="26"/>
          <w:lang w:val="vi-VN"/>
        </w:rPr>
        <w:t>),</w:t>
      </w:r>
    </w:p>
    <w:p w14:paraId="512F5790"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FF"/>
          <w:sz w:val="26"/>
          <w:szCs w:val="26"/>
          <w:lang w:val="vi-VN"/>
        </w:rPr>
        <w:t xml:space="preserve">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FF0000"/>
          <w:sz w:val="26"/>
          <w:szCs w:val="26"/>
          <w:lang w:val="vi-VN"/>
        </w:rPr>
        <w:t>N'Sapiens: Lược Sử Loài Người'</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150000</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FF0000"/>
          <w:sz w:val="26"/>
          <w:szCs w:val="26"/>
          <w:lang w:val="vi-VN"/>
        </w:rPr>
        <w:t>N'Yuval Noah Harari'</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FF0000"/>
          <w:sz w:val="26"/>
          <w:szCs w:val="26"/>
          <w:lang w:val="vi-VN"/>
        </w:rPr>
        <w:t>N'Alpha Books'</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35</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25</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FF0000"/>
          <w:sz w:val="26"/>
          <w:szCs w:val="26"/>
          <w:lang w:val="vi-VN"/>
        </w:rPr>
        <w:t>N'Lịch sử loài người từ góc nhìn mới.'</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2</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1</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0</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0x12345678</w:t>
      </w:r>
      <w:r w:rsidRPr="002868C2">
        <w:rPr>
          <w:rFonts w:ascii="Times New Roman" w:hAnsi="Times New Roman" w:cs="Times New Roman"/>
          <w:color w:val="808080"/>
          <w:sz w:val="26"/>
          <w:szCs w:val="26"/>
          <w:lang w:val="vi-VN"/>
        </w:rPr>
        <w:t>),</w:t>
      </w:r>
    </w:p>
    <w:p w14:paraId="203F173E"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FF"/>
          <w:sz w:val="26"/>
          <w:szCs w:val="26"/>
          <w:lang w:val="vi-VN"/>
        </w:rPr>
        <w:t xml:space="preserve">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FF0000"/>
          <w:sz w:val="26"/>
          <w:szCs w:val="26"/>
          <w:lang w:val="vi-VN"/>
        </w:rPr>
        <w:t>N'Hành Trình Về Phương Đông'</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110000</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FF0000"/>
          <w:sz w:val="26"/>
          <w:szCs w:val="26"/>
          <w:lang w:val="vi-VN"/>
        </w:rPr>
        <w:t>N'Baird T. Spalding'</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FF0000"/>
          <w:sz w:val="26"/>
          <w:szCs w:val="26"/>
          <w:lang w:val="vi-VN"/>
        </w:rPr>
        <w:t>N'Tri Thức'</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20</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10</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FF0000"/>
          <w:sz w:val="26"/>
          <w:szCs w:val="26"/>
          <w:lang w:val="vi-VN"/>
        </w:rPr>
        <w:t>N'Tìm kiếm sự giác ngộ ở phương Đông.'</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2</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2</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10000</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0x98765432</w:t>
      </w:r>
      <w:r w:rsidRPr="002868C2">
        <w:rPr>
          <w:rFonts w:ascii="Times New Roman" w:hAnsi="Times New Roman" w:cs="Times New Roman"/>
          <w:color w:val="808080"/>
          <w:sz w:val="26"/>
          <w:szCs w:val="26"/>
          <w:lang w:val="vi-VN"/>
        </w:rPr>
        <w:t>),</w:t>
      </w:r>
    </w:p>
    <w:p w14:paraId="2F6B5687"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FF"/>
          <w:sz w:val="26"/>
          <w:szCs w:val="26"/>
          <w:lang w:val="vi-VN"/>
        </w:rPr>
        <w:t xml:space="preserve">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FF0000"/>
          <w:sz w:val="26"/>
          <w:szCs w:val="26"/>
          <w:lang w:val="vi-VN"/>
        </w:rPr>
        <w:t>N'Truyện Kiều'</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100000</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FF0000"/>
          <w:sz w:val="26"/>
          <w:szCs w:val="26"/>
          <w:lang w:val="vi-VN"/>
        </w:rPr>
        <w:t>N'Nguyễn Du'</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FF0000"/>
          <w:sz w:val="26"/>
          <w:szCs w:val="26"/>
          <w:lang w:val="vi-VN"/>
        </w:rPr>
        <w:t>N'Kim Đồng'</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55</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35</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FF0000"/>
          <w:sz w:val="26"/>
          <w:szCs w:val="26"/>
          <w:lang w:val="vi-VN"/>
        </w:rPr>
        <w:t>N'Tác phẩm kinh điển của văn học Việt Nam.'</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1</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1</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0</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0xABCDEF12</w:t>
      </w:r>
      <w:r w:rsidRPr="002868C2">
        <w:rPr>
          <w:rFonts w:ascii="Times New Roman" w:hAnsi="Times New Roman" w:cs="Times New Roman"/>
          <w:color w:val="808080"/>
          <w:sz w:val="26"/>
          <w:szCs w:val="26"/>
          <w:lang w:val="vi-VN"/>
        </w:rPr>
        <w:t>),</w:t>
      </w:r>
    </w:p>
    <w:p w14:paraId="43E34AF1"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FF"/>
          <w:sz w:val="26"/>
          <w:szCs w:val="26"/>
          <w:lang w:val="vi-VN"/>
        </w:rPr>
        <w:t xml:space="preserve">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FF0000"/>
          <w:sz w:val="26"/>
          <w:szCs w:val="26"/>
          <w:lang w:val="vi-VN"/>
        </w:rPr>
        <w:t>N'Sherlock Holmes Toàn Tập'</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200000</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FF0000"/>
          <w:sz w:val="26"/>
          <w:szCs w:val="26"/>
          <w:lang w:val="vi-VN"/>
        </w:rPr>
        <w:t>N'Arthur Conan Doyle'</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FF0000"/>
          <w:sz w:val="26"/>
          <w:szCs w:val="26"/>
          <w:lang w:val="vi-VN"/>
        </w:rPr>
        <w:t>N'NXB Văn Học'</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40</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20</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FF0000"/>
          <w:sz w:val="26"/>
          <w:szCs w:val="26"/>
          <w:lang w:val="vi-VN"/>
        </w:rPr>
        <w:t>N'Những vụ án ly kỳ của thám tử Sherlock Holmes.'</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1</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2</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15000</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0x34567890</w:t>
      </w:r>
      <w:r w:rsidRPr="002868C2">
        <w:rPr>
          <w:rFonts w:ascii="Times New Roman" w:hAnsi="Times New Roman" w:cs="Times New Roman"/>
          <w:color w:val="808080"/>
          <w:sz w:val="26"/>
          <w:szCs w:val="26"/>
          <w:lang w:val="vi-VN"/>
        </w:rPr>
        <w:t>),</w:t>
      </w:r>
    </w:p>
    <w:p w14:paraId="01BEC77C"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FF"/>
          <w:sz w:val="26"/>
          <w:szCs w:val="26"/>
          <w:lang w:val="vi-VN"/>
        </w:rPr>
        <w:t xml:space="preserve">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FF0000"/>
          <w:sz w:val="26"/>
          <w:szCs w:val="26"/>
          <w:lang w:val="vi-VN"/>
        </w:rPr>
        <w:t>N'Doremon Truyện Ngắn'</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50000</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FF0000"/>
          <w:sz w:val="26"/>
          <w:szCs w:val="26"/>
          <w:lang w:val="vi-VN"/>
        </w:rPr>
        <w:t>N'Fujiko F. Fujio'</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FF0000"/>
          <w:sz w:val="26"/>
          <w:szCs w:val="26"/>
          <w:lang w:val="vi-VN"/>
        </w:rPr>
        <w:t>N'NXB Kim Đồng'</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100</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60</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FF0000"/>
          <w:sz w:val="26"/>
          <w:szCs w:val="26"/>
          <w:lang w:val="vi-VN"/>
        </w:rPr>
        <w:t>N'Những câu chuyện hài hước về chú mèo máy.'</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3</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1</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0</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0x23456789</w:t>
      </w:r>
      <w:r w:rsidRPr="002868C2">
        <w:rPr>
          <w:rFonts w:ascii="Times New Roman" w:hAnsi="Times New Roman" w:cs="Times New Roman"/>
          <w:color w:val="808080"/>
          <w:sz w:val="26"/>
          <w:szCs w:val="26"/>
          <w:lang w:val="vi-VN"/>
        </w:rPr>
        <w:t>),</w:t>
      </w:r>
    </w:p>
    <w:p w14:paraId="0EF7A1EA"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FF"/>
          <w:sz w:val="26"/>
          <w:szCs w:val="26"/>
          <w:lang w:val="vi-VN"/>
        </w:rPr>
        <w:t xml:space="preserve">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FF0000"/>
          <w:sz w:val="26"/>
          <w:szCs w:val="26"/>
          <w:lang w:val="vi-VN"/>
        </w:rPr>
        <w:t>N'Thần Đồng Đất Việt'</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45000</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FF0000"/>
          <w:sz w:val="26"/>
          <w:szCs w:val="26"/>
          <w:lang w:val="vi-VN"/>
        </w:rPr>
        <w:t>N'Lê Linh'</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FF0000"/>
          <w:sz w:val="26"/>
          <w:szCs w:val="26"/>
          <w:lang w:val="vi-VN"/>
        </w:rPr>
        <w:t>N'Phụ Nữ'</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90</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50</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FF0000"/>
          <w:sz w:val="26"/>
          <w:szCs w:val="26"/>
          <w:lang w:val="vi-VN"/>
        </w:rPr>
        <w:t>N'Những chuyến phiêu lưu của Trạng Tí.'</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3</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2</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0</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0x12345678</w:t>
      </w:r>
      <w:r w:rsidRPr="002868C2">
        <w:rPr>
          <w:rFonts w:ascii="Times New Roman" w:hAnsi="Times New Roman" w:cs="Times New Roman"/>
          <w:color w:val="808080"/>
          <w:sz w:val="26"/>
          <w:szCs w:val="26"/>
          <w:lang w:val="vi-VN"/>
        </w:rPr>
        <w:t>),</w:t>
      </w:r>
    </w:p>
    <w:p w14:paraId="4D0B3486"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FF"/>
          <w:sz w:val="26"/>
          <w:szCs w:val="26"/>
          <w:lang w:val="vi-VN"/>
        </w:rPr>
        <w:t xml:space="preserve">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FF0000"/>
          <w:sz w:val="26"/>
          <w:szCs w:val="26"/>
          <w:lang w:val="vi-VN"/>
        </w:rPr>
        <w:t>N'Truyện Cổ Andersen'</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60000</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FF0000"/>
          <w:sz w:val="26"/>
          <w:szCs w:val="26"/>
          <w:lang w:val="vi-VN"/>
        </w:rPr>
        <w:t>N'Hans Christian Andersen'</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FF0000"/>
          <w:sz w:val="26"/>
          <w:szCs w:val="26"/>
          <w:lang w:val="vi-VN"/>
        </w:rPr>
        <w:t>N'NXB Văn Học'</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75</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35</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FF0000"/>
          <w:sz w:val="26"/>
          <w:szCs w:val="26"/>
          <w:lang w:val="vi-VN"/>
        </w:rPr>
        <w:t>N'Tuyển tập những câu chuyện cổ tích nổi tiếng.'</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4</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1</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5000</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0x98765432</w:t>
      </w:r>
      <w:r w:rsidRPr="002868C2">
        <w:rPr>
          <w:rFonts w:ascii="Times New Roman" w:hAnsi="Times New Roman" w:cs="Times New Roman"/>
          <w:color w:val="808080"/>
          <w:sz w:val="26"/>
          <w:szCs w:val="26"/>
          <w:lang w:val="vi-VN"/>
        </w:rPr>
        <w:t>);</w:t>
      </w:r>
    </w:p>
    <w:p w14:paraId="41EAD118"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p>
    <w:p w14:paraId="68646C71"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INSERT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INTO</w:t>
      </w:r>
      <w:r w:rsidRPr="002868C2">
        <w:rPr>
          <w:rFonts w:ascii="Times New Roman" w:hAnsi="Times New Roman" w:cs="Times New Roman"/>
          <w:color w:val="000000"/>
          <w:sz w:val="26"/>
          <w:szCs w:val="26"/>
          <w:lang w:val="vi-VN"/>
        </w:rPr>
        <w:t xml:space="preserve"> PhanHoi</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IDKH</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Email</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SDT</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GhiChu</w:t>
      </w:r>
      <w:r w:rsidRPr="002868C2">
        <w:rPr>
          <w:rFonts w:ascii="Times New Roman" w:hAnsi="Times New Roman" w:cs="Times New Roman"/>
          <w:color w:val="808080"/>
          <w:sz w:val="26"/>
          <w:szCs w:val="26"/>
          <w:lang w:val="vi-VN"/>
        </w:rPr>
        <w:t>)</w:t>
      </w:r>
    </w:p>
    <w:p w14:paraId="6FA12C60"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VALUES</w:t>
      </w:r>
    </w:p>
    <w:p w14:paraId="15304C59"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FF"/>
          <w:sz w:val="26"/>
          <w:szCs w:val="26"/>
          <w:lang w:val="vi-VN"/>
        </w:rPr>
        <w:t xml:space="preserve">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1</w:t>
      </w:r>
      <w:r w:rsidRPr="002868C2">
        <w:rPr>
          <w:rFonts w:ascii="Times New Roman" w:hAnsi="Times New Roman" w:cs="Times New Roman"/>
          <w:color w:val="808080"/>
          <w:sz w:val="26"/>
          <w:szCs w:val="26"/>
          <w:lang w:val="vi-VN"/>
        </w:rPr>
        <w:t>,</w:t>
      </w:r>
      <w:r w:rsidRPr="002868C2">
        <w:rPr>
          <w:rFonts w:ascii="Times New Roman" w:hAnsi="Times New Roman" w:cs="Times New Roman"/>
          <w:color w:val="FF0000"/>
          <w:sz w:val="26"/>
          <w:szCs w:val="26"/>
          <w:lang w:val="vi-VN"/>
        </w:rPr>
        <w:t>'nguyena@email.com'</w:t>
      </w:r>
      <w:r w:rsidRPr="002868C2">
        <w:rPr>
          <w:rFonts w:ascii="Times New Roman" w:hAnsi="Times New Roman" w:cs="Times New Roman"/>
          <w:color w:val="808080"/>
          <w:sz w:val="26"/>
          <w:szCs w:val="26"/>
          <w:lang w:val="vi-VN"/>
        </w:rPr>
        <w:t>,</w:t>
      </w:r>
      <w:r w:rsidRPr="002868C2">
        <w:rPr>
          <w:rFonts w:ascii="Times New Roman" w:hAnsi="Times New Roman" w:cs="Times New Roman"/>
          <w:color w:val="FF0000"/>
          <w:sz w:val="26"/>
          <w:szCs w:val="26"/>
          <w:lang w:val="vi-VN"/>
        </w:rPr>
        <w:t>'0912345678'</w:t>
      </w:r>
      <w:r w:rsidRPr="002868C2">
        <w:rPr>
          <w:rFonts w:ascii="Times New Roman" w:hAnsi="Times New Roman" w:cs="Times New Roman"/>
          <w:color w:val="808080"/>
          <w:sz w:val="26"/>
          <w:szCs w:val="26"/>
          <w:lang w:val="vi-VN"/>
        </w:rPr>
        <w:t>,</w:t>
      </w:r>
      <w:r w:rsidRPr="002868C2">
        <w:rPr>
          <w:rFonts w:ascii="Times New Roman" w:hAnsi="Times New Roman" w:cs="Times New Roman"/>
          <w:color w:val="FF0000"/>
          <w:sz w:val="26"/>
          <w:szCs w:val="26"/>
          <w:lang w:val="vi-VN"/>
        </w:rPr>
        <w:t>N'Tôi rất hài lòng với dịch vụ của nhà sách. Sách chất lượng tốt và giao hàng nhanh chóng.'</w:t>
      </w:r>
      <w:r w:rsidRPr="002868C2">
        <w:rPr>
          <w:rFonts w:ascii="Times New Roman" w:hAnsi="Times New Roman" w:cs="Times New Roman"/>
          <w:color w:val="808080"/>
          <w:sz w:val="26"/>
          <w:szCs w:val="26"/>
          <w:lang w:val="vi-VN"/>
        </w:rPr>
        <w:t>),</w:t>
      </w:r>
    </w:p>
    <w:p w14:paraId="78EDB457"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FF"/>
          <w:sz w:val="26"/>
          <w:szCs w:val="26"/>
          <w:lang w:val="vi-VN"/>
        </w:rPr>
        <w:t xml:space="preserve">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2</w:t>
      </w:r>
      <w:r w:rsidRPr="002868C2">
        <w:rPr>
          <w:rFonts w:ascii="Times New Roman" w:hAnsi="Times New Roman" w:cs="Times New Roman"/>
          <w:color w:val="808080"/>
          <w:sz w:val="26"/>
          <w:szCs w:val="26"/>
          <w:lang w:val="vi-VN"/>
        </w:rPr>
        <w:t>,</w:t>
      </w:r>
      <w:r w:rsidRPr="002868C2">
        <w:rPr>
          <w:rFonts w:ascii="Times New Roman" w:hAnsi="Times New Roman" w:cs="Times New Roman"/>
          <w:color w:val="FF0000"/>
          <w:sz w:val="26"/>
          <w:szCs w:val="26"/>
          <w:lang w:val="vi-VN"/>
        </w:rPr>
        <w:t>'datnhi@email.com'</w:t>
      </w:r>
      <w:r w:rsidRPr="002868C2">
        <w:rPr>
          <w:rFonts w:ascii="Times New Roman" w:hAnsi="Times New Roman" w:cs="Times New Roman"/>
          <w:color w:val="808080"/>
          <w:sz w:val="26"/>
          <w:szCs w:val="26"/>
          <w:lang w:val="vi-VN"/>
        </w:rPr>
        <w:t>,</w:t>
      </w:r>
      <w:r w:rsidRPr="002868C2">
        <w:rPr>
          <w:rFonts w:ascii="Times New Roman" w:hAnsi="Times New Roman" w:cs="Times New Roman"/>
          <w:color w:val="FF0000"/>
          <w:sz w:val="26"/>
          <w:szCs w:val="26"/>
          <w:lang w:val="vi-VN"/>
        </w:rPr>
        <w:t>'0987654321'</w:t>
      </w:r>
      <w:r w:rsidRPr="002868C2">
        <w:rPr>
          <w:rFonts w:ascii="Times New Roman" w:hAnsi="Times New Roman" w:cs="Times New Roman"/>
          <w:color w:val="808080"/>
          <w:sz w:val="26"/>
          <w:szCs w:val="26"/>
          <w:lang w:val="vi-VN"/>
        </w:rPr>
        <w:t>,</w:t>
      </w:r>
      <w:r w:rsidRPr="002868C2">
        <w:rPr>
          <w:rFonts w:ascii="Times New Roman" w:hAnsi="Times New Roman" w:cs="Times New Roman"/>
          <w:color w:val="FF0000"/>
          <w:sz w:val="26"/>
          <w:szCs w:val="26"/>
          <w:lang w:val="vi-VN"/>
        </w:rPr>
        <w:t>N'Mong rằng nhà sách sẽ có thêm nhiều đầu sách mới hơn nữa.'</w:t>
      </w:r>
      <w:r w:rsidRPr="002868C2">
        <w:rPr>
          <w:rFonts w:ascii="Times New Roman" w:hAnsi="Times New Roman" w:cs="Times New Roman"/>
          <w:color w:val="808080"/>
          <w:sz w:val="26"/>
          <w:szCs w:val="26"/>
          <w:lang w:val="vi-VN"/>
        </w:rPr>
        <w:t>);</w:t>
      </w:r>
    </w:p>
    <w:p w14:paraId="522C6EC8"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p>
    <w:p w14:paraId="0DA2CE31"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INSERT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INTO</w:t>
      </w:r>
      <w:r w:rsidRPr="002868C2">
        <w:rPr>
          <w:rFonts w:ascii="Times New Roman" w:hAnsi="Times New Roman" w:cs="Times New Roman"/>
          <w:color w:val="000000"/>
          <w:sz w:val="26"/>
          <w:szCs w:val="26"/>
          <w:lang w:val="vi-VN"/>
        </w:rPr>
        <w:t xml:space="preserve"> DonHang</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IDKH</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MaSach</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 xml:space="preserve">values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1</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4</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1</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1</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2</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1</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3</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5</w:t>
      </w:r>
      <w:r w:rsidRPr="002868C2">
        <w:rPr>
          <w:rFonts w:ascii="Times New Roman" w:hAnsi="Times New Roman" w:cs="Times New Roman"/>
          <w:color w:val="808080"/>
          <w:sz w:val="26"/>
          <w:szCs w:val="26"/>
          <w:lang w:val="vi-VN"/>
        </w:rPr>
        <w:t>)</w:t>
      </w:r>
    </w:p>
    <w:p w14:paraId="39CCF7FB"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p>
    <w:p w14:paraId="1D776060" w14:textId="07522B48" w:rsidR="002868C2" w:rsidRPr="002868C2" w:rsidRDefault="002868C2" w:rsidP="002868C2">
      <w:pPr>
        <w:spacing w:line="360" w:lineRule="auto"/>
        <w:ind w:left="432"/>
        <w:rPr>
          <w:rFonts w:ascii="Times New Roman" w:hAnsi="Times New Roman" w:cs="Times New Roman"/>
          <w:sz w:val="26"/>
          <w:szCs w:val="26"/>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INSERT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INTO</w:t>
      </w:r>
      <w:r w:rsidRPr="002868C2">
        <w:rPr>
          <w:rFonts w:ascii="Times New Roman" w:hAnsi="Times New Roman" w:cs="Times New Roman"/>
          <w:color w:val="000000"/>
          <w:sz w:val="26"/>
          <w:szCs w:val="26"/>
          <w:lang w:val="vi-VN"/>
        </w:rPr>
        <w:t xml:space="preserve"> ChiTietDonHang</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MaDH</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MaSach</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 xml:space="preserve">values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1</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4</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2</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1</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3</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1</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4</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5</w:t>
      </w:r>
      <w:r w:rsidRPr="002868C2">
        <w:rPr>
          <w:rFonts w:ascii="Times New Roman" w:hAnsi="Times New Roman" w:cs="Times New Roman"/>
          <w:color w:val="808080"/>
          <w:sz w:val="26"/>
          <w:szCs w:val="26"/>
          <w:lang w:val="vi-VN"/>
        </w:rPr>
        <w:t>)</w:t>
      </w:r>
    </w:p>
    <w:p w14:paraId="155E4951" w14:textId="48E068C2" w:rsidR="002868C2" w:rsidRDefault="002868C2" w:rsidP="002868C2">
      <w:pPr>
        <w:pStyle w:val="u3"/>
        <w:rPr>
          <w:lang w:val="fr-FR"/>
        </w:rPr>
      </w:pPr>
      <w:bookmarkStart w:id="5537" w:name="_Toc172974296"/>
      <w:r w:rsidRPr="002868C2">
        <w:rPr>
          <w:lang w:val="fr-FR"/>
        </w:rPr>
        <w:lastRenderedPageBreak/>
        <w:t>TRA CỨU và LƯU T</w:t>
      </w:r>
      <w:r>
        <w:rPr>
          <w:lang w:val="fr-FR"/>
        </w:rPr>
        <w:t>RỮ</w:t>
      </w:r>
      <w:bookmarkEnd w:id="5537"/>
    </w:p>
    <w:p w14:paraId="5396A2BB" w14:textId="77777777" w:rsidR="002868C2" w:rsidRPr="002868C2" w:rsidRDefault="002868C2" w:rsidP="002868C2">
      <w:pPr>
        <w:autoSpaceDE w:val="0"/>
        <w:autoSpaceDN w:val="0"/>
        <w:adjustRightInd w:val="0"/>
        <w:spacing w:before="0" w:line="360" w:lineRule="auto"/>
        <w:jc w:val="center"/>
        <w:rPr>
          <w:rFonts w:ascii="Times New Roman" w:hAnsi="Times New Roman" w:cs="Times New Roman"/>
          <w:color w:val="000000"/>
          <w:sz w:val="26"/>
          <w:szCs w:val="26"/>
          <w:lang w:val="vi-VN"/>
        </w:rPr>
      </w:pPr>
      <w:r w:rsidRPr="002868C2">
        <w:rPr>
          <w:rFonts w:ascii="Times New Roman" w:hAnsi="Times New Roman" w:cs="Times New Roman"/>
          <w:color w:val="008000"/>
          <w:sz w:val="26"/>
          <w:szCs w:val="26"/>
          <w:lang w:val="vi-VN"/>
        </w:rPr>
        <w:t>--TRA CỨU--</w:t>
      </w:r>
    </w:p>
    <w:p w14:paraId="54EDD053"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8000"/>
          <w:sz w:val="26"/>
          <w:szCs w:val="26"/>
          <w:lang w:val="vi-VN"/>
        </w:rPr>
        <w:t>--Tra cứu thông tin khách hàng</w:t>
      </w:r>
    </w:p>
    <w:p w14:paraId="425DEBAD"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select</w:t>
      </w:r>
      <w:r w:rsidRPr="002868C2">
        <w:rPr>
          <w:rFonts w:ascii="Times New Roman" w:hAnsi="Times New Roman" w:cs="Times New Roman"/>
          <w:color w:val="000000"/>
          <w:sz w:val="26"/>
          <w:szCs w:val="26"/>
          <w:lang w:val="vi-VN"/>
        </w:rPr>
        <w:t xml:space="preserve"> kh</w:t>
      </w:r>
      <w:r w:rsidRPr="002868C2">
        <w:rPr>
          <w:rFonts w:ascii="Times New Roman" w:hAnsi="Times New Roman" w:cs="Times New Roman"/>
          <w:color w:val="808080"/>
          <w:sz w:val="26"/>
          <w:szCs w:val="26"/>
          <w:lang w:val="vi-VN"/>
        </w:rPr>
        <w:t>.*</w:t>
      </w:r>
    </w:p>
    <w:p w14:paraId="2827186D"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from</w:t>
      </w:r>
      <w:r w:rsidRPr="002868C2">
        <w:rPr>
          <w:rFonts w:ascii="Times New Roman" w:hAnsi="Times New Roman" w:cs="Times New Roman"/>
          <w:color w:val="000000"/>
          <w:sz w:val="26"/>
          <w:szCs w:val="26"/>
          <w:lang w:val="vi-VN"/>
        </w:rPr>
        <w:t xml:space="preserve"> KhachHang kh</w:t>
      </w:r>
    </w:p>
    <w:p w14:paraId="7EE0D97F"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where</w:t>
      </w:r>
      <w:r w:rsidRPr="002868C2">
        <w:rPr>
          <w:rFonts w:ascii="Times New Roman" w:hAnsi="Times New Roman" w:cs="Times New Roman"/>
          <w:color w:val="000000"/>
          <w:sz w:val="26"/>
          <w:szCs w:val="26"/>
          <w:lang w:val="vi-VN"/>
        </w:rPr>
        <w:t xml:space="preserve"> IDKH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FF0000"/>
          <w:sz w:val="26"/>
          <w:szCs w:val="26"/>
          <w:lang w:val="vi-VN"/>
        </w:rPr>
        <w:t>'1'</w:t>
      </w:r>
      <w:r w:rsidRPr="002868C2">
        <w:rPr>
          <w:rFonts w:ascii="Times New Roman" w:hAnsi="Times New Roman" w:cs="Times New Roman"/>
          <w:color w:val="000000"/>
          <w:sz w:val="26"/>
          <w:szCs w:val="26"/>
          <w:lang w:val="vi-VN"/>
        </w:rPr>
        <w:t xml:space="preserve"> </w:t>
      </w:r>
    </w:p>
    <w:p w14:paraId="1304DD6B"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8000"/>
          <w:sz w:val="26"/>
          <w:szCs w:val="26"/>
          <w:lang w:val="vi-VN"/>
        </w:rPr>
        <w:t>--Tra cứu thông tin quản lí</w:t>
      </w:r>
    </w:p>
    <w:p w14:paraId="3CAF0426"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select</w:t>
      </w:r>
      <w:r w:rsidRPr="002868C2">
        <w:rPr>
          <w:rFonts w:ascii="Times New Roman" w:hAnsi="Times New Roman" w:cs="Times New Roman"/>
          <w:color w:val="000000"/>
          <w:sz w:val="26"/>
          <w:szCs w:val="26"/>
          <w:lang w:val="vi-VN"/>
        </w:rPr>
        <w:t xml:space="preserve"> ql</w:t>
      </w:r>
      <w:r w:rsidRPr="002868C2">
        <w:rPr>
          <w:rFonts w:ascii="Times New Roman" w:hAnsi="Times New Roman" w:cs="Times New Roman"/>
          <w:color w:val="808080"/>
          <w:sz w:val="26"/>
          <w:szCs w:val="26"/>
          <w:lang w:val="vi-VN"/>
        </w:rPr>
        <w:t>.*</w:t>
      </w:r>
    </w:p>
    <w:p w14:paraId="213EFB13"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from</w:t>
      </w:r>
      <w:r w:rsidRPr="002868C2">
        <w:rPr>
          <w:rFonts w:ascii="Times New Roman" w:hAnsi="Times New Roman" w:cs="Times New Roman"/>
          <w:color w:val="000000"/>
          <w:sz w:val="26"/>
          <w:szCs w:val="26"/>
          <w:lang w:val="vi-VN"/>
        </w:rPr>
        <w:t xml:space="preserve"> QuanLi ql</w:t>
      </w:r>
    </w:p>
    <w:p w14:paraId="0832D681"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where</w:t>
      </w:r>
      <w:r w:rsidRPr="002868C2">
        <w:rPr>
          <w:rFonts w:ascii="Times New Roman" w:hAnsi="Times New Roman" w:cs="Times New Roman"/>
          <w:color w:val="000000"/>
          <w:sz w:val="26"/>
          <w:szCs w:val="26"/>
          <w:lang w:val="vi-VN"/>
        </w:rPr>
        <w:t xml:space="preserve"> IDQL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FF0000"/>
          <w:sz w:val="26"/>
          <w:szCs w:val="26"/>
          <w:lang w:val="vi-VN"/>
        </w:rPr>
        <w:t>'1'</w:t>
      </w:r>
      <w:r w:rsidRPr="002868C2">
        <w:rPr>
          <w:rFonts w:ascii="Times New Roman" w:hAnsi="Times New Roman" w:cs="Times New Roman"/>
          <w:color w:val="000000"/>
          <w:sz w:val="26"/>
          <w:szCs w:val="26"/>
          <w:lang w:val="vi-VN"/>
        </w:rPr>
        <w:t xml:space="preserve"> </w:t>
      </w:r>
    </w:p>
    <w:p w14:paraId="215BDB19"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8000"/>
          <w:sz w:val="26"/>
          <w:szCs w:val="26"/>
          <w:lang w:val="vi-VN"/>
        </w:rPr>
        <w:t>--Tra cứu thông tin sách</w:t>
      </w:r>
    </w:p>
    <w:p w14:paraId="5BF10574"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select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from</w:t>
      </w:r>
      <w:r w:rsidRPr="002868C2">
        <w:rPr>
          <w:rFonts w:ascii="Times New Roman" w:hAnsi="Times New Roman" w:cs="Times New Roman"/>
          <w:color w:val="000000"/>
          <w:sz w:val="26"/>
          <w:szCs w:val="26"/>
          <w:lang w:val="vi-VN"/>
        </w:rPr>
        <w:t xml:space="preserve"> Sach</w:t>
      </w:r>
    </w:p>
    <w:p w14:paraId="486B15E5"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select</w:t>
      </w:r>
      <w:r w:rsidRPr="002868C2">
        <w:rPr>
          <w:rFonts w:ascii="Times New Roman" w:hAnsi="Times New Roman" w:cs="Times New Roman"/>
          <w:color w:val="000000"/>
          <w:sz w:val="26"/>
          <w:szCs w:val="26"/>
          <w:lang w:val="vi-VN"/>
        </w:rPr>
        <w:t xml:space="preserve"> s</w:t>
      </w:r>
      <w:r w:rsidRPr="002868C2">
        <w:rPr>
          <w:rFonts w:ascii="Times New Roman" w:hAnsi="Times New Roman" w:cs="Times New Roman"/>
          <w:color w:val="808080"/>
          <w:sz w:val="26"/>
          <w:szCs w:val="26"/>
          <w:lang w:val="vi-VN"/>
        </w:rPr>
        <w:t>.*</w:t>
      </w:r>
    </w:p>
    <w:p w14:paraId="4F33DB77"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from</w:t>
      </w:r>
      <w:r w:rsidRPr="002868C2">
        <w:rPr>
          <w:rFonts w:ascii="Times New Roman" w:hAnsi="Times New Roman" w:cs="Times New Roman"/>
          <w:color w:val="000000"/>
          <w:sz w:val="26"/>
          <w:szCs w:val="26"/>
          <w:lang w:val="vi-VN"/>
        </w:rPr>
        <w:t xml:space="preserve"> Sach s</w:t>
      </w:r>
    </w:p>
    <w:p w14:paraId="137745F1"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where</w:t>
      </w:r>
      <w:r w:rsidRPr="002868C2">
        <w:rPr>
          <w:rFonts w:ascii="Times New Roman" w:hAnsi="Times New Roman" w:cs="Times New Roman"/>
          <w:color w:val="000000"/>
          <w:sz w:val="26"/>
          <w:szCs w:val="26"/>
          <w:lang w:val="vi-VN"/>
        </w:rPr>
        <w:t xml:space="preserve"> MaSach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FF0000"/>
          <w:sz w:val="26"/>
          <w:szCs w:val="26"/>
          <w:lang w:val="vi-VN"/>
        </w:rPr>
        <w:t>'2'</w:t>
      </w:r>
    </w:p>
    <w:p w14:paraId="61C2DCA1"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8000"/>
          <w:sz w:val="26"/>
          <w:szCs w:val="26"/>
          <w:lang w:val="vi-VN"/>
        </w:rPr>
        <w:t>--Tra cứu nhà cung cấp</w:t>
      </w:r>
    </w:p>
    <w:p w14:paraId="0B970188"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select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from</w:t>
      </w:r>
      <w:r w:rsidRPr="002868C2">
        <w:rPr>
          <w:rFonts w:ascii="Times New Roman" w:hAnsi="Times New Roman" w:cs="Times New Roman"/>
          <w:color w:val="000000"/>
          <w:sz w:val="26"/>
          <w:szCs w:val="26"/>
          <w:lang w:val="vi-VN"/>
        </w:rPr>
        <w:t xml:space="preserve"> NhaCungCap</w:t>
      </w:r>
    </w:p>
    <w:p w14:paraId="3B22673E"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select</w:t>
      </w:r>
      <w:r w:rsidRPr="002868C2">
        <w:rPr>
          <w:rFonts w:ascii="Times New Roman" w:hAnsi="Times New Roman" w:cs="Times New Roman"/>
          <w:color w:val="000000"/>
          <w:sz w:val="26"/>
          <w:szCs w:val="26"/>
          <w:lang w:val="vi-VN"/>
        </w:rPr>
        <w:t xml:space="preserve"> ncc</w:t>
      </w:r>
      <w:r w:rsidRPr="002868C2">
        <w:rPr>
          <w:rFonts w:ascii="Times New Roman" w:hAnsi="Times New Roman" w:cs="Times New Roman"/>
          <w:color w:val="808080"/>
          <w:sz w:val="26"/>
          <w:szCs w:val="26"/>
          <w:lang w:val="vi-VN"/>
        </w:rPr>
        <w:t>.*</w:t>
      </w:r>
    </w:p>
    <w:p w14:paraId="31DF8F24"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from</w:t>
      </w:r>
      <w:r w:rsidRPr="002868C2">
        <w:rPr>
          <w:rFonts w:ascii="Times New Roman" w:hAnsi="Times New Roman" w:cs="Times New Roman"/>
          <w:color w:val="000000"/>
          <w:sz w:val="26"/>
          <w:szCs w:val="26"/>
          <w:lang w:val="vi-VN"/>
        </w:rPr>
        <w:t xml:space="preserve"> NhaCungCap ncc</w:t>
      </w:r>
    </w:p>
    <w:p w14:paraId="688314D8"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where</w:t>
      </w:r>
      <w:r w:rsidRPr="002868C2">
        <w:rPr>
          <w:rFonts w:ascii="Times New Roman" w:hAnsi="Times New Roman" w:cs="Times New Roman"/>
          <w:color w:val="000000"/>
          <w:sz w:val="26"/>
          <w:szCs w:val="26"/>
          <w:lang w:val="vi-VN"/>
        </w:rPr>
        <w:t xml:space="preserve"> MaNCC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FF0000"/>
          <w:sz w:val="26"/>
          <w:szCs w:val="26"/>
          <w:lang w:val="vi-VN"/>
        </w:rPr>
        <w:t>'1'</w:t>
      </w:r>
    </w:p>
    <w:p w14:paraId="07C3883A"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8000"/>
          <w:sz w:val="26"/>
          <w:szCs w:val="26"/>
          <w:lang w:val="vi-VN"/>
        </w:rPr>
        <w:t>--Tra cứu loại sách</w:t>
      </w:r>
    </w:p>
    <w:p w14:paraId="734DBFCE"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select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from</w:t>
      </w:r>
      <w:r w:rsidRPr="002868C2">
        <w:rPr>
          <w:rFonts w:ascii="Times New Roman" w:hAnsi="Times New Roman" w:cs="Times New Roman"/>
          <w:color w:val="000000"/>
          <w:sz w:val="26"/>
          <w:szCs w:val="26"/>
          <w:lang w:val="vi-VN"/>
        </w:rPr>
        <w:t xml:space="preserve"> LoaiSach</w:t>
      </w:r>
    </w:p>
    <w:p w14:paraId="08C43E85"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select</w:t>
      </w:r>
      <w:r w:rsidRPr="002868C2">
        <w:rPr>
          <w:rFonts w:ascii="Times New Roman" w:hAnsi="Times New Roman" w:cs="Times New Roman"/>
          <w:color w:val="000000"/>
          <w:sz w:val="26"/>
          <w:szCs w:val="26"/>
          <w:lang w:val="vi-VN"/>
        </w:rPr>
        <w:t xml:space="preserve"> ls</w:t>
      </w:r>
      <w:r w:rsidRPr="002868C2">
        <w:rPr>
          <w:rFonts w:ascii="Times New Roman" w:hAnsi="Times New Roman" w:cs="Times New Roman"/>
          <w:color w:val="808080"/>
          <w:sz w:val="26"/>
          <w:szCs w:val="26"/>
          <w:lang w:val="vi-VN"/>
        </w:rPr>
        <w:t>.*</w:t>
      </w:r>
    </w:p>
    <w:p w14:paraId="6B9F3161"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from</w:t>
      </w:r>
      <w:r w:rsidRPr="002868C2">
        <w:rPr>
          <w:rFonts w:ascii="Times New Roman" w:hAnsi="Times New Roman" w:cs="Times New Roman"/>
          <w:color w:val="000000"/>
          <w:sz w:val="26"/>
          <w:szCs w:val="26"/>
          <w:lang w:val="vi-VN"/>
        </w:rPr>
        <w:t xml:space="preserve"> LoaiSach ls</w:t>
      </w:r>
    </w:p>
    <w:p w14:paraId="553657DD"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where</w:t>
      </w:r>
      <w:r w:rsidRPr="002868C2">
        <w:rPr>
          <w:rFonts w:ascii="Times New Roman" w:hAnsi="Times New Roman" w:cs="Times New Roman"/>
          <w:color w:val="000000"/>
          <w:sz w:val="26"/>
          <w:szCs w:val="26"/>
          <w:lang w:val="vi-VN"/>
        </w:rPr>
        <w:t xml:space="preserve"> MaLS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FF0000"/>
          <w:sz w:val="26"/>
          <w:szCs w:val="26"/>
          <w:lang w:val="vi-VN"/>
        </w:rPr>
        <w:t>'2'</w:t>
      </w:r>
    </w:p>
    <w:p w14:paraId="20D59C6B"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8000"/>
          <w:sz w:val="26"/>
          <w:szCs w:val="26"/>
          <w:lang w:val="vi-VN"/>
        </w:rPr>
        <w:t>--Tra cứu 2 bảng Đơn hàng và chi tiết đơn hàng</w:t>
      </w:r>
    </w:p>
    <w:p w14:paraId="3DDE7443"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select</w:t>
      </w:r>
      <w:r w:rsidRPr="002868C2">
        <w:rPr>
          <w:rFonts w:ascii="Times New Roman" w:hAnsi="Times New Roman" w:cs="Times New Roman"/>
          <w:color w:val="000000"/>
          <w:sz w:val="26"/>
          <w:szCs w:val="26"/>
          <w:lang w:val="vi-VN"/>
        </w:rPr>
        <w:t xml:space="preserve"> dh</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ct</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SoLuong</w:t>
      </w:r>
    </w:p>
    <w:p w14:paraId="1A1EFB72"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from</w:t>
      </w:r>
      <w:r w:rsidRPr="002868C2">
        <w:rPr>
          <w:rFonts w:ascii="Times New Roman" w:hAnsi="Times New Roman" w:cs="Times New Roman"/>
          <w:color w:val="000000"/>
          <w:sz w:val="26"/>
          <w:szCs w:val="26"/>
          <w:lang w:val="vi-VN"/>
        </w:rPr>
        <w:t xml:space="preserve"> DonHang dh </w:t>
      </w:r>
      <w:r w:rsidRPr="002868C2">
        <w:rPr>
          <w:rFonts w:ascii="Times New Roman" w:hAnsi="Times New Roman" w:cs="Times New Roman"/>
          <w:color w:val="808080"/>
          <w:sz w:val="26"/>
          <w:szCs w:val="26"/>
          <w:lang w:val="vi-VN"/>
        </w:rPr>
        <w:t>join</w:t>
      </w:r>
      <w:r w:rsidRPr="002868C2">
        <w:rPr>
          <w:rFonts w:ascii="Times New Roman" w:hAnsi="Times New Roman" w:cs="Times New Roman"/>
          <w:color w:val="000000"/>
          <w:sz w:val="26"/>
          <w:szCs w:val="26"/>
          <w:lang w:val="vi-VN"/>
        </w:rPr>
        <w:t xml:space="preserve"> ChiTietDonHang ct </w:t>
      </w:r>
      <w:r w:rsidRPr="002868C2">
        <w:rPr>
          <w:rFonts w:ascii="Times New Roman" w:hAnsi="Times New Roman" w:cs="Times New Roman"/>
          <w:color w:val="0000FF"/>
          <w:sz w:val="26"/>
          <w:szCs w:val="26"/>
          <w:lang w:val="vi-VN"/>
        </w:rPr>
        <w:t>on</w:t>
      </w:r>
      <w:r w:rsidRPr="002868C2">
        <w:rPr>
          <w:rFonts w:ascii="Times New Roman" w:hAnsi="Times New Roman" w:cs="Times New Roman"/>
          <w:color w:val="000000"/>
          <w:sz w:val="26"/>
          <w:szCs w:val="26"/>
          <w:lang w:val="vi-VN"/>
        </w:rPr>
        <w:t xml:space="preserve"> dh</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MaDH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ct</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MaDH</w:t>
      </w:r>
    </w:p>
    <w:p w14:paraId="31A0F45F"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where</w:t>
      </w:r>
      <w:r w:rsidRPr="002868C2">
        <w:rPr>
          <w:rFonts w:ascii="Times New Roman" w:hAnsi="Times New Roman" w:cs="Times New Roman"/>
          <w:color w:val="000000"/>
          <w:sz w:val="26"/>
          <w:szCs w:val="26"/>
          <w:lang w:val="vi-VN"/>
        </w:rPr>
        <w:t xml:space="preserve"> dh</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MaDH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1</w:t>
      </w:r>
    </w:p>
    <w:p w14:paraId="06CB9D95"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8000"/>
          <w:sz w:val="26"/>
          <w:szCs w:val="26"/>
          <w:lang w:val="vi-VN"/>
        </w:rPr>
        <w:t>--Tra cứu từng bảng</w:t>
      </w:r>
    </w:p>
    <w:p w14:paraId="4C691207"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select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from</w:t>
      </w:r>
      <w:r w:rsidRPr="002868C2">
        <w:rPr>
          <w:rFonts w:ascii="Times New Roman" w:hAnsi="Times New Roman" w:cs="Times New Roman"/>
          <w:color w:val="000000"/>
          <w:sz w:val="26"/>
          <w:szCs w:val="26"/>
          <w:lang w:val="vi-VN"/>
        </w:rPr>
        <w:t xml:space="preserve"> KhachHang</w:t>
      </w:r>
    </w:p>
    <w:p w14:paraId="75E57985"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lastRenderedPageBreak/>
        <w:tab/>
      </w:r>
      <w:r w:rsidRPr="002868C2">
        <w:rPr>
          <w:rFonts w:ascii="Times New Roman" w:hAnsi="Times New Roman" w:cs="Times New Roman"/>
          <w:color w:val="0000FF"/>
          <w:sz w:val="26"/>
          <w:szCs w:val="26"/>
          <w:lang w:val="vi-VN"/>
        </w:rPr>
        <w:t>select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from</w:t>
      </w:r>
      <w:r w:rsidRPr="002868C2">
        <w:rPr>
          <w:rFonts w:ascii="Times New Roman" w:hAnsi="Times New Roman" w:cs="Times New Roman"/>
          <w:color w:val="000000"/>
          <w:sz w:val="26"/>
          <w:szCs w:val="26"/>
          <w:lang w:val="vi-VN"/>
        </w:rPr>
        <w:t xml:space="preserve"> QuanLi </w:t>
      </w:r>
    </w:p>
    <w:p w14:paraId="7F73E17E"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select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from</w:t>
      </w:r>
      <w:r w:rsidRPr="002868C2">
        <w:rPr>
          <w:rFonts w:ascii="Times New Roman" w:hAnsi="Times New Roman" w:cs="Times New Roman"/>
          <w:color w:val="000000"/>
          <w:sz w:val="26"/>
          <w:szCs w:val="26"/>
          <w:lang w:val="vi-VN"/>
        </w:rPr>
        <w:t xml:space="preserve"> NhaCungCap</w:t>
      </w:r>
    </w:p>
    <w:p w14:paraId="1B9E9A7C"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select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from</w:t>
      </w:r>
      <w:r w:rsidRPr="002868C2">
        <w:rPr>
          <w:rFonts w:ascii="Times New Roman" w:hAnsi="Times New Roman" w:cs="Times New Roman"/>
          <w:color w:val="000000"/>
          <w:sz w:val="26"/>
          <w:szCs w:val="26"/>
          <w:lang w:val="vi-VN"/>
        </w:rPr>
        <w:t xml:space="preserve"> LoaiSach</w:t>
      </w:r>
    </w:p>
    <w:p w14:paraId="2E993654"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select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from</w:t>
      </w:r>
      <w:r w:rsidRPr="002868C2">
        <w:rPr>
          <w:rFonts w:ascii="Times New Roman" w:hAnsi="Times New Roman" w:cs="Times New Roman"/>
          <w:color w:val="000000"/>
          <w:sz w:val="26"/>
          <w:szCs w:val="26"/>
          <w:lang w:val="vi-VN"/>
        </w:rPr>
        <w:t xml:space="preserve"> Sach</w:t>
      </w:r>
    </w:p>
    <w:p w14:paraId="46C5FF98"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select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from</w:t>
      </w:r>
      <w:r w:rsidRPr="002868C2">
        <w:rPr>
          <w:rFonts w:ascii="Times New Roman" w:hAnsi="Times New Roman" w:cs="Times New Roman"/>
          <w:color w:val="000000"/>
          <w:sz w:val="26"/>
          <w:szCs w:val="26"/>
          <w:lang w:val="vi-VN"/>
        </w:rPr>
        <w:t xml:space="preserve"> DonHang</w:t>
      </w:r>
    </w:p>
    <w:p w14:paraId="34EB4435"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select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from</w:t>
      </w:r>
      <w:r w:rsidRPr="002868C2">
        <w:rPr>
          <w:rFonts w:ascii="Times New Roman" w:hAnsi="Times New Roman" w:cs="Times New Roman"/>
          <w:color w:val="000000"/>
          <w:sz w:val="26"/>
          <w:szCs w:val="26"/>
          <w:lang w:val="vi-VN"/>
        </w:rPr>
        <w:t xml:space="preserve"> ChiTietDonHang</w:t>
      </w:r>
    </w:p>
    <w:p w14:paraId="40A484DD"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select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from</w:t>
      </w:r>
      <w:r w:rsidRPr="002868C2">
        <w:rPr>
          <w:rFonts w:ascii="Times New Roman" w:hAnsi="Times New Roman" w:cs="Times New Roman"/>
          <w:color w:val="000000"/>
          <w:sz w:val="26"/>
          <w:szCs w:val="26"/>
          <w:lang w:val="vi-VN"/>
        </w:rPr>
        <w:t xml:space="preserve"> PhanHoi</w:t>
      </w:r>
    </w:p>
    <w:p w14:paraId="0289E370"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p>
    <w:p w14:paraId="7EE6E84C" w14:textId="3669E650" w:rsidR="002868C2" w:rsidRPr="002868C2" w:rsidRDefault="002868C2" w:rsidP="002868C2">
      <w:pPr>
        <w:autoSpaceDE w:val="0"/>
        <w:autoSpaceDN w:val="0"/>
        <w:adjustRightInd w:val="0"/>
        <w:spacing w:before="0" w:line="360" w:lineRule="auto"/>
        <w:jc w:val="center"/>
        <w:rPr>
          <w:rFonts w:ascii="Times New Roman" w:hAnsi="Times New Roman" w:cs="Times New Roman"/>
          <w:color w:val="000000"/>
          <w:sz w:val="26"/>
          <w:szCs w:val="26"/>
          <w:lang w:val="vi-VN"/>
        </w:rPr>
      </w:pPr>
      <w:r w:rsidRPr="002868C2">
        <w:rPr>
          <w:rFonts w:ascii="Times New Roman" w:hAnsi="Times New Roman" w:cs="Times New Roman"/>
          <w:color w:val="008000"/>
          <w:sz w:val="26"/>
          <w:szCs w:val="26"/>
          <w:lang w:val="vi-VN"/>
        </w:rPr>
        <w:t>--LƯU TRỮ--</w:t>
      </w:r>
    </w:p>
    <w:p w14:paraId="7B6A96AE"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8000"/>
          <w:sz w:val="26"/>
          <w:szCs w:val="26"/>
          <w:lang w:val="vi-VN"/>
        </w:rPr>
        <w:t>--Lưu trữ đơn hàng -- Tong tien mua = so luong * gia tien - km</w:t>
      </w:r>
    </w:p>
    <w:p w14:paraId="432397B5" w14:textId="1F24E93C"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8000"/>
          <w:sz w:val="26"/>
          <w:szCs w:val="26"/>
          <w:lang w:val="vi-VN"/>
        </w:rPr>
        <w:t xml:space="preserve">--Cách </w:t>
      </w:r>
      <w:r>
        <w:rPr>
          <w:rFonts w:ascii="Times New Roman" w:hAnsi="Times New Roman" w:cs="Times New Roman"/>
          <w:color w:val="008000"/>
          <w:sz w:val="26"/>
          <w:szCs w:val="26"/>
        </w:rPr>
        <w:t>1</w:t>
      </w:r>
    </w:p>
    <w:p w14:paraId="477FD664"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select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from</w:t>
      </w:r>
      <w:r w:rsidRPr="002868C2">
        <w:rPr>
          <w:rFonts w:ascii="Times New Roman" w:hAnsi="Times New Roman" w:cs="Times New Roman"/>
          <w:color w:val="000000"/>
          <w:sz w:val="26"/>
          <w:szCs w:val="26"/>
          <w:lang w:val="vi-VN"/>
        </w:rPr>
        <w:t xml:space="preserve"> DonHang</w:t>
      </w:r>
    </w:p>
    <w:p w14:paraId="0E5099CA"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FF00FF"/>
          <w:sz w:val="26"/>
          <w:szCs w:val="26"/>
          <w:lang w:val="vi-VN"/>
        </w:rPr>
        <w:t>UPDATE</w:t>
      </w:r>
      <w:r w:rsidRPr="002868C2">
        <w:rPr>
          <w:rFonts w:ascii="Times New Roman" w:hAnsi="Times New Roman" w:cs="Times New Roman"/>
          <w:color w:val="000000"/>
          <w:sz w:val="26"/>
          <w:szCs w:val="26"/>
          <w:lang w:val="vi-VN"/>
        </w:rPr>
        <w:t xml:space="preserve"> DonHang</w:t>
      </w:r>
    </w:p>
    <w:p w14:paraId="45289D98"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SET</w:t>
      </w:r>
      <w:r w:rsidRPr="002868C2">
        <w:rPr>
          <w:rFonts w:ascii="Times New Roman" w:hAnsi="Times New Roman" w:cs="Times New Roman"/>
          <w:color w:val="000000"/>
          <w:sz w:val="26"/>
          <w:szCs w:val="26"/>
          <w:lang w:val="vi-VN"/>
        </w:rPr>
        <w:t xml:space="preserve"> TongTien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FF"/>
          <w:sz w:val="26"/>
          <w:szCs w:val="26"/>
          <w:lang w:val="vi-VN"/>
        </w:rPr>
        <w:t xml:space="preserve">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s</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GiaTien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s</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GiaKM</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s</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SoLuong</w:t>
      </w:r>
      <w:r w:rsidRPr="002868C2">
        <w:rPr>
          <w:rFonts w:ascii="Times New Roman" w:hAnsi="Times New Roman" w:cs="Times New Roman"/>
          <w:color w:val="808080"/>
          <w:sz w:val="26"/>
          <w:szCs w:val="26"/>
          <w:lang w:val="vi-VN"/>
        </w:rPr>
        <w:t>,</w:t>
      </w:r>
    </w:p>
    <w:p w14:paraId="4232A76F"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t xml:space="preserve">IDKH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kh</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IDKH</w:t>
      </w:r>
      <w:r w:rsidRPr="002868C2">
        <w:rPr>
          <w:rFonts w:ascii="Times New Roman" w:hAnsi="Times New Roman" w:cs="Times New Roman"/>
          <w:color w:val="808080"/>
          <w:sz w:val="26"/>
          <w:szCs w:val="26"/>
          <w:lang w:val="vi-VN"/>
        </w:rPr>
        <w:t>,</w:t>
      </w:r>
    </w:p>
    <w:p w14:paraId="2C4E37A6" w14:textId="6FC82FD2"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 xml:space="preserve">    MaSach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s</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MaSach</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p>
    <w:p w14:paraId="4FB9AB7A"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 xml:space="preserve">    Dienthoai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kh</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Dienthoai</w:t>
      </w:r>
      <w:r w:rsidRPr="002868C2">
        <w:rPr>
          <w:rFonts w:ascii="Times New Roman" w:hAnsi="Times New Roman" w:cs="Times New Roman"/>
          <w:color w:val="808080"/>
          <w:sz w:val="26"/>
          <w:szCs w:val="26"/>
          <w:lang w:val="vi-VN"/>
        </w:rPr>
        <w:t>,</w:t>
      </w:r>
    </w:p>
    <w:p w14:paraId="20F44ECC" w14:textId="6DDF8F63"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 xml:space="preserve">    NgayDat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FF00FF"/>
          <w:sz w:val="26"/>
          <w:szCs w:val="26"/>
          <w:lang w:val="vi-VN"/>
        </w:rPr>
        <w:t>GETDATE</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p>
    <w:p w14:paraId="577FBC07" w14:textId="348CABCC"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 xml:space="preserve">    TrangThaiDonHang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FF0000"/>
          <w:sz w:val="26"/>
          <w:szCs w:val="26"/>
          <w:lang w:val="vi-VN"/>
        </w:rPr>
        <w:t>N'Chưa xử lý'</w:t>
      </w:r>
      <w:r w:rsidRPr="002868C2">
        <w:rPr>
          <w:rFonts w:ascii="Times New Roman" w:hAnsi="Times New Roman" w:cs="Times New Roman"/>
          <w:color w:val="000000"/>
          <w:sz w:val="26"/>
          <w:szCs w:val="26"/>
          <w:lang w:val="vi-VN"/>
        </w:rPr>
        <w:t xml:space="preserve"> </w:t>
      </w:r>
    </w:p>
    <w:p w14:paraId="5A5D432A"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FROM</w:t>
      </w:r>
      <w:r w:rsidRPr="002868C2">
        <w:rPr>
          <w:rFonts w:ascii="Times New Roman" w:hAnsi="Times New Roman" w:cs="Times New Roman"/>
          <w:color w:val="000000"/>
          <w:sz w:val="26"/>
          <w:szCs w:val="26"/>
          <w:lang w:val="vi-VN"/>
        </w:rPr>
        <w:t xml:space="preserve"> DonHang dh</w:t>
      </w:r>
    </w:p>
    <w:p w14:paraId="46E68E4E"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808080"/>
          <w:sz w:val="26"/>
          <w:szCs w:val="26"/>
          <w:lang w:val="vi-VN"/>
        </w:rPr>
        <w:t>join</w:t>
      </w:r>
      <w:r w:rsidRPr="002868C2">
        <w:rPr>
          <w:rFonts w:ascii="Times New Roman" w:hAnsi="Times New Roman" w:cs="Times New Roman"/>
          <w:color w:val="000000"/>
          <w:sz w:val="26"/>
          <w:szCs w:val="26"/>
          <w:lang w:val="vi-VN"/>
        </w:rPr>
        <w:t xml:space="preserve"> KhachHang kh </w:t>
      </w:r>
      <w:r w:rsidRPr="002868C2">
        <w:rPr>
          <w:rFonts w:ascii="Times New Roman" w:hAnsi="Times New Roman" w:cs="Times New Roman"/>
          <w:color w:val="0000FF"/>
          <w:sz w:val="26"/>
          <w:szCs w:val="26"/>
          <w:lang w:val="vi-VN"/>
        </w:rPr>
        <w:t>ON</w:t>
      </w:r>
      <w:r w:rsidRPr="002868C2">
        <w:rPr>
          <w:rFonts w:ascii="Times New Roman" w:hAnsi="Times New Roman" w:cs="Times New Roman"/>
          <w:color w:val="000000"/>
          <w:sz w:val="26"/>
          <w:szCs w:val="26"/>
          <w:lang w:val="vi-VN"/>
        </w:rPr>
        <w:t xml:space="preserve"> dh</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IDKH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kh</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IDKH</w:t>
      </w:r>
    </w:p>
    <w:p w14:paraId="15EE1D55"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808080"/>
          <w:sz w:val="26"/>
          <w:szCs w:val="26"/>
          <w:lang w:val="vi-VN"/>
        </w:rPr>
        <w:t>join</w:t>
      </w:r>
      <w:r w:rsidRPr="002868C2">
        <w:rPr>
          <w:rFonts w:ascii="Times New Roman" w:hAnsi="Times New Roman" w:cs="Times New Roman"/>
          <w:color w:val="000000"/>
          <w:sz w:val="26"/>
          <w:szCs w:val="26"/>
          <w:lang w:val="vi-VN"/>
        </w:rPr>
        <w:t xml:space="preserve"> Sach s </w:t>
      </w:r>
      <w:r w:rsidRPr="002868C2">
        <w:rPr>
          <w:rFonts w:ascii="Times New Roman" w:hAnsi="Times New Roman" w:cs="Times New Roman"/>
          <w:color w:val="0000FF"/>
          <w:sz w:val="26"/>
          <w:szCs w:val="26"/>
          <w:lang w:val="vi-VN"/>
        </w:rPr>
        <w:t>ON</w:t>
      </w:r>
      <w:r w:rsidRPr="002868C2">
        <w:rPr>
          <w:rFonts w:ascii="Times New Roman" w:hAnsi="Times New Roman" w:cs="Times New Roman"/>
          <w:color w:val="000000"/>
          <w:sz w:val="26"/>
          <w:szCs w:val="26"/>
          <w:lang w:val="vi-VN"/>
        </w:rPr>
        <w:t xml:space="preserve"> dh</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MaSach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s</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MaSach</w:t>
      </w:r>
    </w:p>
    <w:p w14:paraId="6AE7F4EE" w14:textId="3632E21C"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8000"/>
          <w:sz w:val="26"/>
          <w:szCs w:val="26"/>
          <w:lang w:val="vi-VN"/>
        </w:rPr>
        <w:t xml:space="preserve">--Cách </w:t>
      </w:r>
      <w:r>
        <w:rPr>
          <w:rFonts w:ascii="Times New Roman" w:hAnsi="Times New Roman" w:cs="Times New Roman"/>
          <w:color w:val="008000"/>
          <w:sz w:val="26"/>
          <w:szCs w:val="26"/>
        </w:rPr>
        <w:t>2</w:t>
      </w:r>
      <w:r w:rsidRPr="002868C2">
        <w:rPr>
          <w:rFonts w:ascii="Times New Roman" w:hAnsi="Times New Roman" w:cs="Times New Roman"/>
          <w:color w:val="008000"/>
          <w:sz w:val="26"/>
          <w:szCs w:val="26"/>
          <w:lang w:val="vi-VN"/>
        </w:rPr>
        <w:t xml:space="preserve"> </w:t>
      </w:r>
    </w:p>
    <w:p w14:paraId="5FAC515C"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FF00FF"/>
          <w:sz w:val="26"/>
          <w:szCs w:val="26"/>
          <w:lang w:val="vi-VN"/>
        </w:rPr>
        <w:t>UPDATE</w:t>
      </w:r>
      <w:r w:rsidRPr="002868C2">
        <w:rPr>
          <w:rFonts w:ascii="Times New Roman" w:hAnsi="Times New Roman" w:cs="Times New Roman"/>
          <w:color w:val="000000"/>
          <w:sz w:val="26"/>
          <w:szCs w:val="26"/>
          <w:lang w:val="vi-VN"/>
        </w:rPr>
        <w:t xml:space="preserve"> DonHang</w:t>
      </w:r>
    </w:p>
    <w:p w14:paraId="70BA1CD9"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SET</w:t>
      </w:r>
      <w:r w:rsidRPr="002868C2">
        <w:rPr>
          <w:rFonts w:ascii="Times New Roman" w:hAnsi="Times New Roman" w:cs="Times New Roman"/>
          <w:color w:val="000000"/>
          <w:sz w:val="26"/>
          <w:szCs w:val="26"/>
          <w:lang w:val="vi-VN"/>
        </w:rPr>
        <w:t xml:space="preserve"> TongTien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CASE</w:t>
      </w:r>
      <w:r w:rsidRPr="002868C2">
        <w:rPr>
          <w:rFonts w:ascii="Times New Roman" w:hAnsi="Times New Roman" w:cs="Times New Roman"/>
          <w:color w:val="000000"/>
          <w:sz w:val="26"/>
          <w:szCs w:val="26"/>
          <w:lang w:val="vi-VN"/>
        </w:rPr>
        <w:t xml:space="preserve"> </w:t>
      </w:r>
    </w:p>
    <w:p w14:paraId="2EF19649"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 xml:space="preserve">WHEN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s</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GiaTien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s</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GiaKM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s</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SoLuong</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&gt;=</w:t>
      </w:r>
      <w:r w:rsidRPr="002868C2">
        <w:rPr>
          <w:rFonts w:ascii="Times New Roman" w:hAnsi="Times New Roman" w:cs="Times New Roman"/>
          <w:color w:val="000000"/>
          <w:sz w:val="26"/>
          <w:szCs w:val="26"/>
          <w:lang w:val="vi-VN"/>
        </w:rPr>
        <w:t xml:space="preserve"> 0 </w:t>
      </w:r>
    </w:p>
    <w:p w14:paraId="051F4644"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THEN</w:t>
      </w:r>
      <w:r w:rsidRPr="002868C2">
        <w:rPr>
          <w:rFonts w:ascii="Times New Roman" w:hAnsi="Times New Roman" w:cs="Times New Roman"/>
          <w:color w:val="000000"/>
          <w:sz w:val="26"/>
          <w:szCs w:val="26"/>
          <w:lang w:val="vi-VN"/>
        </w:rPr>
        <w:t xml:space="preserve"> s</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GiaTien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s</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GiaKM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s</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SoLuong</w:t>
      </w:r>
    </w:p>
    <w:p w14:paraId="1BD746B8" w14:textId="5919208A"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ELSE</w:t>
      </w:r>
      <w:r w:rsidRPr="002868C2">
        <w:rPr>
          <w:rFonts w:ascii="Times New Roman" w:hAnsi="Times New Roman" w:cs="Times New Roman"/>
          <w:color w:val="000000"/>
          <w:sz w:val="26"/>
          <w:szCs w:val="26"/>
          <w:lang w:val="vi-VN"/>
        </w:rPr>
        <w:t xml:space="preserve"> 0 </w:t>
      </w:r>
    </w:p>
    <w:p w14:paraId="2CC0B42C"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END</w:t>
      </w:r>
      <w:r w:rsidRPr="002868C2">
        <w:rPr>
          <w:rFonts w:ascii="Times New Roman" w:hAnsi="Times New Roman" w:cs="Times New Roman"/>
          <w:color w:val="808080"/>
          <w:sz w:val="26"/>
          <w:szCs w:val="26"/>
          <w:lang w:val="vi-VN"/>
        </w:rPr>
        <w:t>,</w:t>
      </w:r>
    </w:p>
    <w:p w14:paraId="77CCBFB7"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 xml:space="preserve">    MaSach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s</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MaSach</w:t>
      </w:r>
      <w:r w:rsidRPr="002868C2">
        <w:rPr>
          <w:rFonts w:ascii="Times New Roman" w:hAnsi="Times New Roman" w:cs="Times New Roman"/>
          <w:color w:val="808080"/>
          <w:sz w:val="26"/>
          <w:szCs w:val="26"/>
          <w:lang w:val="vi-VN"/>
        </w:rPr>
        <w:t>,</w:t>
      </w:r>
    </w:p>
    <w:p w14:paraId="04E3D77B"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 xml:space="preserve">    DienThoai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kh</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DienThoai</w:t>
      </w:r>
      <w:r w:rsidRPr="002868C2">
        <w:rPr>
          <w:rFonts w:ascii="Times New Roman" w:hAnsi="Times New Roman" w:cs="Times New Roman"/>
          <w:color w:val="808080"/>
          <w:sz w:val="26"/>
          <w:szCs w:val="26"/>
          <w:lang w:val="vi-VN"/>
        </w:rPr>
        <w:t>,</w:t>
      </w:r>
    </w:p>
    <w:p w14:paraId="33CE30DF"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 xml:space="preserve">    NgayDat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FF00FF"/>
          <w:sz w:val="26"/>
          <w:szCs w:val="26"/>
          <w:lang w:val="vi-VN"/>
        </w:rPr>
        <w:t>GETDATE</w:t>
      </w:r>
      <w:r w:rsidRPr="002868C2">
        <w:rPr>
          <w:rFonts w:ascii="Times New Roman" w:hAnsi="Times New Roman" w:cs="Times New Roman"/>
          <w:color w:val="808080"/>
          <w:sz w:val="26"/>
          <w:szCs w:val="26"/>
          <w:lang w:val="vi-VN"/>
        </w:rPr>
        <w:t>(),</w:t>
      </w:r>
    </w:p>
    <w:p w14:paraId="0835B4C8"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lastRenderedPageBreak/>
        <w:t xml:space="preserve">    TrangThaiDonHang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FF0000"/>
          <w:sz w:val="26"/>
          <w:szCs w:val="26"/>
          <w:lang w:val="vi-VN"/>
        </w:rPr>
        <w:t>N'Đang xử lí'</w:t>
      </w:r>
    </w:p>
    <w:p w14:paraId="0F650100"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FROM</w:t>
      </w:r>
      <w:r w:rsidRPr="002868C2">
        <w:rPr>
          <w:rFonts w:ascii="Times New Roman" w:hAnsi="Times New Roman" w:cs="Times New Roman"/>
          <w:color w:val="000000"/>
          <w:sz w:val="26"/>
          <w:szCs w:val="26"/>
          <w:lang w:val="vi-VN"/>
        </w:rPr>
        <w:t xml:space="preserve"> DonHang dh</w:t>
      </w:r>
    </w:p>
    <w:p w14:paraId="30E41426"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808080"/>
          <w:sz w:val="26"/>
          <w:szCs w:val="26"/>
          <w:lang w:val="vi-VN"/>
        </w:rPr>
        <w:t>JOIN</w:t>
      </w:r>
      <w:r w:rsidRPr="002868C2">
        <w:rPr>
          <w:rFonts w:ascii="Times New Roman" w:hAnsi="Times New Roman" w:cs="Times New Roman"/>
          <w:color w:val="000000"/>
          <w:sz w:val="26"/>
          <w:szCs w:val="26"/>
          <w:lang w:val="vi-VN"/>
        </w:rPr>
        <w:t xml:space="preserve"> KhachHang kh </w:t>
      </w:r>
      <w:r w:rsidRPr="002868C2">
        <w:rPr>
          <w:rFonts w:ascii="Times New Roman" w:hAnsi="Times New Roman" w:cs="Times New Roman"/>
          <w:color w:val="0000FF"/>
          <w:sz w:val="26"/>
          <w:szCs w:val="26"/>
          <w:lang w:val="vi-VN"/>
        </w:rPr>
        <w:t>ON</w:t>
      </w:r>
      <w:r w:rsidRPr="002868C2">
        <w:rPr>
          <w:rFonts w:ascii="Times New Roman" w:hAnsi="Times New Roman" w:cs="Times New Roman"/>
          <w:color w:val="000000"/>
          <w:sz w:val="26"/>
          <w:szCs w:val="26"/>
          <w:lang w:val="vi-VN"/>
        </w:rPr>
        <w:t xml:space="preserve"> dh</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IDKH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kh</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IDKH</w:t>
      </w:r>
    </w:p>
    <w:p w14:paraId="38E5C3A8"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808080"/>
          <w:sz w:val="26"/>
          <w:szCs w:val="26"/>
          <w:lang w:val="vi-VN"/>
        </w:rPr>
        <w:t>JOIN</w:t>
      </w:r>
      <w:r w:rsidRPr="002868C2">
        <w:rPr>
          <w:rFonts w:ascii="Times New Roman" w:hAnsi="Times New Roman" w:cs="Times New Roman"/>
          <w:color w:val="000000"/>
          <w:sz w:val="26"/>
          <w:szCs w:val="26"/>
          <w:lang w:val="vi-VN"/>
        </w:rPr>
        <w:t xml:space="preserve"> Sach s </w:t>
      </w:r>
      <w:r w:rsidRPr="002868C2">
        <w:rPr>
          <w:rFonts w:ascii="Times New Roman" w:hAnsi="Times New Roman" w:cs="Times New Roman"/>
          <w:color w:val="0000FF"/>
          <w:sz w:val="26"/>
          <w:szCs w:val="26"/>
          <w:lang w:val="vi-VN"/>
        </w:rPr>
        <w:t>ON</w:t>
      </w:r>
      <w:r w:rsidRPr="002868C2">
        <w:rPr>
          <w:rFonts w:ascii="Times New Roman" w:hAnsi="Times New Roman" w:cs="Times New Roman"/>
          <w:color w:val="000000"/>
          <w:sz w:val="26"/>
          <w:szCs w:val="26"/>
          <w:lang w:val="vi-VN"/>
        </w:rPr>
        <w:t xml:space="preserve"> dh</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MaSach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s</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MaSach</w:t>
      </w:r>
    </w:p>
    <w:p w14:paraId="618FD34E" w14:textId="34023C34"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WHERE</w:t>
      </w:r>
      <w:r w:rsidRPr="002868C2">
        <w:rPr>
          <w:rFonts w:ascii="Times New Roman" w:hAnsi="Times New Roman" w:cs="Times New Roman"/>
          <w:color w:val="000000"/>
          <w:sz w:val="26"/>
          <w:szCs w:val="26"/>
          <w:lang w:val="vi-VN"/>
        </w:rPr>
        <w:t xml:space="preserve"> dh</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IDKH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2</w:t>
      </w:r>
    </w:p>
    <w:p w14:paraId="65AA37EB"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8000"/>
          <w:sz w:val="26"/>
          <w:szCs w:val="26"/>
          <w:lang w:val="vi-VN"/>
        </w:rPr>
        <w:t>--Lưu trữ bảng Chi tiết đơn hàng</w:t>
      </w:r>
    </w:p>
    <w:p w14:paraId="4E301161"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select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w:t>
      </w:r>
      <w:r w:rsidRPr="002868C2">
        <w:rPr>
          <w:rFonts w:ascii="Times New Roman" w:hAnsi="Times New Roman" w:cs="Times New Roman"/>
          <w:color w:val="0000FF"/>
          <w:sz w:val="26"/>
          <w:szCs w:val="26"/>
          <w:lang w:val="vi-VN"/>
        </w:rPr>
        <w:t>from</w:t>
      </w:r>
      <w:r w:rsidRPr="002868C2">
        <w:rPr>
          <w:rFonts w:ascii="Times New Roman" w:hAnsi="Times New Roman" w:cs="Times New Roman"/>
          <w:color w:val="000000"/>
          <w:sz w:val="26"/>
          <w:szCs w:val="26"/>
          <w:lang w:val="vi-VN"/>
        </w:rPr>
        <w:t xml:space="preserve"> ChiTietDonHang</w:t>
      </w:r>
    </w:p>
    <w:p w14:paraId="25179C5E"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FF00FF"/>
          <w:sz w:val="26"/>
          <w:szCs w:val="26"/>
          <w:lang w:val="vi-VN"/>
        </w:rPr>
        <w:t>update</w:t>
      </w:r>
      <w:r w:rsidRPr="002868C2">
        <w:rPr>
          <w:rFonts w:ascii="Times New Roman" w:hAnsi="Times New Roman" w:cs="Times New Roman"/>
          <w:color w:val="000000"/>
          <w:sz w:val="26"/>
          <w:szCs w:val="26"/>
          <w:lang w:val="vi-VN"/>
        </w:rPr>
        <w:t xml:space="preserve"> ChiTietDonHang</w:t>
      </w:r>
    </w:p>
    <w:p w14:paraId="15D68BBB"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set</w:t>
      </w:r>
      <w:r w:rsidRPr="002868C2">
        <w:rPr>
          <w:rFonts w:ascii="Times New Roman" w:hAnsi="Times New Roman" w:cs="Times New Roman"/>
          <w:color w:val="000000"/>
          <w:sz w:val="26"/>
          <w:szCs w:val="26"/>
          <w:lang w:val="vi-VN"/>
        </w:rPr>
        <w:t xml:space="preserve"> TongTien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dh</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TongTien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SoLuong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s</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SoLuong</w:t>
      </w:r>
    </w:p>
    <w:p w14:paraId="62BB46A5"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from</w:t>
      </w:r>
      <w:r w:rsidRPr="002868C2">
        <w:rPr>
          <w:rFonts w:ascii="Times New Roman" w:hAnsi="Times New Roman" w:cs="Times New Roman"/>
          <w:color w:val="000000"/>
          <w:sz w:val="26"/>
          <w:szCs w:val="26"/>
          <w:lang w:val="vi-VN"/>
        </w:rPr>
        <w:t xml:space="preserve"> DonHang dh </w:t>
      </w:r>
      <w:r w:rsidRPr="002868C2">
        <w:rPr>
          <w:rFonts w:ascii="Times New Roman" w:hAnsi="Times New Roman" w:cs="Times New Roman"/>
          <w:color w:val="808080"/>
          <w:sz w:val="26"/>
          <w:szCs w:val="26"/>
          <w:lang w:val="vi-VN"/>
        </w:rPr>
        <w:t>join</w:t>
      </w:r>
      <w:r w:rsidRPr="002868C2">
        <w:rPr>
          <w:rFonts w:ascii="Times New Roman" w:hAnsi="Times New Roman" w:cs="Times New Roman"/>
          <w:color w:val="000000"/>
          <w:sz w:val="26"/>
          <w:szCs w:val="26"/>
          <w:lang w:val="vi-VN"/>
        </w:rPr>
        <w:t xml:space="preserve"> ChiTietDonHang ct </w:t>
      </w:r>
      <w:r w:rsidRPr="002868C2">
        <w:rPr>
          <w:rFonts w:ascii="Times New Roman" w:hAnsi="Times New Roman" w:cs="Times New Roman"/>
          <w:color w:val="0000FF"/>
          <w:sz w:val="26"/>
          <w:szCs w:val="26"/>
          <w:lang w:val="vi-VN"/>
        </w:rPr>
        <w:t>on</w:t>
      </w:r>
      <w:r w:rsidRPr="002868C2">
        <w:rPr>
          <w:rFonts w:ascii="Times New Roman" w:hAnsi="Times New Roman" w:cs="Times New Roman"/>
          <w:color w:val="000000"/>
          <w:sz w:val="26"/>
          <w:szCs w:val="26"/>
          <w:lang w:val="vi-VN"/>
        </w:rPr>
        <w:t xml:space="preserve"> dh</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MaDH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ct</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MaDH</w:t>
      </w:r>
    </w:p>
    <w:p w14:paraId="45920D3F"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00"/>
          <w:sz w:val="26"/>
          <w:szCs w:val="26"/>
          <w:lang w:val="vi-VN"/>
        </w:rPr>
        <w:tab/>
        <w:t xml:space="preserve"> </w:t>
      </w:r>
      <w:r w:rsidRPr="002868C2">
        <w:rPr>
          <w:rFonts w:ascii="Times New Roman" w:hAnsi="Times New Roman" w:cs="Times New Roman"/>
          <w:color w:val="808080"/>
          <w:sz w:val="26"/>
          <w:szCs w:val="26"/>
          <w:lang w:val="vi-VN"/>
        </w:rPr>
        <w:t>join</w:t>
      </w:r>
      <w:r w:rsidRPr="002868C2">
        <w:rPr>
          <w:rFonts w:ascii="Times New Roman" w:hAnsi="Times New Roman" w:cs="Times New Roman"/>
          <w:color w:val="000000"/>
          <w:sz w:val="26"/>
          <w:szCs w:val="26"/>
          <w:lang w:val="vi-VN"/>
        </w:rPr>
        <w:t xml:space="preserve"> Sach s </w:t>
      </w:r>
      <w:r w:rsidRPr="002868C2">
        <w:rPr>
          <w:rFonts w:ascii="Times New Roman" w:hAnsi="Times New Roman" w:cs="Times New Roman"/>
          <w:color w:val="0000FF"/>
          <w:sz w:val="26"/>
          <w:szCs w:val="26"/>
          <w:lang w:val="vi-VN"/>
        </w:rPr>
        <w:t>on</w:t>
      </w:r>
      <w:r w:rsidRPr="002868C2">
        <w:rPr>
          <w:rFonts w:ascii="Times New Roman" w:hAnsi="Times New Roman" w:cs="Times New Roman"/>
          <w:color w:val="000000"/>
          <w:sz w:val="26"/>
          <w:szCs w:val="26"/>
          <w:lang w:val="vi-VN"/>
        </w:rPr>
        <w:t xml:space="preserve"> s</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SoLuong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ct</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SoLuong</w:t>
      </w:r>
      <w:r w:rsidRPr="002868C2">
        <w:rPr>
          <w:rFonts w:ascii="Times New Roman" w:hAnsi="Times New Roman" w:cs="Times New Roman"/>
          <w:color w:val="000000"/>
          <w:sz w:val="26"/>
          <w:szCs w:val="26"/>
          <w:lang w:val="vi-VN"/>
        </w:rPr>
        <w:tab/>
      </w:r>
    </w:p>
    <w:p w14:paraId="0F12F38B"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p>
    <w:p w14:paraId="6515E42D"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8000"/>
          <w:sz w:val="26"/>
          <w:szCs w:val="26"/>
          <w:lang w:val="vi-VN"/>
        </w:rPr>
        <w:t>--Lưu trữ bảng ChiTietDonHang từ bảng DonHang</w:t>
      </w:r>
    </w:p>
    <w:p w14:paraId="13DF7388"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FF00FF"/>
          <w:sz w:val="26"/>
          <w:szCs w:val="26"/>
          <w:lang w:val="vi-VN"/>
        </w:rPr>
        <w:t>update</w:t>
      </w:r>
      <w:r w:rsidRPr="002868C2">
        <w:rPr>
          <w:rFonts w:ascii="Times New Roman" w:hAnsi="Times New Roman" w:cs="Times New Roman"/>
          <w:color w:val="000000"/>
          <w:sz w:val="26"/>
          <w:szCs w:val="26"/>
          <w:lang w:val="vi-VN"/>
        </w:rPr>
        <w:t xml:space="preserve"> ChiTietDonHang</w:t>
      </w:r>
    </w:p>
    <w:p w14:paraId="7E5FF26F"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set</w:t>
      </w:r>
      <w:r w:rsidRPr="002868C2">
        <w:rPr>
          <w:rFonts w:ascii="Times New Roman" w:hAnsi="Times New Roman" w:cs="Times New Roman"/>
          <w:color w:val="000000"/>
          <w:sz w:val="26"/>
          <w:szCs w:val="26"/>
          <w:lang w:val="vi-VN"/>
        </w:rPr>
        <w:t xml:space="preserve"> TongTien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dh</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TongTien</w:t>
      </w:r>
    </w:p>
    <w:p w14:paraId="41E477D9" w14:textId="77777777" w:rsidR="002868C2" w:rsidRPr="002868C2" w:rsidRDefault="002868C2" w:rsidP="002868C2">
      <w:pPr>
        <w:autoSpaceDE w:val="0"/>
        <w:autoSpaceDN w:val="0"/>
        <w:adjustRightInd w:val="0"/>
        <w:spacing w:before="0" w:line="360" w:lineRule="auto"/>
        <w:rPr>
          <w:rFonts w:ascii="Times New Roman" w:hAnsi="Times New Roman" w:cs="Times New Roman"/>
          <w:color w:val="000000"/>
          <w:sz w:val="26"/>
          <w:szCs w:val="26"/>
          <w:lang w:val="vi-VN"/>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from</w:t>
      </w:r>
      <w:r w:rsidRPr="002868C2">
        <w:rPr>
          <w:rFonts w:ascii="Times New Roman" w:hAnsi="Times New Roman" w:cs="Times New Roman"/>
          <w:color w:val="000000"/>
          <w:sz w:val="26"/>
          <w:szCs w:val="26"/>
          <w:lang w:val="vi-VN"/>
        </w:rPr>
        <w:t xml:space="preserve"> DonHang dh </w:t>
      </w:r>
      <w:r w:rsidRPr="002868C2">
        <w:rPr>
          <w:rFonts w:ascii="Times New Roman" w:hAnsi="Times New Roman" w:cs="Times New Roman"/>
          <w:color w:val="808080"/>
          <w:sz w:val="26"/>
          <w:szCs w:val="26"/>
          <w:lang w:val="vi-VN"/>
        </w:rPr>
        <w:t>join</w:t>
      </w:r>
      <w:r w:rsidRPr="002868C2">
        <w:rPr>
          <w:rFonts w:ascii="Times New Roman" w:hAnsi="Times New Roman" w:cs="Times New Roman"/>
          <w:color w:val="000000"/>
          <w:sz w:val="26"/>
          <w:szCs w:val="26"/>
          <w:lang w:val="vi-VN"/>
        </w:rPr>
        <w:t xml:space="preserve"> ChiTietDonHang ct </w:t>
      </w:r>
      <w:r w:rsidRPr="002868C2">
        <w:rPr>
          <w:rFonts w:ascii="Times New Roman" w:hAnsi="Times New Roman" w:cs="Times New Roman"/>
          <w:color w:val="0000FF"/>
          <w:sz w:val="26"/>
          <w:szCs w:val="26"/>
          <w:lang w:val="vi-VN"/>
        </w:rPr>
        <w:t>on</w:t>
      </w:r>
      <w:r w:rsidRPr="002868C2">
        <w:rPr>
          <w:rFonts w:ascii="Times New Roman" w:hAnsi="Times New Roman" w:cs="Times New Roman"/>
          <w:color w:val="000000"/>
          <w:sz w:val="26"/>
          <w:szCs w:val="26"/>
          <w:lang w:val="vi-VN"/>
        </w:rPr>
        <w:t xml:space="preserve"> dh</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MaDH </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 ct</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MaDH</w:t>
      </w:r>
    </w:p>
    <w:p w14:paraId="2DF988BF" w14:textId="74D68C7B" w:rsidR="002868C2" w:rsidRPr="002868C2" w:rsidRDefault="002868C2" w:rsidP="002868C2">
      <w:pPr>
        <w:spacing w:line="360" w:lineRule="auto"/>
        <w:rPr>
          <w:rFonts w:ascii="Times New Roman" w:hAnsi="Times New Roman" w:cs="Times New Roman"/>
          <w:sz w:val="26"/>
          <w:szCs w:val="26"/>
          <w:lang w:val="fr-FR"/>
        </w:rPr>
      </w:pPr>
      <w:r w:rsidRPr="002868C2">
        <w:rPr>
          <w:rFonts w:ascii="Times New Roman" w:hAnsi="Times New Roman" w:cs="Times New Roman"/>
          <w:color w:val="000000"/>
          <w:sz w:val="26"/>
          <w:szCs w:val="26"/>
          <w:lang w:val="vi-VN"/>
        </w:rPr>
        <w:tab/>
      </w:r>
      <w:r w:rsidRPr="002868C2">
        <w:rPr>
          <w:rFonts w:ascii="Times New Roman" w:hAnsi="Times New Roman" w:cs="Times New Roman"/>
          <w:color w:val="0000FF"/>
          <w:sz w:val="26"/>
          <w:szCs w:val="26"/>
          <w:lang w:val="vi-VN"/>
        </w:rPr>
        <w:t>where</w:t>
      </w:r>
      <w:r w:rsidRPr="002868C2">
        <w:rPr>
          <w:rFonts w:ascii="Times New Roman" w:hAnsi="Times New Roman" w:cs="Times New Roman"/>
          <w:color w:val="000000"/>
          <w:sz w:val="26"/>
          <w:szCs w:val="26"/>
          <w:lang w:val="vi-VN"/>
        </w:rPr>
        <w:t xml:space="preserve"> ct</w:t>
      </w:r>
      <w:r w:rsidRPr="002868C2">
        <w:rPr>
          <w:rFonts w:ascii="Times New Roman" w:hAnsi="Times New Roman" w:cs="Times New Roman"/>
          <w:color w:val="808080"/>
          <w:sz w:val="26"/>
          <w:szCs w:val="26"/>
          <w:lang w:val="vi-VN"/>
        </w:rPr>
        <w:t>.</w:t>
      </w:r>
      <w:r w:rsidRPr="002868C2">
        <w:rPr>
          <w:rFonts w:ascii="Times New Roman" w:hAnsi="Times New Roman" w:cs="Times New Roman"/>
          <w:color w:val="000000"/>
          <w:sz w:val="26"/>
          <w:szCs w:val="26"/>
          <w:lang w:val="vi-VN"/>
        </w:rPr>
        <w:t xml:space="preserve">MaSach </w:t>
      </w:r>
      <w:r w:rsidRPr="002868C2">
        <w:rPr>
          <w:rFonts w:ascii="Times New Roman" w:hAnsi="Times New Roman" w:cs="Times New Roman"/>
          <w:color w:val="808080"/>
          <w:sz w:val="26"/>
          <w:szCs w:val="26"/>
          <w:lang w:val="vi-VN"/>
        </w:rPr>
        <w:t>&lt;</w:t>
      </w:r>
      <w:r w:rsidRPr="002868C2">
        <w:rPr>
          <w:rFonts w:ascii="Times New Roman" w:hAnsi="Times New Roman" w:cs="Times New Roman"/>
          <w:color w:val="000000"/>
          <w:sz w:val="26"/>
          <w:szCs w:val="26"/>
          <w:lang w:val="vi-VN"/>
        </w:rPr>
        <w:t xml:space="preserve"> 6</w:t>
      </w:r>
    </w:p>
    <w:p w14:paraId="397107CA" w14:textId="2ECA1CA9" w:rsidR="0012520E" w:rsidRPr="002868C2" w:rsidRDefault="0012520E" w:rsidP="002868C2">
      <w:pPr>
        <w:spacing w:before="0" w:after="200" w:line="276" w:lineRule="auto"/>
        <w:rPr>
          <w:lang w:val="fr-FR"/>
        </w:rPr>
      </w:pPr>
      <w:r w:rsidRPr="002868C2">
        <w:rPr>
          <w:lang w:val="fr-FR"/>
        </w:rPr>
        <w:br w:type="page"/>
      </w:r>
    </w:p>
    <w:p w14:paraId="2A6615C6" w14:textId="4F8EEEEE" w:rsidR="007C0810" w:rsidRPr="003B247C" w:rsidRDefault="007C0810" w:rsidP="007C0810">
      <w:pPr>
        <w:pStyle w:val="u1"/>
      </w:pPr>
      <w:bookmarkStart w:id="5538" w:name="_Toc172974297"/>
      <w:r>
        <w:lastRenderedPageBreak/>
        <w:t>LAB</w:t>
      </w:r>
      <w:r w:rsidRPr="003B247C">
        <w:t xml:space="preserve"> </w:t>
      </w:r>
      <w:r>
        <w:t>4</w:t>
      </w:r>
      <w:r w:rsidRPr="003B247C">
        <w:t xml:space="preserve">: </w:t>
      </w:r>
      <w:r>
        <w:t>THIẾT KẾ GIAO DIỆN</w:t>
      </w:r>
      <w:bookmarkEnd w:id="5535"/>
      <w:bookmarkEnd w:id="5538"/>
    </w:p>
    <w:p w14:paraId="295E1709" w14:textId="77777777" w:rsidR="007C0810" w:rsidRDefault="007C0810" w:rsidP="007C0810">
      <w:pPr>
        <w:pStyle w:val="u2"/>
      </w:pPr>
      <w:bookmarkStart w:id="5539" w:name="_Toc530483960"/>
      <w:bookmarkStart w:id="5540" w:name="_Toc161386017"/>
      <w:bookmarkStart w:id="5541" w:name="_Toc172974298"/>
      <w:r>
        <w:t>Tiêu chuẩn thiết kế giao diện</w:t>
      </w:r>
      <w:bookmarkEnd w:id="5539"/>
      <w:bookmarkEnd w:id="5540"/>
      <w:bookmarkEnd w:id="5541"/>
    </w:p>
    <w:p w14:paraId="19A68066" w14:textId="77777777" w:rsidR="007C0810" w:rsidRDefault="007C0810" w:rsidP="007C0810">
      <w:pPr>
        <w:pStyle w:val="u3"/>
      </w:pPr>
      <w:bookmarkStart w:id="5542" w:name="_Toc530483961"/>
      <w:bookmarkStart w:id="5543" w:name="_Toc161386018"/>
      <w:bookmarkStart w:id="5544" w:name="_Toc172974299"/>
      <w:r>
        <w:t>Tiêu chuẩn đối với các màn hình</w:t>
      </w:r>
      <w:bookmarkEnd w:id="5542"/>
      <w:bookmarkEnd w:id="5543"/>
      <w:bookmarkEnd w:id="5544"/>
    </w:p>
    <w:tbl>
      <w:tblPr>
        <w:tblStyle w:val="LiBang"/>
        <w:tblW w:w="0" w:type="auto"/>
        <w:tblLook w:val="04A0" w:firstRow="1" w:lastRow="0" w:firstColumn="1" w:lastColumn="0" w:noHBand="0" w:noVBand="1"/>
      </w:tblPr>
      <w:tblGrid>
        <w:gridCol w:w="1507"/>
        <w:gridCol w:w="1665"/>
        <w:gridCol w:w="1621"/>
        <w:gridCol w:w="1614"/>
        <w:gridCol w:w="1624"/>
        <w:gridCol w:w="1598"/>
      </w:tblGrid>
      <w:tr w:rsidR="007C0810" w14:paraId="3C3FDCC6" w14:textId="77777777" w:rsidTr="004553E3">
        <w:tc>
          <w:tcPr>
            <w:tcW w:w="1507" w:type="dxa"/>
            <w:shd w:val="clear" w:color="auto" w:fill="BFBFBF" w:themeFill="background1" w:themeFillShade="BF"/>
          </w:tcPr>
          <w:p w14:paraId="23989183" w14:textId="77777777" w:rsidR="007C0810" w:rsidRPr="00EB602D" w:rsidRDefault="007C0810" w:rsidP="00600C68">
            <w:pPr>
              <w:rPr>
                <w:rFonts w:ascii="Courier New" w:hAnsi="Courier New" w:cs="Courier New"/>
                <w:b/>
                <w:color w:val="000000" w:themeColor="text1"/>
                <w:highlight w:val="lightGray"/>
              </w:rPr>
            </w:pPr>
            <w:r w:rsidRPr="00EB602D">
              <w:rPr>
                <w:b/>
                <w:color w:val="000000" w:themeColor="text1"/>
                <w:highlight w:val="lightGray"/>
              </w:rPr>
              <w:t>Yếu tố</w:t>
            </w:r>
          </w:p>
        </w:tc>
        <w:tc>
          <w:tcPr>
            <w:tcW w:w="1665" w:type="dxa"/>
            <w:shd w:val="clear" w:color="auto" w:fill="BFBFBF" w:themeFill="background1" w:themeFillShade="BF"/>
          </w:tcPr>
          <w:p w14:paraId="2F131ADE" w14:textId="77777777" w:rsidR="007C0810" w:rsidRPr="00EB602D" w:rsidRDefault="007C0810" w:rsidP="00600C68">
            <w:pPr>
              <w:rPr>
                <w:b/>
                <w:color w:val="000000" w:themeColor="text1"/>
                <w:highlight w:val="lightGray"/>
              </w:rPr>
            </w:pPr>
            <w:r w:rsidRPr="00EB602D">
              <w:rPr>
                <w:b/>
                <w:color w:val="000000" w:themeColor="text1"/>
                <w:highlight w:val="lightGray"/>
              </w:rPr>
              <w:t>Kích thước</w:t>
            </w:r>
          </w:p>
        </w:tc>
        <w:tc>
          <w:tcPr>
            <w:tcW w:w="1621" w:type="dxa"/>
            <w:shd w:val="clear" w:color="auto" w:fill="BFBFBF" w:themeFill="background1" w:themeFillShade="BF"/>
          </w:tcPr>
          <w:p w14:paraId="0AFA8D0B" w14:textId="77777777" w:rsidR="007C0810" w:rsidRPr="00EB602D" w:rsidRDefault="007C0810" w:rsidP="00600C68">
            <w:pPr>
              <w:rPr>
                <w:b/>
                <w:color w:val="000000" w:themeColor="text1"/>
                <w:highlight w:val="lightGray"/>
              </w:rPr>
            </w:pPr>
            <w:r w:rsidRPr="00EB602D">
              <w:rPr>
                <w:b/>
                <w:color w:val="000000" w:themeColor="text1"/>
                <w:highlight w:val="lightGray"/>
              </w:rPr>
              <w:t>Canh lề</w:t>
            </w:r>
          </w:p>
        </w:tc>
        <w:tc>
          <w:tcPr>
            <w:tcW w:w="1614" w:type="dxa"/>
            <w:shd w:val="clear" w:color="auto" w:fill="BFBFBF" w:themeFill="background1" w:themeFillShade="BF"/>
          </w:tcPr>
          <w:p w14:paraId="4901A308" w14:textId="77777777" w:rsidR="007C0810" w:rsidRPr="00EB602D" w:rsidRDefault="007C0810" w:rsidP="00600C68">
            <w:pPr>
              <w:rPr>
                <w:b/>
                <w:color w:val="000000" w:themeColor="text1"/>
                <w:highlight w:val="lightGray"/>
              </w:rPr>
            </w:pPr>
            <w:r w:rsidRPr="00EB602D">
              <w:rPr>
                <w:b/>
                <w:color w:val="000000" w:themeColor="text1"/>
                <w:highlight w:val="lightGray"/>
              </w:rPr>
              <w:t>Cách tổ chức</w:t>
            </w:r>
          </w:p>
        </w:tc>
        <w:tc>
          <w:tcPr>
            <w:tcW w:w="1624" w:type="dxa"/>
            <w:shd w:val="clear" w:color="auto" w:fill="BFBFBF" w:themeFill="background1" w:themeFillShade="BF"/>
          </w:tcPr>
          <w:p w14:paraId="5ED8410C" w14:textId="77777777" w:rsidR="007C0810" w:rsidRPr="00EB602D" w:rsidRDefault="007C0810" w:rsidP="00600C68">
            <w:pPr>
              <w:rPr>
                <w:b/>
                <w:color w:val="000000" w:themeColor="text1"/>
                <w:highlight w:val="lightGray"/>
              </w:rPr>
            </w:pPr>
            <w:r w:rsidRPr="00EB602D">
              <w:rPr>
                <w:b/>
                <w:color w:val="000000" w:themeColor="text1"/>
                <w:highlight w:val="lightGray"/>
              </w:rPr>
              <w:t>Phím nóng / phím tắt</w:t>
            </w:r>
          </w:p>
        </w:tc>
        <w:tc>
          <w:tcPr>
            <w:tcW w:w="1598" w:type="dxa"/>
            <w:shd w:val="clear" w:color="auto" w:fill="BFBFBF" w:themeFill="background1" w:themeFillShade="BF"/>
          </w:tcPr>
          <w:p w14:paraId="29444CB7" w14:textId="77777777" w:rsidR="007C0810" w:rsidRPr="00EB602D" w:rsidRDefault="007C0810" w:rsidP="00600C68">
            <w:pPr>
              <w:rPr>
                <w:b/>
                <w:color w:val="000000" w:themeColor="text1"/>
                <w:highlight w:val="lightGray"/>
              </w:rPr>
            </w:pPr>
            <w:r w:rsidRPr="00EB602D">
              <w:rPr>
                <w:b/>
                <w:color w:val="000000" w:themeColor="text1"/>
                <w:highlight w:val="lightGray"/>
              </w:rPr>
              <w:t>Yêu cầu kết xuất</w:t>
            </w:r>
          </w:p>
        </w:tc>
      </w:tr>
      <w:tr w:rsidR="004553E3" w14:paraId="00BFC9D9" w14:textId="77777777" w:rsidTr="004553E3">
        <w:tc>
          <w:tcPr>
            <w:tcW w:w="1507" w:type="dxa"/>
          </w:tcPr>
          <w:p w14:paraId="445F55B7" w14:textId="3185D0E9" w:rsidR="004553E3" w:rsidRDefault="004553E3" w:rsidP="004553E3">
            <w:r>
              <w:t>Màn hình chính</w:t>
            </w:r>
          </w:p>
        </w:tc>
        <w:tc>
          <w:tcPr>
            <w:tcW w:w="1665" w:type="dxa"/>
          </w:tcPr>
          <w:p w14:paraId="18681C15" w14:textId="75AC39E2" w:rsidR="004553E3" w:rsidRPr="007C0810" w:rsidRDefault="004553E3" w:rsidP="004553E3">
            <w:r w:rsidRPr="007C0810">
              <w:t>1980</w:t>
            </w:r>
            <w:r>
              <w:t xml:space="preserve"> x1080</w:t>
            </w:r>
          </w:p>
        </w:tc>
        <w:tc>
          <w:tcPr>
            <w:tcW w:w="1621" w:type="dxa"/>
          </w:tcPr>
          <w:p w14:paraId="6D0A19DB" w14:textId="77777777" w:rsidR="004553E3" w:rsidRDefault="004553E3" w:rsidP="004553E3"/>
        </w:tc>
        <w:tc>
          <w:tcPr>
            <w:tcW w:w="1614" w:type="dxa"/>
          </w:tcPr>
          <w:p w14:paraId="378EEAA8" w14:textId="77777777" w:rsidR="004553E3" w:rsidRDefault="004553E3" w:rsidP="004553E3"/>
        </w:tc>
        <w:tc>
          <w:tcPr>
            <w:tcW w:w="1624" w:type="dxa"/>
          </w:tcPr>
          <w:p w14:paraId="00CD11DE" w14:textId="77777777" w:rsidR="004553E3" w:rsidRDefault="004553E3" w:rsidP="004553E3"/>
        </w:tc>
        <w:tc>
          <w:tcPr>
            <w:tcW w:w="1598" w:type="dxa"/>
          </w:tcPr>
          <w:p w14:paraId="5633152A" w14:textId="77777777" w:rsidR="004553E3" w:rsidRDefault="004553E3" w:rsidP="004553E3"/>
        </w:tc>
      </w:tr>
      <w:tr w:rsidR="004553E3" w14:paraId="56FB52F9" w14:textId="77777777" w:rsidTr="004553E3">
        <w:tc>
          <w:tcPr>
            <w:tcW w:w="1507" w:type="dxa"/>
          </w:tcPr>
          <w:p w14:paraId="4FF287C2" w14:textId="6B3578A1" w:rsidR="004553E3" w:rsidRDefault="004553E3" w:rsidP="004553E3">
            <w:r>
              <w:t xml:space="preserve">Màn hình </w:t>
            </w:r>
            <w:r w:rsidRPr="00B55901">
              <w:t>Chi tiết sản phẩm</w:t>
            </w:r>
          </w:p>
        </w:tc>
        <w:tc>
          <w:tcPr>
            <w:tcW w:w="1665" w:type="dxa"/>
          </w:tcPr>
          <w:p w14:paraId="264EF1D9" w14:textId="7D61971F" w:rsidR="004553E3" w:rsidRPr="007C0810" w:rsidRDefault="004553E3" w:rsidP="004553E3">
            <w:r w:rsidRPr="007C0810">
              <w:t>1980</w:t>
            </w:r>
            <w:r>
              <w:t xml:space="preserve"> x1080</w:t>
            </w:r>
          </w:p>
        </w:tc>
        <w:tc>
          <w:tcPr>
            <w:tcW w:w="1621" w:type="dxa"/>
          </w:tcPr>
          <w:p w14:paraId="3DA0D98A" w14:textId="77777777" w:rsidR="004553E3" w:rsidRDefault="004553E3" w:rsidP="004553E3"/>
        </w:tc>
        <w:tc>
          <w:tcPr>
            <w:tcW w:w="1614" w:type="dxa"/>
          </w:tcPr>
          <w:p w14:paraId="5EC65674" w14:textId="77777777" w:rsidR="004553E3" w:rsidRDefault="004553E3" w:rsidP="004553E3"/>
        </w:tc>
        <w:tc>
          <w:tcPr>
            <w:tcW w:w="1624" w:type="dxa"/>
          </w:tcPr>
          <w:p w14:paraId="79EF7961" w14:textId="77777777" w:rsidR="004553E3" w:rsidRDefault="004553E3" w:rsidP="004553E3"/>
        </w:tc>
        <w:tc>
          <w:tcPr>
            <w:tcW w:w="1598" w:type="dxa"/>
          </w:tcPr>
          <w:p w14:paraId="731064E3" w14:textId="77777777" w:rsidR="004553E3" w:rsidRDefault="004553E3" w:rsidP="004553E3"/>
        </w:tc>
      </w:tr>
      <w:tr w:rsidR="004553E3" w14:paraId="01201643" w14:textId="77777777" w:rsidTr="004553E3">
        <w:tc>
          <w:tcPr>
            <w:tcW w:w="1507" w:type="dxa"/>
          </w:tcPr>
          <w:p w14:paraId="2394F659" w14:textId="23EF69FD" w:rsidR="004553E3" w:rsidRDefault="004553E3" w:rsidP="004553E3">
            <w:r>
              <w:t xml:space="preserve">Màn hình </w:t>
            </w:r>
            <w:r w:rsidRPr="00B55901">
              <w:t>Quản lí chi tiết đơn hàng</w:t>
            </w:r>
          </w:p>
        </w:tc>
        <w:tc>
          <w:tcPr>
            <w:tcW w:w="1665" w:type="dxa"/>
          </w:tcPr>
          <w:p w14:paraId="24BB7020" w14:textId="32C1CDC7" w:rsidR="004553E3" w:rsidRPr="007C0810" w:rsidRDefault="004553E3" w:rsidP="004553E3">
            <w:r w:rsidRPr="007C0810">
              <w:t>1980</w:t>
            </w:r>
            <w:r>
              <w:t xml:space="preserve"> x1080</w:t>
            </w:r>
          </w:p>
        </w:tc>
        <w:tc>
          <w:tcPr>
            <w:tcW w:w="1621" w:type="dxa"/>
          </w:tcPr>
          <w:p w14:paraId="45C95384" w14:textId="77777777" w:rsidR="004553E3" w:rsidRDefault="004553E3" w:rsidP="004553E3"/>
        </w:tc>
        <w:tc>
          <w:tcPr>
            <w:tcW w:w="1614" w:type="dxa"/>
          </w:tcPr>
          <w:p w14:paraId="5795CB43" w14:textId="77777777" w:rsidR="004553E3" w:rsidRDefault="004553E3" w:rsidP="004553E3"/>
        </w:tc>
        <w:tc>
          <w:tcPr>
            <w:tcW w:w="1624" w:type="dxa"/>
          </w:tcPr>
          <w:p w14:paraId="28A3C127" w14:textId="77777777" w:rsidR="004553E3" w:rsidRDefault="004553E3" w:rsidP="004553E3"/>
        </w:tc>
        <w:tc>
          <w:tcPr>
            <w:tcW w:w="1598" w:type="dxa"/>
          </w:tcPr>
          <w:p w14:paraId="2D35B9A7" w14:textId="77777777" w:rsidR="004553E3" w:rsidRDefault="004553E3" w:rsidP="004553E3"/>
        </w:tc>
      </w:tr>
      <w:tr w:rsidR="004553E3" w14:paraId="211DE732" w14:textId="77777777" w:rsidTr="004553E3">
        <w:tc>
          <w:tcPr>
            <w:tcW w:w="1507" w:type="dxa"/>
          </w:tcPr>
          <w:p w14:paraId="79057F07" w14:textId="50000DFA" w:rsidR="004553E3" w:rsidRDefault="004553E3" w:rsidP="004553E3">
            <w:r>
              <w:t xml:space="preserve">Màn hình </w:t>
            </w:r>
            <w:r w:rsidRPr="00B55901">
              <w:t>Quản lí đơn hàng</w:t>
            </w:r>
          </w:p>
        </w:tc>
        <w:tc>
          <w:tcPr>
            <w:tcW w:w="1665" w:type="dxa"/>
          </w:tcPr>
          <w:p w14:paraId="62E72D59" w14:textId="2D2522FD" w:rsidR="004553E3" w:rsidRDefault="004553E3" w:rsidP="004553E3">
            <w:r w:rsidRPr="007C0810">
              <w:t>1980</w:t>
            </w:r>
            <w:r>
              <w:t xml:space="preserve"> x1080</w:t>
            </w:r>
          </w:p>
        </w:tc>
        <w:tc>
          <w:tcPr>
            <w:tcW w:w="1621" w:type="dxa"/>
          </w:tcPr>
          <w:p w14:paraId="59C38845" w14:textId="77777777" w:rsidR="004553E3" w:rsidRDefault="004553E3" w:rsidP="004553E3"/>
        </w:tc>
        <w:tc>
          <w:tcPr>
            <w:tcW w:w="1614" w:type="dxa"/>
          </w:tcPr>
          <w:p w14:paraId="3D4FB035" w14:textId="77777777" w:rsidR="004553E3" w:rsidRDefault="004553E3" w:rsidP="004553E3"/>
        </w:tc>
        <w:tc>
          <w:tcPr>
            <w:tcW w:w="1624" w:type="dxa"/>
          </w:tcPr>
          <w:p w14:paraId="3527C5BC" w14:textId="77777777" w:rsidR="004553E3" w:rsidRDefault="004553E3" w:rsidP="004553E3"/>
        </w:tc>
        <w:tc>
          <w:tcPr>
            <w:tcW w:w="1598" w:type="dxa"/>
          </w:tcPr>
          <w:p w14:paraId="51D98707" w14:textId="77777777" w:rsidR="004553E3" w:rsidRDefault="004553E3" w:rsidP="004553E3"/>
        </w:tc>
      </w:tr>
      <w:tr w:rsidR="004553E3" w14:paraId="518E5AFA" w14:textId="77777777" w:rsidTr="004553E3">
        <w:tc>
          <w:tcPr>
            <w:tcW w:w="1507" w:type="dxa"/>
          </w:tcPr>
          <w:p w14:paraId="133B1FDD" w14:textId="04BBFE5C" w:rsidR="004553E3" w:rsidRDefault="004553E3" w:rsidP="004553E3">
            <w:r>
              <w:t xml:space="preserve">Màn hình </w:t>
            </w:r>
            <w:r w:rsidRPr="00B55901">
              <w:t>Sửa sách</w:t>
            </w:r>
          </w:p>
        </w:tc>
        <w:tc>
          <w:tcPr>
            <w:tcW w:w="1665" w:type="dxa"/>
          </w:tcPr>
          <w:p w14:paraId="5E422BB0" w14:textId="3B19B69C" w:rsidR="004553E3" w:rsidRDefault="004553E3" w:rsidP="004553E3">
            <w:r w:rsidRPr="007C0810">
              <w:t>1980</w:t>
            </w:r>
            <w:r>
              <w:t xml:space="preserve"> x1080</w:t>
            </w:r>
          </w:p>
        </w:tc>
        <w:tc>
          <w:tcPr>
            <w:tcW w:w="1621" w:type="dxa"/>
          </w:tcPr>
          <w:p w14:paraId="2B92E6F1" w14:textId="77777777" w:rsidR="004553E3" w:rsidRDefault="004553E3" w:rsidP="004553E3"/>
        </w:tc>
        <w:tc>
          <w:tcPr>
            <w:tcW w:w="1614" w:type="dxa"/>
          </w:tcPr>
          <w:p w14:paraId="3DB26386" w14:textId="77777777" w:rsidR="004553E3" w:rsidRDefault="004553E3" w:rsidP="004553E3"/>
        </w:tc>
        <w:tc>
          <w:tcPr>
            <w:tcW w:w="1624" w:type="dxa"/>
          </w:tcPr>
          <w:p w14:paraId="7FA0D974" w14:textId="77777777" w:rsidR="004553E3" w:rsidRDefault="004553E3" w:rsidP="004553E3"/>
        </w:tc>
        <w:tc>
          <w:tcPr>
            <w:tcW w:w="1598" w:type="dxa"/>
          </w:tcPr>
          <w:p w14:paraId="58C325CF" w14:textId="77777777" w:rsidR="004553E3" w:rsidRDefault="004553E3" w:rsidP="004553E3"/>
        </w:tc>
      </w:tr>
      <w:tr w:rsidR="004553E3" w14:paraId="5186DCE4" w14:textId="77777777" w:rsidTr="004553E3">
        <w:tc>
          <w:tcPr>
            <w:tcW w:w="1507" w:type="dxa"/>
          </w:tcPr>
          <w:p w14:paraId="5D450E6C" w14:textId="647F586F" w:rsidR="004553E3" w:rsidRDefault="004553E3" w:rsidP="004553E3">
            <w:r>
              <w:t xml:space="preserve">Màn hình </w:t>
            </w:r>
            <w:r w:rsidRPr="00B55901">
              <w:t>Thêm sách</w:t>
            </w:r>
          </w:p>
        </w:tc>
        <w:tc>
          <w:tcPr>
            <w:tcW w:w="1665" w:type="dxa"/>
          </w:tcPr>
          <w:p w14:paraId="3D472AC3" w14:textId="04708B65" w:rsidR="004553E3" w:rsidRDefault="004553E3" w:rsidP="004553E3">
            <w:r w:rsidRPr="007C0810">
              <w:t>1980</w:t>
            </w:r>
            <w:r>
              <w:t xml:space="preserve"> x1080</w:t>
            </w:r>
          </w:p>
        </w:tc>
        <w:tc>
          <w:tcPr>
            <w:tcW w:w="1621" w:type="dxa"/>
          </w:tcPr>
          <w:p w14:paraId="6E405966" w14:textId="77777777" w:rsidR="004553E3" w:rsidRDefault="004553E3" w:rsidP="004553E3"/>
        </w:tc>
        <w:tc>
          <w:tcPr>
            <w:tcW w:w="1614" w:type="dxa"/>
          </w:tcPr>
          <w:p w14:paraId="35B280BC" w14:textId="77777777" w:rsidR="004553E3" w:rsidRDefault="004553E3" w:rsidP="004553E3"/>
        </w:tc>
        <w:tc>
          <w:tcPr>
            <w:tcW w:w="1624" w:type="dxa"/>
          </w:tcPr>
          <w:p w14:paraId="1C018EAE" w14:textId="77777777" w:rsidR="004553E3" w:rsidRDefault="004553E3" w:rsidP="004553E3"/>
        </w:tc>
        <w:tc>
          <w:tcPr>
            <w:tcW w:w="1598" w:type="dxa"/>
          </w:tcPr>
          <w:p w14:paraId="02CB6FA6" w14:textId="77777777" w:rsidR="004553E3" w:rsidRDefault="004553E3" w:rsidP="004553E3"/>
        </w:tc>
      </w:tr>
      <w:tr w:rsidR="004553E3" w14:paraId="35C5E63E" w14:textId="77777777" w:rsidTr="004553E3">
        <w:tc>
          <w:tcPr>
            <w:tcW w:w="1507" w:type="dxa"/>
          </w:tcPr>
          <w:p w14:paraId="3DD4E967" w14:textId="7C92F22D" w:rsidR="004553E3" w:rsidRDefault="004553E3" w:rsidP="004553E3">
            <w:r>
              <w:t xml:space="preserve">Màn hình </w:t>
            </w:r>
            <w:r w:rsidRPr="004553E3">
              <w:t>Admin Quản lí khách hàng</w:t>
            </w:r>
          </w:p>
        </w:tc>
        <w:tc>
          <w:tcPr>
            <w:tcW w:w="1665" w:type="dxa"/>
          </w:tcPr>
          <w:p w14:paraId="2C0AE558" w14:textId="18D52C79" w:rsidR="004553E3" w:rsidRDefault="004553E3" w:rsidP="004553E3">
            <w:r w:rsidRPr="007C0810">
              <w:t>1980</w:t>
            </w:r>
            <w:r>
              <w:t xml:space="preserve"> x1080</w:t>
            </w:r>
          </w:p>
        </w:tc>
        <w:tc>
          <w:tcPr>
            <w:tcW w:w="1621" w:type="dxa"/>
          </w:tcPr>
          <w:p w14:paraId="390D1B0A" w14:textId="77777777" w:rsidR="004553E3" w:rsidRDefault="004553E3" w:rsidP="004553E3"/>
        </w:tc>
        <w:tc>
          <w:tcPr>
            <w:tcW w:w="1614" w:type="dxa"/>
          </w:tcPr>
          <w:p w14:paraId="46D31FB5" w14:textId="77777777" w:rsidR="004553E3" w:rsidRDefault="004553E3" w:rsidP="004553E3"/>
        </w:tc>
        <w:tc>
          <w:tcPr>
            <w:tcW w:w="1624" w:type="dxa"/>
          </w:tcPr>
          <w:p w14:paraId="2C742AC3" w14:textId="77777777" w:rsidR="004553E3" w:rsidRDefault="004553E3" w:rsidP="004553E3"/>
        </w:tc>
        <w:tc>
          <w:tcPr>
            <w:tcW w:w="1598" w:type="dxa"/>
          </w:tcPr>
          <w:p w14:paraId="7F9943AB" w14:textId="77777777" w:rsidR="004553E3" w:rsidRDefault="004553E3" w:rsidP="004553E3"/>
        </w:tc>
      </w:tr>
      <w:tr w:rsidR="004553E3" w14:paraId="701ED1E6" w14:textId="77777777" w:rsidTr="004553E3">
        <w:tc>
          <w:tcPr>
            <w:tcW w:w="1507" w:type="dxa"/>
          </w:tcPr>
          <w:p w14:paraId="041E9A64" w14:textId="6BE72864" w:rsidR="004553E3" w:rsidRDefault="004553E3" w:rsidP="004553E3">
            <w:r>
              <w:t xml:space="preserve">Màn hình </w:t>
            </w:r>
            <w:r w:rsidRPr="004553E3">
              <w:t>Admin Quản lí Sách</w:t>
            </w:r>
          </w:p>
        </w:tc>
        <w:tc>
          <w:tcPr>
            <w:tcW w:w="1665" w:type="dxa"/>
          </w:tcPr>
          <w:p w14:paraId="251594D8" w14:textId="4517DA46" w:rsidR="004553E3" w:rsidRDefault="004553E3" w:rsidP="004553E3">
            <w:r w:rsidRPr="007C0810">
              <w:t>1980</w:t>
            </w:r>
            <w:r>
              <w:t xml:space="preserve"> x1080</w:t>
            </w:r>
          </w:p>
        </w:tc>
        <w:tc>
          <w:tcPr>
            <w:tcW w:w="1621" w:type="dxa"/>
          </w:tcPr>
          <w:p w14:paraId="47FBE3E2" w14:textId="77777777" w:rsidR="004553E3" w:rsidRDefault="004553E3" w:rsidP="004553E3"/>
        </w:tc>
        <w:tc>
          <w:tcPr>
            <w:tcW w:w="1614" w:type="dxa"/>
          </w:tcPr>
          <w:p w14:paraId="25621E89" w14:textId="77777777" w:rsidR="004553E3" w:rsidRDefault="004553E3" w:rsidP="004553E3"/>
        </w:tc>
        <w:tc>
          <w:tcPr>
            <w:tcW w:w="1624" w:type="dxa"/>
          </w:tcPr>
          <w:p w14:paraId="403A218C" w14:textId="77777777" w:rsidR="004553E3" w:rsidRDefault="004553E3" w:rsidP="004553E3"/>
        </w:tc>
        <w:tc>
          <w:tcPr>
            <w:tcW w:w="1598" w:type="dxa"/>
          </w:tcPr>
          <w:p w14:paraId="1125BF0B" w14:textId="77777777" w:rsidR="004553E3" w:rsidRDefault="004553E3" w:rsidP="004553E3"/>
        </w:tc>
      </w:tr>
    </w:tbl>
    <w:p w14:paraId="4541FEA6" w14:textId="77777777" w:rsidR="007C0810" w:rsidRDefault="007C0810" w:rsidP="007C0810">
      <w:pPr>
        <w:pStyle w:val="u3"/>
      </w:pPr>
      <w:bookmarkStart w:id="5545" w:name="_Toc530483962"/>
      <w:bookmarkStart w:id="5546" w:name="_Toc161386019"/>
      <w:bookmarkStart w:id="5547" w:name="_Toc172974300"/>
      <w:r>
        <w:t>Tiêu chuẩn đối với các yếu tố trên màn hình</w:t>
      </w:r>
      <w:bookmarkEnd w:id="5545"/>
      <w:bookmarkEnd w:id="5546"/>
      <w:bookmarkEnd w:id="5547"/>
    </w:p>
    <w:tbl>
      <w:tblPr>
        <w:tblStyle w:val="LiBang"/>
        <w:tblW w:w="0" w:type="auto"/>
        <w:tblLook w:val="04A0" w:firstRow="1" w:lastRow="0" w:firstColumn="1" w:lastColumn="0" w:noHBand="0" w:noVBand="1"/>
      </w:tblPr>
      <w:tblGrid>
        <w:gridCol w:w="1472"/>
        <w:gridCol w:w="1613"/>
        <w:gridCol w:w="1286"/>
        <w:gridCol w:w="1318"/>
        <w:gridCol w:w="1266"/>
        <w:gridCol w:w="1321"/>
        <w:gridCol w:w="1353"/>
      </w:tblGrid>
      <w:tr w:rsidR="007C0810" w:rsidRPr="00EB602D" w14:paraId="4FF24139" w14:textId="77777777" w:rsidTr="00600C68">
        <w:tc>
          <w:tcPr>
            <w:tcW w:w="2155" w:type="dxa"/>
            <w:shd w:val="clear" w:color="auto" w:fill="BFBFBF" w:themeFill="background1" w:themeFillShade="BF"/>
          </w:tcPr>
          <w:p w14:paraId="0FD2ED7E" w14:textId="77777777" w:rsidR="007C0810" w:rsidRPr="00EB602D" w:rsidRDefault="007C0810" w:rsidP="00600C68">
            <w:pPr>
              <w:rPr>
                <w:rFonts w:ascii="Courier New" w:hAnsi="Courier New" w:cs="Courier New"/>
                <w:b/>
                <w:color w:val="000000" w:themeColor="text1"/>
                <w:highlight w:val="lightGray"/>
              </w:rPr>
            </w:pPr>
            <w:r w:rsidRPr="00EB602D">
              <w:rPr>
                <w:b/>
                <w:color w:val="000000" w:themeColor="text1"/>
                <w:highlight w:val="lightGray"/>
              </w:rPr>
              <w:t>Yếu tố</w:t>
            </w:r>
          </w:p>
        </w:tc>
        <w:tc>
          <w:tcPr>
            <w:tcW w:w="1890" w:type="dxa"/>
            <w:shd w:val="clear" w:color="auto" w:fill="BFBFBF" w:themeFill="background1" w:themeFillShade="BF"/>
          </w:tcPr>
          <w:p w14:paraId="29EDA8C8" w14:textId="77777777" w:rsidR="007C0810" w:rsidRPr="00EB602D" w:rsidRDefault="007C0810" w:rsidP="00600C68">
            <w:pPr>
              <w:rPr>
                <w:b/>
                <w:color w:val="000000" w:themeColor="text1"/>
                <w:highlight w:val="lightGray"/>
              </w:rPr>
            </w:pPr>
            <w:r>
              <w:rPr>
                <w:b/>
                <w:color w:val="000000" w:themeColor="text1"/>
                <w:highlight w:val="lightGray"/>
              </w:rPr>
              <w:t>Font type</w:t>
            </w:r>
          </w:p>
        </w:tc>
        <w:tc>
          <w:tcPr>
            <w:tcW w:w="1890" w:type="dxa"/>
            <w:shd w:val="clear" w:color="auto" w:fill="BFBFBF" w:themeFill="background1" w:themeFillShade="BF"/>
          </w:tcPr>
          <w:p w14:paraId="1D70C85D" w14:textId="77777777" w:rsidR="007C0810" w:rsidRPr="00EB602D" w:rsidRDefault="007C0810" w:rsidP="00600C68">
            <w:pPr>
              <w:rPr>
                <w:b/>
                <w:color w:val="000000" w:themeColor="text1"/>
                <w:highlight w:val="lightGray"/>
              </w:rPr>
            </w:pPr>
            <w:r>
              <w:rPr>
                <w:b/>
                <w:color w:val="000000" w:themeColor="text1"/>
                <w:highlight w:val="lightGray"/>
              </w:rPr>
              <w:t>Font size</w:t>
            </w:r>
          </w:p>
        </w:tc>
        <w:tc>
          <w:tcPr>
            <w:tcW w:w="1890" w:type="dxa"/>
            <w:shd w:val="clear" w:color="auto" w:fill="BFBFBF" w:themeFill="background1" w:themeFillShade="BF"/>
          </w:tcPr>
          <w:p w14:paraId="0AC36B1C" w14:textId="77777777" w:rsidR="007C0810" w:rsidRPr="00EB602D" w:rsidRDefault="007C0810" w:rsidP="00600C68">
            <w:pPr>
              <w:rPr>
                <w:b/>
                <w:color w:val="000000" w:themeColor="text1"/>
                <w:highlight w:val="lightGray"/>
              </w:rPr>
            </w:pPr>
            <w:r>
              <w:rPr>
                <w:b/>
                <w:color w:val="000000" w:themeColor="text1"/>
                <w:highlight w:val="lightGray"/>
              </w:rPr>
              <w:t>Font Color</w:t>
            </w:r>
          </w:p>
        </w:tc>
        <w:tc>
          <w:tcPr>
            <w:tcW w:w="1890" w:type="dxa"/>
            <w:shd w:val="clear" w:color="auto" w:fill="BFBFBF" w:themeFill="background1" w:themeFillShade="BF"/>
          </w:tcPr>
          <w:p w14:paraId="05F0C40D" w14:textId="77777777" w:rsidR="007C0810" w:rsidRPr="00EB602D" w:rsidRDefault="007C0810" w:rsidP="00600C68">
            <w:pPr>
              <w:rPr>
                <w:b/>
                <w:color w:val="000000" w:themeColor="text1"/>
                <w:highlight w:val="lightGray"/>
              </w:rPr>
            </w:pPr>
            <w:r>
              <w:rPr>
                <w:b/>
                <w:color w:val="000000" w:themeColor="text1"/>
                <w:highlight w:val="lightGray"/>
              </w:rPr>
              <w:t>Canh lề</w:t>
            </w:r>
          </w:p>
        </w:tc>
        <w:tc>
          <w:tcPr>
            <w:tcW w:w="1890" w:type="dxa"/>
            <w:shd w:val="clear" w:color="auto" w:fill="BFBFBF" w:themeFill="background1" w:themeFillShade="BF"/>
          </w:tcPr>
          <w:p w14:paraId="009DE704" w14:textId="77777777" w:rsidR="007C0810" w:rsidRPr="00EB602D" w:rsidRDefault="007C0810" w:rsidP="00600C68">
            <w:pPr>
              <w:rPr>
                <w:b/>
                <w:color w:val="000000" w:themeColor="text1"/>
                <w:highlight w:val="lightGray"/>
              </w:rPr>
            </w:pPr>
            <w:r>
              <w:rPr>
                <w:b/>
                <w:color w:val="000000" w:themeColor="text1"/>
                <w:highlight w:val="lightGray"/>
              </w:rPr>
              <w:t>Kích thước</w:t>
            </w:r>
          </w:p>
        </w:tc>
        <w:tc>
          <w:tcPr>
            <w:tcW w:w="1890" w:type="dxa"/>
            <w:shd w:val="clear" w:color="auto" w:fill="BFBFBF" w:themeFill="background1" w:themeFillShade="BF"/>
          </w:tcPr>
          <w:p w14:paraId="44B43216" w14:textId="77777777" w:rsidR="007C0810" w:rsidRDefault="007C0810" w:rsidP="00600C68">
            <w:pPr>
              <w:rPr>
                <w:b/>
                <w:color w:val="000000" w:themeColor="text1"/>
                <w:highlight w:val="lightGray"/>
              </w:rPr>
            </w:pPr>
            <w:r>
              <w:rPr>
                <w:b/>
                <w:color w:val="000000" w:themeColor="text1"/>
                <w:highlight w:val="lightGray"/>
              </w:rPr>
              <w:t>Hình dạng</w:t>
            </w:r>
          </w:p>
        </w:tc>
      </w:tr>
      <w:tr w:rsidR="007C0810" w14:paraId="0275DFEA" w14:textId="77777777" w:rsidTr="00600C68">
        <w:tc>
          <w:tcPr>
            <w:tcW w:w="2155" w:type="dxa"/>
          </w:tcPr>
          <w:p w14:paraId="1BBCF4BC" w14:textId="77777777" w:rsidR="007C0810" w:rsidRDefault="007C0810" w:rsidP="00600C68">
            <w:r>
              <w:t>Tiêu đề form</w:t>
            </w:r>
          </w:p>
        </w:tc>
        <w:tc>
          <w:tcPr>
            <w:tcW w:w="1890" w:type="dxa"/>
          </w:tcPr>
          <w:p w14:paraId="3B059FA6" w14:textId="0BCC490B" w:rsidR="007C0810" w:rsidRDefault="007C0810" w:rsidP="00600C68">
            <w:r>
              <w:t>Bold,Regular</w:t>
            </w:r>
          </w:p>
        </w:tc>
        <w:tc>
          <w:tcPr>
            <w:tcW w:w="1890" w:type="dxa"/>
          </w:tcPr>
          <w:p w14:paraId="61CA647E" w14:textId="12D4DE6B" w:rsidR="007C0810" w:rsidRDefault="007C0810" w:rsidP="00600C68">
            <w:r>
              <w:t>20,30</w:t>
            </w:r>
          </w:p>
        </w:tc>
        <w:tc>
          <w:tcPr>
            <w:tcW w:w="1890" w:type="dxa"/>
          </w:tcPr>
          <w:p w14:paraId="2C7E10AA" w14:textId="1874A11B" w:rsidR="007C0810" w:rsidRDefault="007C0810" w:rsidP="00600C68">
            <w:r>
              <w:t>Trắng, đen</w:t>
            </w:r>
          </w:p>
        </w:tc>
        <w:tc>
          <w:tcPr>
            <w:tcW w:w="1890" w:type="dxa"/>
          </w:tcPr>
          <w:p w14:paraId="7B5209E5" w14:textId="77777777" w:rsidR="007C0810" w:rsidRDefault="007C0810" w:rsidP="00600C68"/>
        </w:tc>
        <w:tc>
          <w:tcPr>
            <w:tcW w:w="1890" w:type="dxa"/>
          </w:tcPr>
          <w:p w14:paraId="1552829E" w14:textId="77777777" w:rsidR="007C0810" w:rsidRDefault="007C0810" w:rsidP="00600C68"/>
        </w:tc>
        <w:tc>
          <w:tcPr>
            <w:tcW w:w="1890" w:type="dxa"/>
          </w:tcPr>
          <w:p w14:paraId="19699495" w14:textId="60C42A2C" w:rsidR="007C0810" w:rsidRDefault="007C0810" w:rsidP="00600C68">
            <w:r>
              <w:t>Vuông, chữ nhật, tròn.</w:t>
            </w:r>
          </w:p>
        </w:tc>
      </w:tr>
      <w:tr w:rsidR="007C0810" w14:paraId="57C5FBB4" w14:textId="77777777" w:rsidTr="00600C68">
        <w:tc>
          <w:tcPr>
            <w:tcW w:w="2155" w:type="dxa"/>
          </w:tcPr>
          <w:p w14:paraId="7F1BC7EE" w14:textId="77777777" w:rsidR="007C0810" w:rsidRDefault="007C0810" w:rsidP="00600C68">
            <w:r>
              <w:t>Label</w:t>
            </w:r>
          </w:p>
        </w:tc>
        <w:tc>
          <w:tcPr>
            <w:tcW w:w="1890" w:type="dxa"/>
          </w:tcPr>
          <w:p w14:paraId="67D1F0F1" w14:textId="23BC2747" w:rsidR="007C0810" w:rsidRDefault="007C0810" w:rsidP="00600C68">
            <w:r>
              <w:t>Bold,Regular</w:t>
            </w:r>
          </w:p>
        </w:tc>
        <w:tc>
          <w:tcPr>
            <w:tcW w:w="1890" w:type="dxa"/>
          </w:tcPr>
          <w:p w14:paraId="7C154BA7" w14:textId="452625F2" w:rsidR="007C0810" w:rsidRDefault="007C0810" w:rsidP="00600C68">
            <w:r>
              <w:t>20,30</w:t>
            </w:r>
          </w:p>
        </w:tc>
        <w:tc>
          <w:tcPr>
            <w:tcW w:w="1890" w:type="dxa"/>
          </w:tcPr>
          <w:p w14:paraId="58043A68" w14:textId="5FD5DD1F" w:rsidR="007C0810" w:rsidRDefault="007C0810" w:rsidP="00600C68">
            <w:r>
              <w:t>Trắng, đen</w:t>
            </w:r>
          </w:p>
        </w:tc>
        <w:tc>
          <w:tcPr>
            <w:tcW w:w="1890" w:type="dxa"/>
          </w:tcPr>
          <w:p w14:paraId="3541819F" w14:textId="77777777" w:rsidR="007C0810" w:rsidRDefault="007C0810" w:rsidP="00600C68"/>
        </w:tc>
        <w:tc>
          <w:tcPr>
            <w:tcW w:w="1890" w:type="dxa"/>
          </w:tcPr>
          <w:p w14:paraId="2D16826F" w14:textId="77777777" w:rsidR="007C0810" w:rsidRDefault="007C0810" w:rsidP="00600C68"/>
        </w:tc>
        <w:tc>
          <w:tcPr>
            <w:tcW w:w="1890" w:type="dxa"/>
          </w:tcPr>
          <w:p w14:paraId="5396B5B6" w14:textId="2633BAC8" w:rsidR="007C0810" w:rsidRDefault="007C0810" w:rsidP="00600C68">
            <w:r>
              <w:t>Vuông, chữ nhật, tròn.</w:t>
            </w:r>
          </w:p>
        </w:tc>
      </w:tr>
      <w:tr w:rsidR="007C0810" w14:paraId="71058355" w14:textId="77777777" w:rsidTr="00600C68">
        <w:tc>
          <w:tcPr>
            <w:tcW w:w="2155" w:type="dxa"/>
          </w:tcPr>
          <w:p w14:paraId="61561A81" w14:textId="77777777" w:rsidR="007C0810" w:rsidRDefault="007C0810" w:rsidP="00600C68">
            <w:r>
              <w:lastRenderedPageBreak/>
              <w:t>Button</w:t>
            </w:r>
          </w:p>
        </w:tc>
        <w:tc>
          <w:tcPr>
            <w:tcW w:w="1890" w:type="dxa"/>
          </w:tcPr>
          <w:p w14:paraId="3F43B934" w14:textId="043B8C9D" w:rsidR="007C0810" w:rsidRDefault="007C0810" w:rsidP="00600C68">
            <w:r>
              <w:t>Bold,Regular</w:t>
            </w:r>
          </w:p>
        </w:tc>
        <w:tc>
          <w:tcPr>
            <w:tcW w:w="1890" w:type="dxa"/>
          </w:tcPr>
          <w:p w14:paraId="2424E0C6" w14:textId="638A853C" w:rsidR="007C0810" w:rsidRDefault="007C0810" w:rsidP="00600C68">
            <w:r>
              <w:t>20,30</w:t>
            </w:r>
          </w:p>
        </w:tc>
        <w:tc>
          <w:tcPr>
            <w:tcW w:w="1890" w:type="dxa"/>
          </w:tcPr>
          <w:p w14:paraId="35CFE073" w14:textId="1327B6DE" w:rsidR="007C0810" w:rsidRDefault="007C0810" w:rsidP="00600C68">
            <w:r>
              <w:t>Trắng, đen</w:t>
            </w:r>
          </w:p>
        </w:tc>
        <w:tc>
          <w:tcPr>
            <w:tcW w:w="1890" w:type="dxa"/>
          </w:tcPr>
          <w:p w14:paraId="02E2716D" w14:textId="77777777" w:rsidR="007C0810" w:rsidRDefault="007C0810" w:rsidP="00600C68"/>
        </w:tc>
        <w:tc>
          <w:tcPr>
            <w:tcW w:w="1890" w:type="dxa"/>
          </w:tcPr>
          <w:p w14:paraId="44260750" w14:textId="77777777" w:rsidR="007C0810" w:rsidRDefault="007C0810" w:rsidP="00600C68"/>
        </w:tc>
        <w:tc>
          <w:tcPr>
            <w:tcW w:w="1890" w:type="dxa"/>
          </w:tcPr>
          <w:p w14:paraId="01F3620F" w14:textId="5713EBAB" w:rsidR="007C0810" w:rsidRDefault="007C0810" w:rsidP="00600C68">
            <w:r>
              <w:t>Vuông, chữ nhật, tròn.</w:t>
            </w:r>
          </w:p>
        </w:tc>
      </w:tr>
      <w:tr w:rsidR="007C0810" w14:paraId="5030E644" w14:textId="77777777" w:rsidTr="00600C68">
        <w:tc>
          <w:tcPr>
            <w:tcW w:w="2155" w:type="dxa"/>
          </w:tcPr>
          <w:p w14:paraId="7B8C4252" w14:textId="77777777" w:rsidR="007C0810" w:rsidRDefault="007C0810" w:rsidP="00600C68">
            <w:r>
              <w:t>Link</w:t>
            </w:r>
          </w:p>
        </w:tc>
        <w:tc>
          <w:tcPr>
            <w:tcW w:w="1890" w:type="dxa"/>
          </w:tcPr>
          <w:p w14:paraId="4ED95107" w14:textId="7B8E10E3" w:rsidR="007C0810" w:rsidRDefault="007C0810" w:rsidP="00600C68">
            <w:r>
              <w:t>Bold,Regular</w:t>
            </w:r>
          </w:p>
        </w:tc>
        <w:tc>
          <w:tcPr>
            <w:tcW w:w="1890" w:type="dxa"/>
          </w:tcPr>
          <w:p w14:paraId="02066286" w14:textId="54264435" w:rsidR="007C0810" w:rsidRDefault="007C0810" w:rsidP="00600C68">
            <w:r>
              <w:t>20,30</w:t>
            </w:r>
          </w:p>
        </w:tc>
        <w:tc>
          <w:tcPr>
            <w:tcW w:w="1890" w:type="dxa"/>
          </w:tcPr>
          <w:p w14:paraId="49FE4E26" w14:textId="05804BF6" w:rsidR="007C0810" w:rsidRDefault="007C0810" w:rsidP="00600C68">
            <w:r>
              <w:t>Trắng, đen</w:t>
            </w:r>
          </w:p>
        </w:tc>
        <w:tc>
          <w:tcPr>
            <w:tcW w:w="1890" w:type="dxa"/>
          </w:tcPr>
          <w:p w14:paraId="3C08ECBC" w14:textId="77777777" w:rsidR="007C0810" w:rsidRDefault="007C0810" w:rsidP="00600C68"/>
        </w:tc>
        <w:tc>
          <w:tcPr>
            <w:tcW w:w="1890" w:type="dxa"/>
          </w:tcPr>
          <w:p w14:paraId="3D6ECC7A" w14:textId="77777777" w:rsidR="007C0810" w:rsidRDefault="007C0810" w:rsidP="00600C68"/>
        </w:tc>
        <w:tc>
          <w:tcPr>
            <w:tcW w:w="1890" w:type="dxa"/>
          </w:tcPr>
          <w:p w14:paraId="5EA7388A" w14:textId="50487F54" w:rsidR="007C0810" w:rsidRDefault="007C0810" w:rsidP="00600C68">
            <w:r>
              <w:t>Vuông, chữ nhật, tròn.</w:t>
            </w:r>
          </w:p>
        </w:tc>
      </w:tr>
      <w:tr w:rsidR="007C0810" w14:paraId="653461F2" w14:textId="77777777" w:rsidTr="00600C68">
        <w:tc>
          <w:tcPr>
            <w:tcW w:w="2155" w:type="dxa"/>
          </w:tcPr>
          <w:p w14:paraId="7EFE9A43" w14:textId="77777777" w:rsidR="007C0810" w:rsidRDefault="007C0810" w:rsidP="00600C68">
            <w:r>
              <w:t>Ô nhập liệu</w:t>
            </w:r>
          </w:p>
        </w:tc>
        <w:tc>
          <w:tcPr>
            <w:tcW w:w="1890" w:type="dxa"/>
          </w:tcPr>
          <w:p w14:paraId="0870FB32" w14:textId="142ADAF7" w:rsidR="007C0810" w:rsidRDefault="007C0810" w:rsidP="00600C68">
            <w:r>
              <w:t>Bold,Regular</w:t>
            </w:r>
          </w:p>
        </w:tc>
        <w:tc>
          <w:tcPr>
            <w:tcW w:w="1890" w:type="dxa"/>
          </w:tcPr>
          <w:p w14:paraId="71617491" w14:textId="2AB7A967" w:rsidR="007C0810" w:rsidRDefault="007C0810" w:rsidP="00600C68">
            <w:r>
              <w:t>20,30</w:t>
            </w:r>
          </w:p>
        </w:tc>
        <w:tc>
          <w:tcPr>
            <w:tcW w:w="1890" w:type="dxa"/>
          </w:tcPr>
          <w:p w14:paraId="42C1E2D9" w14:textId="487064E6" w:rsidR="007C0810" w:rsidRDefault="007C0810" w:rsidP="00600C68">
            <w:r>
              <w:t>Trắng, đen</w:t>
            </w:r>
          </w:p>
        </w:tc>
        <w:tc>
          <w:tcPr>
            <w:tcW w:w="1890" w:type="dxa"/>
          </w:tcPr>
          <w:p w14:paraId="2328888F" w14:textId="77777777" w:rsidR="007C0810" w:rsidRDefault="007C0810" w:rsidP="00600C68"/>
        </w:tc>
        <w:tc>
          <w:tcPr>
            <w:tcW w:w="1890" w:type="dxa"/>
          </w:tcPr>
          <w:p w14:paraId="650B94BD" w14:textId="77777777" w:rsidR="007C0810" w:rsidRDefault="007C0810" w:rsidP="00600C68"/>
        </w:tc>
        <w:tc>
          <w:tcPr>
            <w:tcW w:w="1890" w:type="dxa"/>
          </w:tcPr>
          <w:p w14:paraId="0855F8BF" w14:textId="6630E64F" w:rsidR="007C0810" w:rsidRDefault="007C0810" w:rsidP="00600C68">
            <w:r>
              <w:t>Vuông, chữ nhật, tròn.</w:t>
            </w:r>
          </w:p>
        </w:tc>
      </w:tr>
    </w:tbl>
    <w:p w14:paraId="259E6159" w14:textId="77777777" w:rsidR="007C0810" w:rsidRDefault="007C0810" w:rsidP="007C0810">
      <w:pPr>
        <w:pStyle w:val="u2"/>
      </w:pPr>
      <w:bookmarkStart w:id="5548" w:name="_Toc530483963"/>
      <w:bookmarkStart w:id="5549" w:name="_Toc161386020"/>
      <w:bookmarkStart w:id="5550" w:name="_Toc172974301"/>
      <w:r>
        <w:t>Sơ đồ giao diện tổng quát</w:t>
      </w:r>
      <w:bookmarkEnd w:id="5548"/>
      <w:bookmarkEnd w:id="5549"/>
      <w:bookmarkEnd w:id="5550"/>
      <w:r>
        <w:t xml:space="preserve"> </w:t>
      </w:r>
    </w:p>
    <w:p w14:paraId="48096467" w14:textId="14FC345C" w:rsidR="007C0810" w:rsidRPr="00F10A96" w:rsidRDefault="00353271" w:rsidP="007C0810">
      <w:r w:rsidRPr="00353271">
        <w:rPr>
          <w:noProof/>
        </w:rPr>
        <w:drawing>
          <wp:inline distT="0" distB="0" distL="0" distR="0" wp14:anchorId="2A716445" wp14:editId="67C954B9">
            <wp:extent cx="6120765" cy="5117465"/>
            <wp:effectExtent l="0" t="0" r="0" b="6985"/>
            <wp:docPr id="186611326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13261" name="Picture 1" descr="A diagram of a company&#10;&#10;Description automatically generated"/>
                    <pic:cNvPicPr/>
                  </pic:nvPicPr>
                  <pic:blipFill>
                    <a:blip r:embed="rId58"/>
                    <a:stretch>
                      <a:fillRect/>
                    </a:stretch>
                  </pic:blipFill>
                  <pic:spPr>
                    <a:xfrm>
                      <a:off x="0" y="0"/>
                      <a:ext cx="6120765" cy="5117465"/>
                    </a:xfrm>
                    <a:prstGeom prst="rect">
                      <a:avLst/>
                    </a:prstGeom>
                  </pic:spPr>
                </pic:pic>
              </a:graphicData>
            </a:graphic>
          </wp:inline>
        </w:drawing>
      </w:r>
    </w:p>
    <w:p w14:paraId="42B0CBA5" w14:textId="77777777" w:rsidR="00C2507B" w:rsidRDefault="00C2507B">
      <w:pPr>
        <w:spacing w:before="0" w:after="200" w:line="276" w:lineRule="auto"/>
        <w:rPr>
          <w:rFonts w:ascii="Times New Roman" w:eastAsiaTheme="majorEastAsia" w:hAnsi="Times New Roman" w:cs="Times New Roman"/>
          <w:color w:val="243F60" w:themeColor="accent1" w:themeShade="7F"/>
          <w:sz w:val="28"/>
          <w:szCs w:val="28"/>
        </w:rPr>
      </w:pPr>
      <w:bookmarkStart w:id="5551" w:name="_Toc530483964"/>
      <w:bookmarkStart w:id="5552" w:name="_Toc161386021"/>
      <w:r>
        <w:br w:type="page"/>
      </w:r>
    </w:p>
    <w:p w14:paraId="2B5DB1CA" w14:textId="0587B82A" w:rsidR="007C0810" w:rsidRDefault="007C0810" w:rsidP="007C0810">
      <w:pPr>
        <w:pStyle w:val="u2"/>
      </w:pPr>
      <w:bookmarkStart w:id="5553" w:name="_Toc172974302"/>
      <w:r>
        <w:lastRenderedPageBreak/>
        <w:t>Giao diện chi tiết</w:t>
      </w:r>
      <w:bookmarkEnd w:id="5551"/>
      <w:bookmarkEnd w:id="5552"/>
      <w:bookmarkEnd w:id="5553"/>
    </w:p>
    <w:p w14:paraId="447A5B37" w14:textId="77777777" w:rsidR="007C0810" w:rsidRDefault="007C0810" w:rsidP="007C0810">
      <w:pPr>
        <w:pStyle w:val="u3"/>
      </w:pPr>
      <w:bookmarkStart w:id="5554" w:name="_Toc530483965"/>
      <w:bookmarkStart w:id="5555" w:name="_Toc161386022"/>
      <w:bookmarkStart w:id="5556" w:name="_Toc172974303"/>
      <w:r>
        <w:t>[Màn hình giao diện 1]</w:t>
      </w:r>
      <w:bookmarkEnd w:id="5554"/>
      <w:bookmarkEnd w:id="5555"/>
      <w:bookmarkEnd w:id="5556"/>
    </w:p>
    <w:p w14:paraId="250A15BD" w14:textId="72BF421A" w:rsidR="007C0810" w:rsidRDefault="007C0810" w:rsidP="007C0810">
      <w:r w:rsidRPr="006D482C">
        <w:rPr>
          <w:b/>
        </w:rPr>
        <w:t>Tên màn hình</w:t>
      </w:r>
      <w:r>
        <w:t>:</w:t>
      </w:r>
      <w:r w:rsidRPr="007C0810">
        <w:t xml:space="preserve"> </w:t>
      </w:r>
      <w:r>
        <w:t>Màn hình chính</w:t>
      </w:r>
    </w:p>
    <w:p w14:paraId="0EF0B573" w14:textId="7C41D8B2" w:rsidR="007C0810" w:rsidRDefault="007C0810" w:rsidP="007C0810">
      <w:r w:rsidRPr="006D482C">
        <w:rPr>
          <w:b/>
        </w:rPr>
        <w:t>Ý nghĩa</w:t>
      </w:r>
      <w:r>
        <w:t>:</w:t>
      </w:r>
      <w:r w:rsidR="005036AA" w:rsidRPr="005036AA">
        <w:t xml:space="preserve"> </w:t>
      </w:r>
      <w:r w:rsidR="005036AA">
        <w:t>Màn hình chính không chỉ là một giao diện đơn thuần, mà còn là trung tâm điều khiển, không gian cá nhân và nguồn thông tin quan trọng của người dùng trên thiết bị di động. Nó đóng vai trò quan trọng trong việc tạo ra trải nghiệm người dùng tích cực và hiệu quả.</w:t>
      </w:r>
    </w:p>
    <w:p w14:paraId="436DC2B0" w14:textId="278B3611" w:rsidR="007C0810" w:rsidRDefault="007C0810" w:rsidP="007C0810">
      <w:r w:rsidRPr="006D482C">
        <w:rPr>
          <w:b/>
        </w:rPr>
        <w:t>Hình ảnh</w:t>
      </w:r>
      <w:r>
        <w:t>:</w:t>
      </w:r>
      <w:r w:rsidR="00B55901" w:rsidRPr="00B55901">
        <w:rPr>
          <w:noProof/>
        </w:rPr>
        <w:t xml:space="preserve"> </w:t>
      </w:r>
      <w:r w:rsidR="00B55901" w:rsidRPr="00B55901">
        <w:rPr>
          <w:noProof/>
        </w:rPr>
        <w:drawing>
          <wp:inline distT="0" distB="0" distL="0" distR="0" wp14:anchorId="12F39CA5" wp14:editId="57A5D7BF">
            <wp:extent cx="6120765" cy="3345815"/>
            <wp:effectExtent l="0" t="0" r="0" b="6985"/>
            <wp:docPr id="1999429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429172" name=""/>
                    <pic:cNvPicPr/>
                  </pic:nvPicPr>
                  <pic:blipFill>
                    <a:blip r:embed="rId59"/>
                    <a:stretch>
                      <a:fillRect/>
                    </a:stretch>
                  </pic:blipFill>
                  <pic:spPr>
                    <a:xfrm>
                      <a:off x="0" y="0"/>
                      <a:ext cx="6120765" cy="3345815"/>
                    </a:xfrm>
                    <a:prstGeom prst="rect">
                      <a:avLst/>
                    </a:prstGeom>
                  </pic:spPr>
                </pic:pic>
              </a:graphicData>
            </a:graphic>
          </wp:inline>
        </w:drawing>
      </w:r>
    </w:p>
    <w:p w14:paraId="64D29F78" w14:textId="77777777" w:rsidR="007C0810" w:rsidRPr="00FE3E6A" w:rsidRDefault="007C0810" w:rsidP="007C0810"/>
    <w:p w14:paraId="7F3CAE02" w14:textId="77777777" w:rsidR="007C0810" w:rsidRPr="0041526C" w:rsidRDefault="007C0810" w:rsidP="007C0810">
      <w:pPr>
        <w:rPr>
          <w:b/>
        </w:rPr>
      </w:pPr>
      <w:r w:rsidRPr="0041526C">
        <w:rPr>
          <w:b/>
        </w:rPr>
        <w:t>Bảng mô tả chi tiết</w:t>
      </w:r>
    </w:p>
    <w:tbl>
      <w:tblPr>
        <w:tblStyle w:val="LiBang"/>
        <w:tblW w:w="0" w:type="auto"/>
        <w:tblLook w:val="04A0" w:firstRow="1" w:lastRow="0" w:firstColumn="1" w:lastColumn="0" w:noHBand="0" w:noVBand="1"/>
      </w:tblPr>
      <w:tblGrid>
        <w:gridCol w:w="549"/>
        <w:gridCol w:w="2276"/>
        <w:gridCol w:w="2293"/>
        <w:gridCol w:w="2279"/>
        <w:gridCol w:w="2232"/>
      </w:tblGrid>
      <w:tr w:rsidR="007C0810" w14:paraId="5B69CA16" w14:textId="77777777" w:rsidTr="00600C68">
        <w:tc>
          <w:tcPr>
            <w:tcW w:w="558" w:type="dxa"/>
          </w:tcPr>
          <w:p w14:paraId="55EC86C0" w14:textId="77777777" w:rsidR="007C0810" w:rsidRDefault="007C0810" w:rsidP="00600C68">
            <w:r>
              <w:t>STT</w:t>
            </w:r>
          </w:p>
        </w:tc>
        <w:tc>
          <w:tcPr>
            <w:tcW w:w="3234" w:type="dxa"/>
          </w:tcPr>
          <w:p w14:paraId="6DFA4FAF" w14:textId="77777777" w:rsidR="007C0810" w:rsidRDefault="007C0810" w:rsidP="00600C68">
            <w:r>
              <w:t>Thao tác</w:t>
            </w:r>
          </w:p>
        </w:tc>
        <w:tc>
          <w:tcPr>
            <w:tcW w:w="3234" w:type="dxa"/>
          </w:tcPr>
          <w:p w14:paraId="36CFE7E8" w14:textId="77777777" w:rsidR="007C0810" w:rsidRDefault="007C0810" w:rsidP="00600C68">
            <w:r>
              <w:t>Ý nghĩa</w:t>
            </w:r>
          </w:p>
        </w:tc>
        <w:tc>
          <w:tcPr>
            <w:tcW w:w="3234" w:type="dxa"/>
          </w:tcPr>
          <w:p w14:paraId="61008885" w14:textId="77777777" w:rsidR="007C0810" w:rsidRDefault="007C0810" w:rsidP="00600C68">
            <w:r>
              <w:t>Xử lý liên quan</w:t>
            </w:r>
          </w:p>
        </w:tc>
        <w:tc>
          <w:tcPr>
            <w:tcW w:w="3235" w:type="dxa"/>
          </w:tcPr>
          <w:p w14:paraId="6C823CF7" w14:textId="77777777" w:rsidR="007C0810" w:rsidRDefault="007C0810" w:rsidP="00600C68">
            <w:r>
              <w:t>Ghi chú</w:t>
            </w:r>
          </w:p>
        </w:tc>
      </w:tr>
      <w:tr w:rsidR="007C0810" w14:paraId="439FA756" w14:textId="77777777" w:rsidTr="00600C68">
        <w:tc>
          <w:tcPr>
            <w:tcW w:w="558" w:type="dxa"/>
          </w:tcPr>
          <w:p w14:paraId="047A9FAA" w14:textId="77777777" w:rsidR="007C0810" w:rsidRDefault="007C0810" w:rsidP="00600C68"/>
        </w:tc>
        <w:tc>
          <w:tcPr>
            <w:tcW w:w="3234" w:type="dxa"/>
          </w:tcPr>
          <w:p w14:paraId="6F4BDEEC" w14:textId="77777777" w:rsidR="007C0810" w:rsidRDefault="007C0810" w:rsidP="00600C68"/>
        </w:tc>
        <w:tc>
          <w:tcPr>
            <w:tcW w:w="3234" w:type="dxa"/>
          </w:tcPr>
          <w:p w14:paraId="4CB3FD58" w14:textId="77777777" w:rsidR="007C0810" w:rsidRDefault="007C0810" w:rsidP="00600C68"/>
        </w:tc>
        <w:tc>
          <w:tcPr>
            <w:tcW w:w="3234" w:type="dxa"/>
          </w:tcPr>
          <w:p w14:paraId="300AEB51" w14:textId="77777777" w:rsidR="007C0810" w:rsidRDefault="007C0810" w:rsidP="00600C68"/>
        </w:tc>
        <w:tc>
          <w:tcPr>
            <w:tcW w:w="3235" w:type="dxa"/>
          </w:tcPr>
          <w:p w14:paraId="2DF24DCE" w14:textId="77777777" w:rsidR="007C0810" w:rsidRDefault="007C0810" w:rsidP="00600C68"/>
        </w:tc>
      </w:tr>
    </w:tbl>
    <w:p w14:paraId="399CBF92" w14:textId="77777777" w:rsidR="00C2507B" w:rsidRDefault="00C2507B">
      <w:pPr>
        <w:spacing w:before="0" w:after="200" w:line="276" w:lineRule="auto"/>
        <w:rPr>
          <w:rFonts w:ascii="Times New Roman" w:eastAsiaTheme="majorEastAsia" w:hAnsi="Times New Roman" w:cs="Times New Roman"/>
          <w:color w:val="243F60" w:themeColor="accent1" w:themeShade="7F"/>
          <w:sz w:val="28"/>
          <w:szCs w:val="28"/>
        </w:rPr>
      </w:pPr>
      <w:bookmarkStart w:id="5557" w:name="_Toc530483966"/>
      <w:bookmarkStart w:id="5558" w:name="_Toc161386023"/>
      <w:r>
        <w:br w:type="page"/>
      </w:r>
    </w:p>
    <w:p w14:paraId="5EE35D5D" w14:textId="3039EF44" w:rsidR="007C0810" w:rsidRDefault="007C0810" w:rsidP="007C0810">
      <w:pPr>
        <w:pStyle w:val="u3"/>
      </w:pPr>
      <w:bookmarkStart w:id="5559" w:name="_Toc172974304"/>
      <w:r>
        <w:lastRenderedPageBreak/>
        <w:t>[Màn hình giao diện 2]</w:t>
      </w:r>
      <w:bookmarkEnd w:id="5557"/>
      <w:bookmarkEnd w:id="5558"/>
      <w:bookmarkEnd w:id="5559"/>
    </w:p>
    <w:p w14:paraId="5381B1CB" w14:textId="38E32E25" w:rsidR="007C0810" w:rsidRDefault="007C0810" w:rsidP="007C0810">
      <w:r w:rsidRPr="006D482C">
        <w:rPr>
          <w:b/>
        </w:rPr>
        <w:t>Tên màn hình</w:t>
      </w:r>
      <w:r>
        <w:t>:</w:t>
      </w:r>
      <w:r w:rsidR="00B55901" w:rsidRPr="00B55901">
        <w:t xml:space="preserve"> </w:t>
      </w:r>
      <w:r w:rsidR="004553E3">
        <w:t xml:space="preserve">Màn hình </w:t>
      </w:r>
      <w:r w:rsidR="004553E3" w:rsidRPr="00B55901">
        <w:t>Chi tiết sản phẩm</w:t>
      </w:r>
    </w:p>
    <w:p w14:paraId="318EA000" w14:textId="767388C9" w:rsidR="007C0810" w:rsidRDefault="007C0810" w:rsidP="007C0810">
      <w:r w:rsidRPr="006D482C">
        <w:rPr>
          <w:b/>
        </w:rPr>
        <w:t>Ý nghĩa</w:t>
      </w:r>
      <w:r>
        <w:t>:</w:t>
      </w:r>
      <w:r w:rsidR="005036AA" w:rsidRPr="005036AA">
        <w:t xml:space="preserve"> </w:t>
      </w:r>
      <w:r w:rsidR="005036AA">
        <w:t>Màn hình chi tiết sản phẩm đóng vai trò then chốt trong việc cung cấp thông tin, tăng cường trải nghiệm mua sắm, thúc đẩy chuyển đổi và xây dựng lòng tin của khách hàng. Đây là một trong những yếu tố quan trọng nhất quyết định thành công của một trang web thương mại điện tử.</w:t>
      </w:r>
    </w:p>
    <w:p w14:paraId="68246D13" w14:textId="4D6E22E6" w:rsidR="007C0810" w:rsidRPr="00FE3E6A" w:rsidRDefault="007C0810" w:rsidP="007C0810">
      <w:pPr>
        <w:rPr>
          <w:noProof/>
        </w:rPr>
      </w:pPr>
      <w:r w:rsidRPr="006D482C">
        <w:rPr>
          <w:b/>
        </w:rPr>
        <w:t>Hình ảnh</w:t>
      </w:r>
      <w:r>
        <w:t>:</w:t>
      </w:r>
      <w:r w:rsidR="004553E3" w:rsidRPr="004553E3">
        <w:rPr>
          <w:noProof/>
        </w:rPr>
        <w:t xml:space="preserve"> </w:t>
      </w:r>
      <w:r w:rsidR="004553E3" w:rsidRPr="004553E3">
        <w:rPr>
          <w:noProof/>
        </w:rPr>
        <w:drawing>
          <wp:inline distT="0" distB="0" distL="0" distR="0" wp14:anchorId="43C37E69" wp14:editId="4BAD4B46">
            <wp:extent cx="6120765" cy="3332480"/>
            <wp:effectExtent l="0" t="0" r="0" b="1270"/>
            <wp:docPr id="868185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85437" name=""/>
                    <pic:cNvPicPr/>
                  </pic:nvPicPr>
                  <pic:blipFill>
                    <a:blip r:embed="rId60"/>
                    <a:stretch>
                      <a:fillRect/>
                    </a:stretch>
                  </pic:blipFill>
                  <pic:spPr>
                    <a:xfrm>
                      <a:off x="0" y="0"/>
                      <a:ext cx="6120765" cy="3332480"/>
                    </a:xfrm>
                    <a:prstGeom prst="rect">
                      <a:avLst/>
                    </a:prstGeom>
                  </pic:spPr>
                </pic:pic>
              </a:graphicData>
            </a:graphic>
          </wp:inline>
        </w:drawing>
      </w:r>
    </w:p>
    <w:p w14:paraId="58795CD3" w14:textId="77777777" w:rsidR="007C0810" w:rsidRPr="0041526C" w:rsidRDefault="007C0810" w:rsidP="007C0810">
      <w:pPr>
        <w:rPr>
          <w:b/>
        </w:rPr>
      </w:pPr>
      <w:r w:rsidRPr="0041526C">
        <w:rPr>
          <w:b/>
        </w:rPr>
        <w:t>Bảng mô tả chi tiết</w:t>
      </w:r>
    </w:p>
    <w:tbl>
      <w:tblPr>
        <w:tblStyle w:val="LiBang"/>
        <w:tblW w:w="0" w:type="auto"/>
        <w:tblLook w:val="04A0" w:firstRow="1" w:lastRow="0" w:firstColumn="1" w:lastColumn="0" w:noHBand="0" w:noVBand="1"/>
      </w:tblPr>
      <w:tblGrid>
        <w:gridCol w:w="549"/>
        <w:gridCol w:w="2276"/>
        <w:gridCol w:w="2293"/>
        <w:gridCol w:w="2279"/>
        <w:gridCol w:w="2232"/>
      </w:tblGrid>
      <w:tr w:rsidR="007C0810" w14:paraId="3D66F104" w14:textId="77777777" w:rsidTr="00B55901">
        <w:tc>
          <w:tcPr>
            <w:tcW w:w="549" w:type="dxa"/>
          </w:tcPr>
          <w:p w14:paraId="42EAEC36" w14:textId="77777777" w:rsidR="007C0810" w:rsidRDefault="007C0810" w:rsidP="00600C68">
            <w:r>
              <w:t>STT</w:t>
            </w:r>
          </w:p>
        </w:tc>
        <w:tc>
          <w:tcPr>
            <w:tcW w:w="2276" w:type="dxa"/>
          </w:tcPr>
          <w:p w14:paraId="49749A20" w14:textId="77777777" w:rsidR="007C0810" w:rsidRDefault="007C0810" w:rsidP="00600C68">
            <w:r>
              <w:t>Thao tác</w:t>
            </w:r>
          </w:p>
        </w:tc>
        <w:tc>
          <w:tcPr>
            <w:tcW w:w="2293" w:type="dxa"/>
          </w:tcPr>
          <w:p w14:paraId="1949948B" w14:textId="77777777" w:rsidR="007C0810" w:rsidRDefault="007C0810" w:rsidP="00600C68">
            <w:r>
              <w:t>Ý nghĩa</w:t>
            </w:r>
          </w:p>
        </w:tc>
        <w:tc>
          <w:tcPr>
            <w:tcW w:w="2279" w:type="dxa"/>
          </w:tcPr>
          <w:p w14:paraId="36D466F2" w14:textId="77777777" w:rsidR="007C0810" w:rsidRDefault="007C0810" w:rsidP="00600C68">
            <w:r>
              <w:t>Xử lý liên quan</w:t>
            </w:r>
          </w:p>
        </w:tc>
        <w:tc>
          <w:tcPr>
            <w:tcW w:w="2232" w:type="dxa"/>
          </w:tcPr>
          <w:p w14:paraId="0D7E3293" w14:textId="77777777" w:rsidR="007C0810" w:rsidRDefault="007C0810" w:rsidP="00600C68">
            <w:r>
              <w:t>Ghi chú</w:t>
            </w:r>
          </w:p>
        </w:tc>
      </w:tr>
      <w:tr w:rsidR="007C0810" w14:paraId="39699F2C" w14:textId="77777777" w:rsidTr="00B55901">
        <w:tc>
          <w:tcPr>
            <w:tcW w:w="549" w:type="dxa"/>
          </w:tcPr>
          <w:p w14:paraId="31390876" w14:textId="77777777" w:rsidR="007C0810" w:rsidRDefault="007C0810" w:rsidP="00600C68"/>
        </w:tc>
        <w:tc>
          <w:tcPr>
            <w:tcW w:w="2276" w:type="dxa"/>
          </w:tcPr>
          <w:p w14:paraId="740660D2" w14:textId="77777777" w:rsidR="007C0810" w:rsidRDefault="007C0810" w:rsidP="00600C68"/>
        </w:tc>
        <w:tc>
          <w:tcPr>
            <w:tcW w:w="2293" w:type="dxa"/>
          </w:tcPr>
          <w:p w14:paraId="33BD3CD8" w14:textId="77777777" w:rsidR="007C0810" w:rsidRDefault="007C0810" w:rsidP="00600C68"/>
        </w:tc>
        <w:tc>
          <w:tcPr>
            <w:tcW w:w="2279" w:type="dxa"/>
          </w:tcPr>
          <w:p w14:paraId="7DD3FB50" w14:textId="77777777" w:rsidR="007C0810" w:rsidRDefault="007C0810" w:rsidP="00600C68"/>
        </w:tc>
        <w:tc>
          <w:tcPr>
            <w:tcW w:w="2232" w:type="dxa"/>
          </w:tcPr>
          <w:p w14:paraId="485D2BE4" w14:textId="77777777" w:rsidR="007C0810" w:rsidRDefault="007C0810" w:rsidP="00600C68"/>
        </w:tc>
      </w:tr>
    </w:tbl>
    <w:p w14:paraId="25F89830" w14:textId="77777777" w:rsidR="00C2507B" w:rsidRDefault="00C2507B">
      <w:pPr>
        <w:spacing w:before="0" w:after="200" w:line="276" w:lineRule="auto"/>
        <w:rPr>
          <w:rFonts w:ascii="Times New Roman" w:eastAsiaTheme="majorEastAsia" w:hAnsi="Times New Roman" w:cs="Times New Roman"/>
          <w:color w:val="243F60" w:themeColor="accent1" w:themeShade="7F"/>
          <w:sz w:val="28"/>
          <w:szCs w:val="28"/>
        </w:rPr>
      </w:pPr>
      <w:r>
        <w:br w:type="page"/>
      </w:r>
    </w:p>
    <w:p w14:paraId="1572AE04" w14:textId="6A179694" w:rsidR="00B55901" w:rsidRDefault="00B55901" w:rsidP="00B55901">
      <w:pPr>
        <w:pStyle w:val="u3"/>
      </w:pPr>
      <w:bookmarkStart w:id="5560" w:name="_Toc172974305"/>
      <w:r>
        <w:lastRenderedPageBreak/>
        <w:t xml:space="preserve">[Màn hình giao diện </w:t>
      </w:r>
      <w:r w:rsidR="004553E3">
        <w:t>3</w:t>
      </w:r>
      <w:r>
        <w:t>]</w:t>
      </w:r>
      <w:bookmarkEnd w:id="5560"/>
    </w:p>
    <w:p w14:paraId="6B8A895F" w14:textId="51A1CE10" w:rsidR="00B55901" w:rsidRDefault="00B55901" w:rsidP="00B55901">
      <w:r w:rsidRPr="006D482C">
        <w:rPr>
          <w:b/>
        </w:rPr>
        <w:t>Tên màn hình</w:t>
      </w:r>
      <w:r>
        <w:t>:</w:t>
      </w:r>
      <w:r w:rsidR="004553E3" w:rsidRPr="004553E3">
        <w:t xml:space="preserve"> </w:t>
      </w:r>
      <w:r w:rsidR="004553E3">
        <w:t xml:space="preserve">Màn hình </w:t>
      </w:r>
      <w:r w:rsidR="004553E3" w:rsidRPr="00B55901">
        <w:t>Quản lí chi tiết đơn hàng</w:t>
      </w:r>
    </w:p>
    <w:p w14:paraId="3CC4EB03" w14:textId="00347691" w:rsidR="00B55901" w:rsidRDefault="00B55901" w:rsidP="00B55901">
      <w:r w:rsidRPr="006D482C">
        <w:rPr>
          <w:b/>
        </w:rPr>
        <w:t>Ý nghĩa</w:t>
      </w:r>
      <w:r>
        <w:t>:</w:t>
      </w:r>
      <w:r w:rsidR="00144D88" w:rsidRPr="00144D88">
        <w:t xml:space="preserve"> </w:t>
      </w:r>
      <w:r w:rsidR="00144D88">
        <w:t>Màn hình quản lý chi tiết đơn hàng đóng vai trò quan trọng trong việc theo dõi, quản lý và giải quyết các vấn đề liên quan đến đơn hàng. Nó mang lại lợi ích cho cả khách hàng và người bán, giúp tăng cường tính minh bạch, xây dựng lòng tin và tối ưu hóa quy trình mua bán.</w:t>
      </w:r>
    </w:p>
    <w:p w14:paraId="6978A256" w14:textId="2F00405D" w:rsidR="00B55901" w:rsidRDefault="00B55901" w:rsidP="00B55901">
      <w:r w:rsidRPr="006D482C">
        <w:rPr>
          <w:b/>
        </w:rPr>
        <w:t>Hình ảnh</w:t>
      </w:r>
      <w:r>
        <w:t>:</w:t>
      </w:r>
      <w:r w:rsidR="004553E3" w:rsidRPr="004553E3">
        <w:rPr>
          <w:noProof/>
        </w:rPr>
        <w:t xml:space="preserve"> </w:t>
      </w:r>
      <w:r w:rsidR="004553E3" w:rsidRPr="004553E3">
        <w:rPr>
          <w:noProof/>
        </w:rPr>
        <w:drawing>
          <wp:inline distT="0" distB="0" distL="0" distR="0" wp14:anchorId="407C80EC" wp14:editId="20EF07FC">
            <wp:extent cx="6120765" cy="3350895"/>
            <wp:effectExtent l="0" t="0" r="0" b="1905"/>
            <wp:docPr id="606407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07759" name="Picture 1" descr="A screenshot of a computer&#10;&#10;Description automatically generated"/>
                    <pic:cNvPicPr/>
                  </pic:nvPicPr>
                  <pic:blipFill>
                    <a:blip r:embed="rId61"/>
                    <a:stretch>
                      <a:fillRect/>
                    </a:stretch>
                  </pic:blipFill>
                  <pic:spPr>
                    <a:xfrm>
                      <a:off x="0" y="0"/>
                      <a:ext cx="6120765" cy="3350895"/>
                    </a:xfrm>
                    <a:prstGeom prst="rect">
                      <a:avLst/>
                    </a:prstGeom>
                  </pic:spPr>
                </pic:pic>
              </a:graphicData>
            </a:graphic>
          </wp:inline>
        </w:drawing>
      </w:r>
    </w:p>
    <w:p w14:paraId="53F8ABB0" w14:textId="77777777" w:rsidR="00B55901" w:rsidRPr="00FE3E6A" w:rsidRDefault="00B55901" w:rsidP="00B55901"/>
    <w:p w14:paraId="05DF4EBD" w14:textId="77777777" w:rsidR="00B55901" w:rsidRPr="0041526C" w:rsidRDefault="00B55901" w:rsidP="00B55901">
      <w:pPr>
        <w:rPr>
          <w:b/>
        </w:rPr>
      </w:pPr>
      <w:r w:rsidRPr="0041526C">
        <w:rPr>
          <w:b/>
        </w:rPr>
        <w:t>Bảng mô tả chi tiết</w:t>
      </w:r>
    </w:p>
    <w:tbl>
      <w:tblPr>
        <w:tblStyle w:val="LiBang"/>
        <w:tblW w:w="0" w:type="auto"/>
        <w:tblLook w:val="04A0" w:firstRow="1" w:lastRow="0" w:firstColumn="1" w:lastColumn="0" w:noHBand="0" w:noVBand="1"/>
      </w:tblPr>
      <w:tblGrid>
        <w:gridCol w:w="549"/>
        <w:gridCol w:w="2276"/>
        <w:gridCol w:w="2293"/>
        <w:gridCol w:w="2279"/>
        <w:gridCol w:w="2232"/>
      </w:tblGrid>
      <w:tr w:rsidR="00B55901" w14:paraId="7D4ACEFA" w14:textId="77777777" w:rsidTr="00600C68">
        <w:tc>
          <w:tcPr>
            <w:tcW w:w="558" w:type="dxa"/>
          </w:tcPr>
          <w:p w14:paraId="62DC6D4B" w14:textId="77777777" w:rsidR="00B55901" w:rsidRDefault="00B55901" w:rsidP="00600C68">
            <w:r>
              <w:t>STT</w:t>
            </w:r>
          </w:p>
        </w:tc>
        <w:tc>
          <w:tcPr>
            <w:tcW w:w="3234" w:type="dxa"/>
          </w:tcPr>
          <w:p w14:paraId="3D59BEC6" w14:textId="77777777" w:rsidR="00B55901" w:rsidRDefault="00B55901" w:rsidP="00600C68">
            <w:r>
              <w:t>Thao tác</w:t>
            </w:r>
          </w:p>
        </w:tc>
        <w:tc>
          <w:tcPr>
            <w:tcW w:w="3234" w:type="dxa"/>
          </w:tcPr>
          <w:p w14:paraId="36F87451" w14:textId="77777777" w:rsidR="00B55901" w:rsidRDefault="00B55901" w:rsidP="00600C68">
            <w:r>
              <w:t>Ý nghĩa</w:t>
            </w:r>
          </w:p>
        </w:tc>
        <w:tc>
          <w:tcPr>
            <w:tcW w:w="3234" w:type="dxa"/>
          </w:tcPr>
          <w:p w14:paraId="74931EB7" w14:textId="77777777" w:rsidR="00B55901" w:rsidRDefault="00B55901" w:rsidP="00600C68">
            <w:r>
              <w:t>Xử lý liên quan</w:t>
            </w:r>
          </w:p>
        </w:tc>
        <w:tc>
          <w:tcPr>
            <w:tcW w:w="3235" w:type="dxa"/>
          </w:tcPr>
          <w:p w14:paraId="4B0E43C6" w14:textId="77777777" w:rsidR="00B55901" w:rsidRDefault="00B55901" w:rsidP="00600C68">
            <w:r>
              <w:t>Ghi chú</w:t>
            </w:r>
          </w:p>
        </w:tc>
      </w:tr>
      <w:tr w:rsidR="00B55901" w14:paraId="003339CE" w14:textId="77777777" w:rsidTr="00600C68">
        <w:tc>
          <w:tcPr>
            <w:tcW w:w="558" w:type="dxa"/>
          </w:tcPr>
          <w:p w14:paraId="39F35B09" w14:textId="77777777" w:rsidR="00B55901" w:rsidRDefault="00B55901" w:rsidP="00600C68"/>
        </w:tc>
        <w:tc>
          <w:tcPr>
            <w:tcW w:w="3234" w:type="dxa"/>
          </w:tcPr>
          <w:p w14:paraId="47F838D1" w14:textId="77777777" w:rsidR="00B55901" w:rsidRDefault="00B55901" w:rsidP="00600C68"/>
        </w:tc>
        <w:tc>
          <w:tcPr>
            <w:tcW w:w="3234" w:type="dxa"/>
          </w:tcPr>
          <w:p w14:paraId="18A88DE2" w14:textId="77777777" w:rsidR="00B55901" w:rsidRDefault="00B55901" w:rsidP="00600C68"/>
        </w:tc>
        <w:tc>
          <w:tcPr>
            <w:tcW w:w="3234" w:type="dxa"/>
          </w:tcPr>
          <w:p w14:paraId="1557D66B" w14:textId="77777777" w:rsidR="00B55901" w:rsidRDefault="00B55901" w:rsidP="00600C68"/>
        </w:tc>
        <w:tc>
          <w:tcPr>
            <w:tcW w:w="3235" w:type="dxa"/>
          </w:tcPr>
          <w:p w14:paraId="65C98D01" w14:textId="77777777" w:rsidR="00B55901" w:rsidRDefault="00B55901" w:rsidP="00600C68"/>
        </w:tc>
      </w:tr>
    </w:tbl>
    <w:p w14:paraId="66693D00" w14:textId="77777777" w:rsidR="00C2507B" w:rsidRDefault="00C2507B">
      <w:pPr>
        <w:spacing w:before="0" w:after="200" w:line="276" w:lineRule="auto"/>
        <w:rPr>
          <w:rFonts w:ascii="Times New Roman" w:eastAsiaTheme="majorEastAsia" w:hAnsi="Times New Roman" w:cs="Times New Roman"/>
          <w:color w:val="243F60" w:themeColor="accent1" w:themeShade="7F"/>
          <w:sz w:val="28"/>
          <w:szCs w:val="28"/>
        </w:rPr>
      </w:pPr>
      <w:r>
        <w:br w:type="page"/>
      </w:r>
    </w:p>
    <w:p w14:paraId="0C1C89A1" w14:textId="17A9C14C" w:rsidR="00B55901" w:rsidRDefault="00B55901" w:rsidP="004553E3">
      <w:pPr>
        <w:pStyle w:val="u3"/>
      </w:pPr>
      <w:bookmarkStart w:id="5561" w:name="_Toc172974306"/>
      <w:r>
        <w:lastRenderedPageBreak/>
        <w:t xml:space="preserve">[Màn hình giao diện </w:t>
      </w:r>
      <w:r w:rsidR="004553E3">
        <w:t>4</w:t>
      </w:r>
      <w:r>
        <w:t>]</w:t>
      </w:r>
      <w:bookmarkEnd w:id="5561"/>
    </w:p>
    <w:p w14:paraId="3DD89046" w14:textId="23660AC9" w:rsidR="00B55901" w:rsidRDefault="00B55901" w:rsidP="00B55901">
      <w:r w:rsidRPr="006D482C">
        <w:rPr>
          <w:b/>
        </w:rPr>
        <w:t>Tên màn hình</w:t>
      </w:r>
      <w:r>
        <w:t>:</w:t>
      </w:r>
      <w:r w:rsidR="004553E3" w:rsidRPr="004553E3">
        <w:t xml:space="preserve"> </w:t>
      </w:r>
      <w:r w:rsidR="004553E3">
        <w:t xml:space="preserve">Màn hình </w:t>
      </w:r>
      <w:r w:rsidR="004553E3" w:rsidRPr="00B55901">
        <w:t>Quản lí đơn hàng</w:t>
      </w:r>
    </w:p>
    <w:p w14:paraId="38239C68" w14:textId="6D68DB35" w:rsidR="00B55901" w:rsidRDefault="00B55901" w:rsidP="00B55901">
      <w:r w:rsidRPr="006D482C">
        <w:rPr>
          <w:b/>
        </w:rPr>
        <w:t>Ý nghĩa</w:t>
      </w:r>
      <w:r>
        <w:t>:</w:t>
      </w:r>
      <w:r w:rsidR="00144D88" w:rsidRPr="00144D88">
        <w:t xml:space="preserve"> </w:t>
      </w:r>
      <w:r w:rsidR="00144D88">
        <w:t>Màn hình quản lý đơn hàng là một công cụ không thể thiếu đối với bất kỳ doanh nghiệp nào hoạt động trong lĩnh vực thương mại điện tử hoặc bán lẻ. Nó giúp doanh nghiệp quản lý đơn hàng một cách hiệu quả, tối ưu hóa quy trình làm việc, cải thiện trải nghiệm khách hàng và thúc đẩy tăng trưởng kinh doanh.</w:t>
      </w:r>
    </w:p>
    <w:p w14:paraId="4934067E" w14:textId="64129253" w:rsidR="00B55901" w:rsidRDefault="00B55901" w:rsidP="00B55901">
      <w:r w:rsidRPr="006D482C">
        <w:rPr>
          <w:b/>
        </w:rPr>
        <w:t>Hình ảnh</w:t>
      </w:r>
      <w:r>
        <w:t>:</w:t>
      </w:r>
      <w:r w:rsidR="004553E3" w:rsidRPr="004553E3">
        <w:rPr>
          <w:noProof/>
        </w:rPr>
        <w:t xml:space="preserve"> </w:t>
      </w:r>
      <w:r w:rsidR="004553E3" w:rsidRPr="004553E3">
        <w:rPr>
          <w:noProof/>
        </w:rPr>
        <w:drawing>
          <wp:inline distT="0" distB="0" distL="0" distR="0" wp14:anchorId="7CA11D1A" wp14:editId="3F830C56">
            <wp:extent cx="6120765" cy="3341370"/>
            <wp:effectExtent l="0" t="0" r="0" b="0"/>
            <wp:docPr id="1682129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29372" name="Picture 1" descr="A screenshot of a computer&#10;&#10;Description automatically generated"/>
                    <pic:cNvPicPr/>
                  </pic:nvPicPr>
                  <pic:blipFill>
                    <a:blip r:embed="rId62"/>
                    <a:stretch>
                      <a:fillRect/>
                    </a:stretch>
                  </pic:blipFill>
                  <pic:spPr>
                    <a:xfrm>
                      <a:off x="0" y="0"/>
                      <a:ext cx="6120765" cy="3341370"/>
                    </a:xfrm>
                    <a:prstGeom prst="rect">
                      <a:avLst/>
                    </a:prstGeom>
                  </pic:spPr>
                </pic:pic>
              </a:graphicData>
            </a:graphic>
          </wp:inline>
        </w:drawing>
      </w:r>
    </w:p>
    <w:p w14:paraId="6BE9D8E7" w14:textId="77777777" w:rsidR="00B55901" w:rsidRPr="00FE3E6A" w:rsidRDefault="00B55901" w:rsidP="00B55901"/>
    <w:p w14:paraId="0532FA8D" w14:textId="77777777" w:rsidR="00B55901" w:rsidRPr="0041526C" w:rsidRDefault="00B55901" w:rsidP="00B55901">
      <w:pPr>
        <w:rPr>
          <w:b/>
        </w:rPr>
      </w:pPr>
      <w:r w:rsidRPr="0041526C">
        <w:rPr>
          <w:b/>
        </w:rPr>
        <w:t>Bảng mô tả chi tiết</w:t>
      </w:r>
    </w:p>
    <w:tbl>
      <w:tblPr>
        <w:tblStyle w:val="LiBang"/>
        <w:tblW w:w="0" w:type="auto"/>
        <w:tblLook w:val="04A0" w:firstRow="1" w:lastRow="0" w:firstColumn="1" w:lastColumn="0" w:noHBand="0" w:noVBand="1"/>
      </w:tblPr>
      <w:tblGrid>
        <w:gridCol w:w="549"/>
        <w:gridCol w:w="2276"/>
        <w:gridCol w:w="2293"/>
        <w:gridCol w:w="2279"/>
        <w:gridCol w:w="2232"/>
      </w:tblGrid>
      <w:tr w:rsidR="00B55901" w14:paraId="3C766B57" w14:textId="77777777" w:rsidTr="00600C68">
        <w:tc>
          <w:tcPr>
            <w:tcW w:w="558" w:type="dxa"/>
          </w:tcPr>
          <w:p w14:paraId="0FC2A49B" w14:textId="77777777" w:rsidR="00B55901" w:rsidRDefault="00B55901" w:rsidP="00600C68">
            <w:r>
              <w:t>STT</w:t>
            </w:r>
          </w:p>
        </w:tc>
        <w:tc>
          <w:tcPr>
            <w:tcW w:w="3234" w:type="dxa"/>
          </w:tcPr>
          <w:p w14:paraId="39317652" w14:textId="77777777" w:rsidR="00B55901" w:rsidRDefault="00B55901" w:rsidP="00600C68">
            <w:r>
              <w:t>Thao tác</w:t>
            </w:r>
          </w:p>
        </w:tc>
        <w:tc>
          <w:tcPr>
            <w:tcW w:w="3234" w:type="dxa"/>
          </w:tcPr>
          <w:p w14:paraId="3995017B" w14:textId="77777777" w:rsidR="00B55901" w:rsidRDefault="00B55901" w:rsidP="00600C68">
            <w:r>
              <w:t>Ý nghĩa</w:t>
            </w:r>
          </w:p>
        </w:tc>
        <w:tc>
          <w:tcPr>
            <w:tcW w:w="3234" w:type="dxa"/>
          </w:tcPr>
          <w:p w14:paraId="24668F6C" w14:textId="77777777" w:rsidR="00B55901" w:rsidRDefault="00B55901" w:rsidP="00600C68">
            <w:r>
              <w:t>Xử lý liên quan</w:t>
            </w:r>
          </w:p>
        </w:tc>
        <w:tc>
          <w:tcPr>
            <w:tcW w:w="3235" w:type="dxa"/>
          </w:tcPr>
          <w:p w14:paraId="0D98DD82" w14:textId="77777777" w:rsidR="00B55901" w:rsidRDefault="00B55901" w:rsidP="00600C68">
            <w:r>
              <w:t>Ghi chú</w:t>
            </w:r>
          </w:p>
        </w:tc>
      </w:tr>
      <w:tr w:rsidR="00B55901" w14:paraId="20CB1F57" w14:textId="77777777" w:rsidTr="00600C68">
        <w:tc>
          <w:tcPr>
            <w:tcW w:w="558" w:type="dxa"/>
          </w:tcPr>
          <w:p w14:paraId="2600BB67" w14:textId="77777777" w:rsidR="00B55901" w:rsidRDefault="00B55901" w:rsidP="00600C68"/>
        </w:tc>
        <w:tc>
          <w:tcPr>
            <w:tcW w:w="3234" w:type="dxa"/>
          </w:tcPr>
          <w:p w14:paraId="05222D3F" w14:textId="77777777" w:rsidR="00B55901" w:rsidRDefault="00B55901" w:rsidP="00600C68"/>
        </w:tc>
        <w:tc>
          <w:tcPr>
            <w:tcW w:w="3234" w:type="dxa"/>
          </w:tcPr>
          <w:p w14:paraId="0B2E80AA" w14:textId="77777777" w:rsidR="00B55901" w:rsidRDefault="00B55901" w:rsidP="00600C68"/>
        </w:tc>
        <w:tc>
          <w:tcPr>
            <w:tcW w:w="3234" w:type="dxa"/>
          </w:tcPr>
          <w:p w14:paraId="120AA4C5" w14:textId="77777777" w:rsidR="00B55901" w:rsidRDefault="00B55901" w:rsidP="00600C68"/>
        </w:tc>
        <w:tc>
          <w:tcPr>
            <w:tcW w:w="3235" w:type="dxa"/>
          </w:tcPr>
          <w:p w14:paraId="3D5FD715" w14:textId="77777777" w:rsidR="00B55901" w:rsidRDefault="00B55901" w:rsidP="00600C68"/>
        </w:tc>
      </w:tr>
    </w:tbl>
    <w:p w14:paraId="2B7E16DC" w14:textId="77777777" w:rsidR="00B55901" w:rsidRPr="004A68EB" w:rsidRDefault="00B55901" w:rsidP="00B55901">
      <w:pPr>
        <w:rPr>
          <w:rFonts w:ascii="Times New Roman" w:hAnsi="Times New Roman" w:cs="Times New Roman"/>
        </w:rPr>
      </w:pPr>
    </w:p>
    <w:p w14:paraId="5995023D" w14:textId="77777777" w:rsidR="00C2507B" w:rsidRDefault="00C2507B">
      <w:pPr>
        <w:spacing w:before="0" w:after="200" w:line="276" w:lineRule="auto"/>
        <w:rPr>
          <w:rFonts w:ascii="Times New Roman" w:eastAsiaTheme="majorEastAsia" w:hAnsi="Times New Roman" w:cs="Times New Roman"/>
          <w:color w:val="243F60" w:themeColor="accent1" w:themeShade="7F"/>
          <w:sz w:val="28"/>
          <w:szCs w:val="28"/>
        </w:rPr>
      </w:pPr>
      <w:r>
        <w:br w:type="page"/>
      </w:r>
    </w:p>
    <w:p w14:paraId="6E1ADD1F" w14:textId="28FEFF4D" w:rsidR="00B55901" w:rsidRDefault="00B55901" w:rsidP="00B55901">
      <w:pPr>
        <w:pStyle w:val="u3"/>
      </w:pPr>
      <w:bookmarkStart w:id="5562" w:name="_Toc172974307"/>
      <w:r>
        <w:lastRenderedPageBreak/>
        <w:t xml:space="preserve">[Màn hình giao diện </w:t>
      </w:r>
      <w:r w:rsidR="004553E3">
        <w:t>5</w:t>
      </w:r>
      <w:r>
        <w:t>]</w:t>
      </w:r>
      <w:bookmarkEnd w:id="5562"/>
    </w:p>
    <w:p w14:paraId="17A1E1A7" w14:textId="63920165" w:rsidR="00B55901" w:rsidRDefault="00B55901" w:rsidP="00B55901">
      <w:r w:rsidRPr="006D482C">
        <w:rPr>
          <w:b/>
        </w:rPr>
        <w:t>Tên màn hình</w:t>
      </w:r>
      <w:r>
        <w:t>:</w:t>
      </w:r>
      <w:r w:rsidR="004553E3" w:rsidRPr="004553E3">
        <w:t xml:space="preserve"> </w:t>
      </w:r>
      <w:r w:rsidR="004553E3">
        <w:t xml:space="preserve">Màn hình </w:t>
      </w:r>
      <w:r w:rsidR="004553E3" w:rsidRPr="00B55901">
        <w:t>Sửa sách</w:t>
      </w:r>
    </w:p>
    <w:p w14:paraId="385A9305" w14:textId="13AE54F4" w:rsidR="00B55901" w:rsidRDefault="00B55901" w:rsidP="00B55901">
      <w:r w:rsidRPr="006D482C">
        <w:rPr>
          <w:b/>
        </w:rPr>
        <w:t>Ý nghĩa</w:t>
      </w:r>
      <w:r>
        <w:t>:</w:t>
      </w:r>
      <w:r w:rsidR="00144D88" w:rsidRPr="00144D88">
        <w:t xml:space="preserve"> </w:t>
      </w:r>
      <w:r w:rsidR="00144D88">
        <w:t>Màn hình sửa sách đóng vai trò quan trọng trong việc duy trì tính chính xác và cập nhật của thông tin sách, hỗ trợ quản lý hiệu quả và nâng cao trải nghiệm người dùng.</w:t>
      </w:r>
    </w:p>
    <w:p w14:paraId="05C6E802" w14:textId="6504EF94" w:rsidR="00B55901" w:rsidRDefault="00B55901" w:rsidP="00B55901">
      <w:r w:rsidRPr="006D482C">
        <w:rPr>
          <w:b/>
        </w:rPr>
        <w:t>Hình ảnh</w:t>
      </w:r>
      <w:r>
        <w:t>:</w:t>
      </w:r>
      <w:r w:rsidR="004553E3" w:rsidRPr="004553E3">
        <w:rPr>
          <w:noProof/>
        </w:rPr>
        <w:t xml:space="preserve"> </w:t>
      </w:r>
      <w:r w:rsidR="004553E3" w:rsidRPr="004553E3">
        <w:rPr>
          <w:noProof/>
        </w:rPr>
        <w:drawing>
          <wp:inline distT="0" distB="0" distL="0" distR="0" wp14:anchorId="19A370D2" wp14:editId="16E747BF">
            <wp:extent cx="6120765" cy="3288030"/>
            <wp:effectExtent l="0" t="0" r="0" b="7620"/>
            <wp:docPr id="836289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9161" name="Picture 1" descr="A screenshot of a computer&#10;&#10;Description automatically generated"/>
                    <pic:cNvPicPr/>
                  </pic:nvPicPr>
                  <pic:blipFill>
                    <a:blip r:embed="rId63"/>
                    <a:stretch>
                      <a:fillRect/>
                    </a:stretch>
                  </pic:blipFill>
                  <pic:spPr>
                    <a:xfrm>
                      <a:off x="0" y="0"/>
                      <a:ext cx="6120765" cy="3288030"/>
                    </a:xfrm>
                    <a:prstGeom prst="rect">
                      <a:avLst/>
                    </a:prstGeom>
                  </pic:spPr>
                </pic:pic>
              </a:graphicData>
            </a:graphic>
          </wp:inline>
        </w:drawing>
      </w:r>
    </w:p>
    <w:p w14:paraId="3ABF4940" w14:textId="77777777" w:rsidR="00B55901" w:rsidRPr="00FE3E6A" w:rsidRDefault="00B55901" w:rsidP="00B55901"/>
    <w:p w14:paraId="576A02C0" w14:textId="77777777" w:rsidR="00B55901" w:rsidRPr="0041526C" w:rsidRDefault="00B55901" w:rsidP="00B55901">
      <w:pPr>
        <w:rPr>
          <w:b/>
        </w:rPr>
      </w:pPr>
      <w:r w:rsidRPr="0041526C">
        <w:rPr>
          <w:b/>
        </w:rPr>
        <w:t>Bảng mô tả chi tiết</w:t>
      </w:r>
    </w:p>
    <w:tbl>
      <w:tblPr>
        <w:tblStyle w:val="LiBang"/>
        <w:tblW w:w="0" w:type="auto"/>
        <w:tblLook w:val="04A0" w:firstRow="1" w:lastRow="0" w:firstColumn="1" w:lastColumn="0" w:noHBand="0" w:noVBand="1"/>
      </w:tblPr>
      <w:tblGrid>
        <w:gridCol w:w="549"/>
        <w:gridCol w:w="2276"/>
        <w:gridCol w:w="2293"/>
        <w:gridCol w:w="2279"/>
        <w:gridCol w:w="2232"/>
      </w:tblGrid>
      <w:tr w:rsidR="00B55901" w14:paraId="3BC49AAC" w14:textId="77777777" w:rsidTr="00600C68">
        <w:tc>
          <w:tcPr>
            <w:tcW w:w="558" w:type="dxa"/>
          </w:tcPr>
          <w:p w14:paraId="18F86C2D" w14:textId="77777777" w:rsidR="00B55901" w:rsidRDefault="00B55901" w:rsidP="00600C68">
            <w:r>
              <w:t>STT</w:t>
            </w:r>
          </w:p>
        </w:tc>
        <w:tc>
          <w:tcPr>
            <w:tcW w:w="3234" w:type="dxa"/>
          </w:tcPr>
          <w:p w14:paraId="0D5AA775" w14:textId="77777777" w:rsidR="00B55901" w:rsidRDefault="00B55901" w:rsidP="00600C68">
            <w:r>
              <w:t>Thao tác</w:t>
            </w:r>
          </w:p>
        </w:tc>
        <w:tc>
          <w:tcPr>
            <w:tcW w:w="3234" w:type="dxa"/>
          </w:tcPr>
          <w:p w14:paraId="69D6F451" w14:textId="77777777" w:rsidR="00B55901" w:rsidRDefault="00B55901" w:rsidP="00600C68">
            <w:r>
              <w:t>Ý nghĩa</w:t>
            </w:r>
          </w:p>
        </w:tc>
        <w:tc>
          <w:tcPr>
            <w:tcW w:w="3234" w:type="dxa"/>
          </w:tcPr>
          <w:p w14:paraId="7667A5D5" w14:textId="77777777" w:rsidR="00B55901" w:rsidRDefault="00B55901" w:rsidP="00600C68">
            <w:r>
              <w:t>Xử lý liên quan</w:t>
            </w:r>
          </w:p>
        </w:tc>
        <w:tc>
          <w:tcPr>
            <w:tcW w:w="3235" w:type="dxa"/>
          </w:tcPr>
          <w:p w14:paraId="0151D77E" w14:textId="77777777" w:rsidR="00B55901" w:rsidRDefault="00B55901" w:rsidP="00600C68">
            <w:r>
              <w:t>Ghi chú</w:t>
            </w:r>
          </w:p>
        </w:tc>
      </w:tr>
      <w:tr w:rsidR="00B55901" w14:paraId="007BD7C1" w14:textId="77777777" w:rsidTr="00600C68">
        <w:tc>
          <w:tcPr>
            <w:tcW w:w="558" w:type="dxa"/>
          </w:tcPr>
          <w:p w14:paraId="006E7E2C" w14:textId="77777777" w:rsidR="00B55901" w:rsidRDefault="00B55901" w:rsidP="00600C68"/>
        </w:tc>
        <w:tc>
          <w:tcPr>
            <w:tcW w:w="3234" w:type="dxa"/>
          </w:tcPr>
          <w:p w14:paraId="29EB1A14" w14:textId="77777777" w:rsidR="00B55901" w:rsidRDefault="00B55901" w:rsidP="00600C68"/>
        </w:tc>
        <w:tc>
          <w:tcPr>
            <w:tcW w:w="3234" w:type="dxa"/>
          </w:tcPr>
          <w:p w14:paraId="3B543EAB" w14:textId="77777777" w:rsidR="00B55901" w:rsidRDefault="00B55901" w:rsidP="00600C68"/>
        </w:tc>
        <w:tc>
          <w:tcPr>
            <w:tcW w:w="3234" w:type="dxa"/>
          </w:tcPr>
          <w:p w14:paraId="29F4FD74" w14:textId="77777777" w:rsidR="00B55901" w:rsidRDefault="00B55901" w:rsidP="00600C68"/>
        </w:tc>
        <w:tc>
          <w:tcPr>
            <w:tcW w:w="3235" w:type="dxa"/>
          </w:tcPr>
          <w:p w14:paraId="36AC0656" w14:textId="77777777" w:rsidR="00B55901" w:rsidRDefault="00B55901" w:rsidP="00600C68"/>
        </w:tc>
      </w:tr>
    </w:tbl>
    <w:p w14:paraId="2A10B7AB" w14:textId="77777777" w:rsidR="00B55901" w:rsidRPr="004A68EB" w:rsidRDefault="00B55901" w:rsidP="00B55901">
      <w:pPr>
        <w:rPr>
          <w:rFonts w:ascii="Times New Roman" w:hAnsi="Times New Roman" w:cs="Times New Roman"/>
        </w:rPr>
      </w:pPr>
    </w:p>
    <w:p w14:paraId="7707E922" w14:textId="77777777" w:rsidR="00C2507B" w:rsidRDefault="00C2507B">
      <w:pPr>
        <w:spacing w:before="0" w:after="200" w:line="276" w:lineRule="auto"/>
        <w:rPr>
          <w:rFonts w:ascii="Times New Roman" w:eastAsiaTheme="majorEastAsia" w:hAnsi="Times New Roman" w:cs="Times New Roman"/>
          <w:color w:val="243F60" w:themeColor="accent1" w:themeShade="7F"/>
          <w:sz w:val="28"/>
          <w:szCs w:val="28"/>
        </w:rPr>
      </w:pPr>
      <w:r>
        <w:br w:type="page"/>
      </w:r>
    </w:p>
    <w:p w14:paraId="13A77233" w14:textId="6E561246" w:rsidR="00B55901" w:rsidRDefault="00B55901" w:rsidP="00B55901">
      <w:pPr>
        <w:pStyle w:val="u3"/>
      </w:pPr>
      <w:bookmarkStart w:id="5563" w:name="_Toc172974308"/>
      <w:r>
        <w:lastRenderedPageBreak/>
        <w:t xml:space="preserve">[Màn hình giao diện </w:t>
      </w:r>
      <w:r w:rsidR="004553E3">
        <w:t>6</w:t>
      </w:r>
      <w:r>
        <w:t>]</w:t>
      </w:r>
      <w:bookmarkEnd w:id="5563"/>
    </w:p>
    <w:p w14:paraId="19D4DCC1" w14:textId="0712CD1E" w:rsidR="00B55901" w:rsidRDefault="00B55901" w:rsidP="00B55901">
      <w:r w:rsidRPr="006D482C">
        <w:rPr>
          <w:b/>
        </w:rPr>
        <w:t>Tên màn hình</w:t>
      </w:r>
      <w:r>
        <w:t>:</w:t>
      </w:r>
      <w:r w:rsidR="00353271" w:rsidRPr="00353271">
        <w:t xml:space="preserve"> </w:t>
      </w:r>
      <w:r w:rsidR="00353271">
        <w:t xml:space="preserve">Màn hình </w:t>
      </w:r>
      <w:r w:rsidR="00353271" w:rsidRPr="00B55901">
        <w:t>Thêm sách</w:t>
      </w:r>
    </w:p>
    <w:p w14:paraId="1625A3DE" w14:textId="1F362FD5" w:rsidR="00B55901" w:rsidRDefault="00B55901" w:rsidP="00B55901">
      <w:r w:rsidRPr="006D482C">
        <w:rPr>
          <w:b/>
        </w:rPr>
        <w:t>Ý nghĩa</w:t>
      </w:r>
      <w:r>
        <w:t>:</w:t>
      </w:r>
      <w:r w:rsidR="00144D88" w:rsidRPr="00144D88">
        <w:t xml:space="preserve"> </w:t>
      </w:r>
      <w:r w:rsidR="00144D88">
        <w:t>Màn hình thêm sách đóng vai trò quan trọng trong việc quản lý, tổ chức và chia sẻ thông tin về sách. Nó giúp người dùng xây dựng một thư viện cá nhân phong phú, dễ dàng tìm kiếm và truy cập các cuốn sách yêu thích, đồng thời tạo ra một cộng đồng đọc sách và trao đổi kiến thức.</w:t>
      </w:r>
    </w:p>
    <w:p w14:paraId="1B24A603" w14:textId="4044965E" w:rsidR="00B55901" w:rsidRPr="00FE3E6A" w:rsidRDefault="00B55901" w:rsidP="00B55901">
      <w:r w:rsidRPr="006D482C">
        <w:rPr>
          <w:b/>
        </w:rPr>
        <w:t>Hình ảnh</w:t>
      </w:r>
      <w:r>
        <w:t>:</w:t>
      </w:r>
      <w:r w:rsidR="00353271" w:rsidRPr="00353271">
        <w:rPr>
          <w:noProof/>
        </w:rPr>
        <w:t xml:space="preserve"> </w:t>
      </w:r>
      <w:r w:rsidR="00353271" w:rsidRPr="00353271">
        <w:rPr>
          <w:noProof/>
        </w:rPr>
        <w:drawing>
          <wp:inline distT="0" distB="0" distL="0" distR="0" wp14:anchorId="70E73E46" wp14:editId="3FC365ED">
            <wp:extent cx="6120765" cy="3324225"/>
            <wp:effectExtent l="0" t="0" r="0" b="9525"/>
            <wp:docPr id="2125884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84589" name="Picture 1" descr="A screenshot of a computer&#10;&#10;Description automatically generated"/>
                    <pic:cNvPicPr/>
                  </pic:nvPicPr>
                  <pic:blipFill>
                    <a:blip r:embed="rId64"/>
                    <a:stretch>
                      <a:fillRect/>
                    </a:stretch>
                  </pic:blipFill>
                  <pic:spPr>
                    <a:xfrm>
                      <a:off x="0" y="0"/>
                      <a:ext cx="6120765" cy="3324225"/>
                    </a:xfrm>
                    <a:prstGeom prst="rect">
                      <a:avLst/>
                    </a:prstGeom>
                  </pic:spPr>
                </pic:pic>
              </a:graphicData>
            </a:graphic>
          </wp:inline>
        </w:drawing>
      </w:r>
    </w:p>
    <w:p w14:paraId="68016F3E" w14:textId="77777777" w:rsidR="00B55901" w:rsidRPr="0041526C" w:rsidRDefault="00B55901" w:rsidP="00B55901">
      <w:pPr>
        <w:rPr>
          <w:b/>
        </w:rPr>
      </w:pPr>
      <w:r w:rsidRPr="0041526C">
        <w:rPr>
          <w:b/>
        </w:rPr>
        <w:t>Bảng mô tả chi tiết</w:t>
      </w:r>
    </w:p>
    <w:tbl>
      <w:tblPr>
        <w:tblStyle w:val="LiBang"/>
        <w:tblW w:w="0" w:type="auto"/>
        <w:tblLook w:val="04A0" w:firstRow="1" w:lastRow="0" w:firstColumn="1" w:lastColumn="0" w:noHBand="0" w:noVBand="1"/>
      </w:tblPr>
      <w:tblGrid>
        <w:gridCol w:w="549"/>
        <w:gridCol w:w="2276"/>
        <w:gridCol w:w="2293"/>
        <w:gridCol w:w="2279"/>
        <w:gridCol w:w="2232"/>
      </w:tblGrid>
      <w:tr w:rsidR="00B55901" w14:paraId="7B40EF70" w14:textId="77777777" w:rsidTr="00600C68">
        <w:tc>
          <w:tcPr>
            <w:tcW w:w="558" w:type="dxa"/>
          </w:tcPr>
          <w:p w14:paraId="1A159988" w14:textId="77777777" w:rsidR="00B55901" w:rsidRDefault="00B55901" w:rsidP="00600C68">
            <w:r>
              <w:t>STT</w:t>
            </w:r>
          </w:p>
        </w:tc>
        <w:tc>
          <w:tcPr>
            <w:tcW w:w="3234" w:type="dxa"/>
          </w:tcPr>
          <w:p w14:paraId="49AFC17C" w14:textId="77777777" w:rsidR="00B55901" w:rsidRDefault="00B55901" w:rsidP="00600C68">
            <w:r>
              <w:t>Thao tác</w:t>
            </w:r>
          </w:p>
        </w:tc>
        <w:tc>
          <w:tcPr>
            <w:tcW w:w="3234" w:type="dxa"/>
          </w:tcPr>
          <w:p w14:paraId="769E8C08" w14:textId="77777777" w:rsidR="00B55901" w:rsidRDefault="00B55901" w:rsidP="00600C68">
            <w:r>
              <w:t>Ý nghĩa</w:t>
            </w:r>
          </w:p>
        </w:tc>
        <w:tc>
          <w:tcPr>
            <w:tcW w:w="3234" w:type="dxa"/>
          </w:tcPr>
          <w:p w14:paraId="3B6F14E1" w14:textId="77777777" w:rsidR="00B55901" w:rsidRDefault="00B55901" w:rsidP="00600C68">
            <w:r>
              <w:t>Xử lý liên quan</w:t>
            </w:r>
          </w:p>
        </w:tc>
        <w:tc>
          <w:tcPr>
            <w:tcW w:w="3235" w:type="dxa"/>
          </w:tcPr>
          <w:p w14:paraId="2F80CCE3" w14:textId="77777777" w:rsidR="00B55901" w:rsidRDefault="00B55901" w:rsidP="00600C68">
            <w:r>
              <w:t>Ghi chú</w:t>
            </w:r>
          </w:p>
        </w:tc>
      </w:tr>
      <w:tr w:rsidR="00B55901" w14:paraId="02F0DAD7" w14:textId="77777777" w:rsidTr="00600C68">
        <w:tc>
          <w:tcPr>
            <w:tcW w:w="558" w:type="dxa"/>
          </w:tcPr>
          <w:p w14:paraId="052E86C4" w14:textId="77777777" w:rsidR="00B55901" w:rsidRDefault="00B55901" w:rsidP="00600C68"/>
        </w:tc>
        <w:tc>
          <w:tcPr>
            <w:tcW w:w="3234" w:type="dxa"/>
          </w:tcPr>
          <w:p w14:paraId="64F4B00B" w14:textId="77777777" w:rsidR="00B55901" w:rsidRDefault="00B55901" w:rsidP="00600C68"/>
        </w:tc>
        <w:tc>
          <w:tcPr>
            <w:tcW w:w="3234" w:type="dxa"/>
          </w:tcPr>
          <w:p w14:paraId="1A128199" w14:textId="77777777" w:rsidR="00B55901" w:rsidRDefault="00B55901" w:rsidP="00600C68"/>
        </w:tc>
        <w:tc>
          <w:tcPr>
            <w:tcW w:w="3234" w:type="dxa"/>
          </w:tcPr>
          <w:p w14:paraId="530277C3" w14:textId="77777777" w:rsidR="00B55901" w:rsidRDefault="00B55901" w:rsidP="00600C68"/>
        </w:tc>
        <w:tc>
          <w:tcPr>
            <w:tcW w:w="3235" w:type="dxa"/>
          </w:tcPr>
          <w:p w14:paraId="20B961FD" w14:textId="77777777" w:rsidR="00B55901" w:rsidRDefault="00B55901" w:rsidP="00600C68"/>
        </w:tc>
      </w:tr>
    </w:tbl>
    <w:p w14:paraId="6D0818DC" w14:textId="77777777" w:rsidR="00B55901" w:rsidRPr="004A68EB" w:rsidRDefault="00B55901" w:rsidP="00B55901">
      <w:pPr>
        <w:rPr>
          <w:rFonts w:ascii="Times New Roman" w:hAnsi="Times New Roman" w:cs="Times New Roman"/>
        </w:rPr>
      </w:pPr>
    </w:p>
    <w:p w14:paraId="2A747776" w14:textId="77777777" w:rsidR="00C2507B" w:rsidRDefault="00C2507B">
      <w:pPr>
        <w:spacing w:before="0" w:after="200" w:line="276" w:lineRule="auto"/>
        <w:rPr>
          <w:rFonts w:ascii="Times New Roman" w:eastAsiaTheme="majorEastAsia" w:hAnsi="Times New Roman" w:cs="Times New Roman"/>
          <w:color w:val="243F60" w:themeColor="accent1" w:themeShade="7F"/>
          <w:sz w:val="28"/>
          <w:szCs w:val="28"/>
        </w:rPr>
      </w:pPr>
      <w:r>
        <w:br w:type="page"/>
      </w:r>
    </w:p>
    <w:p w14:paraId="46E1CFC1" w14:textId="4CF33CE8" w:rsidR="00B55901" w:rsidRDefault="00B55901" w:rsidP="00B55901">
      <w:pPr>
        <w:pStyle w:val="u3"/>
      </w:pPr>
      <w:bookmarkStart w:id="5564" w:name="_Toc172974309"/>
      <w:r>
        <w:lastRenderedPageBreak/>
        <w:t xml:space="preserve">[Màn hình giao diện </w:t>
      </w:r>
      <w:r w:rsidR="004553E3">
        <w:t>7</w:t>
      </w:r>
      <w:r>
        <w:t>]</w:t>
      </w:r>
      <w:bookmarkEnd w:id="5564"/>
    </w:p>
    <w:p w14:paraId="5FEBF308" w14:textId="3CC6A94B" w:rsidR="00B55901" w:rsidRDefault="00B55901" w:rsidP="00B55901">
      <w:r w:rsidRPr="006D482C">
        <w:rPr>
          <w:b/>
        </w:rPr>
        <w:t>Tên màn hình</w:t>
      </w:r>
      <w:r>
        <w:t>:</w:t>
      </w:r>
      <w:r w:rsidR="00353271" w:rsidRPr="00353271">
        <w:t xml:space="preserve"> </w:t>
      </w:r>
      <w:r w:rsidR="00353271">
        <w:t xml:space="preserve">Màn hình </w:t>
      </w:r>
      <w:r w:rsidR="00353271" w:rsidRPr="004553E3">
        <w:t>Admin Quản lí khách hàng</w:t>
      </w:r>
    </w:p>
    <w:p w14:paraId="79D76487" w14:textId="78D21D27" w:rsidR="00B55901" w:rsidRDefault="00B55901" w:rsidP="00B55901">
      <w:r w:rsidRPr="006D482C">
        <w:rPr>
          <w:b/>
        </w:rPr>
        <w:t>Ý nghĩa</w:t>
      </w:r>
      <w:r>
        <w:t>:</w:t>
      </w:r>
      <w:r w:rsidR="00144D88" w:rsidRPr="00144D88">
        <w:t xml:space="preserve"> </w:t>
      </w:r>
      <w:r w:rsidR="00144D88">
        <w:t>Màn hình Admin Quản lí khách hàng là một công cụ không thể thiếu đối với bất kỳ doanh nghiệp nào muốn xây dựng và duy trì mối quan hệ tốt đẹp với khách hàng. Nó giúp doanh nghiệp hiểu rõ hơn về khách hàng, cung cấp dịch vụ tốt hơn và đạt được thành công trong kinh doanh.</w:t>
      </w:r>
    </w:p>
    <w:p w14:paraId="57387B17" w14:textId="1A95D24C" w:rsidR="00B55901" w:rsidRDefault="00B55901" w:rsidP="00B55901">
      <w:r w:rsidRPr="006D482C">
        <w:rPr>
          <w:b/>
        </w:rPr>
        <w:t>Hình ảnh</w:t>
      </w:r>
      <w:r>
        <w:t>:</w:t>
      </w:r>
      <w:r w:rsidR="00353271" w:rsidRPr="00353271">
        <w:rPr>
          <w:noProof/>
        </w:rPr>
        <w:t xml:space="preserve"> </w:t>
      </w:r>
      <w:r w:rsidR="00353271" w:rsidRPr="00353271">
        <w:rPr>
          <w:noProof/>
        </w:rPr>
        <w:drawing>
          <wp:inline distT="0" distB="0" distL="0" distR="0" wp14:anchorId="4534BD9B" wp14:editId="671F41E5">
            <wp:extent cx="6120765" cy="3329305"/>
            <wp:effectExtent l="0" t="0" r="0" b="4445"/>
            <wp:docPr id="1112315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15737" name="Picture 1" descr="A screenshot of a computer&#10;&#10;Description automatically generated"/>
                    <pic:cNvPicPr/>
                  </pic:nvPicPr>
                  <pic:blipFill>
                    <a:blip r:embed="rId65"/>
                    <a:stretch>
                      <a:fillRect/>
                    </a:stretch>
                  </pic:blipFill>
                  <pic:spPr>
                    <a:xfrm>
                      <a:off x="0" y="0"/>
                      <a:ext cx="6120765" cy="3329305"/>
                    </a:xfrm>
                    <a:prstGeom prst="rect">
                      <a:avLst/>
                    </a:prstGeom>
                  </pic:spPr>
                </pic:pic>
              </a:graphicData>
            </a:graphic>
          </wp:inline>
        </w:drawing>
      </w:r>
    </w:p>
    <w:p w14:paraId="2CD6F880" w14:textId="77777777" w:rsidR="00B55901" w:rsidRPr="00FE3E6A" w:rsidRDefault="00B55901" w:rsidP="00B55901"/>
    <w:p w14:paraId="4E08037E" w14:textId="77777777" w:rsidR="00B55901" w:rsidRPr="0041526C" w:rsidRDefault="00B55901" w:rsidP="00B55901">
      <w:pPr>
        <w:rPr>
          <w:b/>
        </w:rPr>
      </w:pPr>
      <w:r w:rsidRPr="0041526C">
        <w:rPr>
          <w:b/>
        </w:rPr>
        <w:t>Bảng mô tả chi tiết</w:t>
      </w:r>
    </w:p>
    <w:tbl>
      <w:tblPr>
        <w:tblStyle w:val="LiBang"/>
        <w:tblW w:w="0" w:type="auto"/>
        <w:tblLook w:val="04A0" w:firstRow="1" w:lastRow="0" w:firstColumn="1" w:lastColumn="0" w:noHBand="0" w:noVBand="1"/>
      </w:tblPr>
      <w:tblGrid>
        <w:gridCol w:w="549"/>
        <w:gridCol w:w="2276"/>
        <w:gridCol w:w="2293"/>
        <w:gridCol w:w="2279"/>
        <w:gridCol w:w="2232"/>
      </w:tblGrid>
      <w:tr w:rsidR="00B55901" w14:paraId="6BE8A504" w14:textId="77777777" w:rsidTr="00353271">
        <w:tc>
          <w:tcPr>
            <w:tcW w:w="549" w:type="dxa"/>
          </w:tcPr>
          <w:p w14:paraId="247ACD12" w14:textId="77777777" w:rsidR="00B55901" w:rsidRDefault="00B55901" w:rsidP="00600C68">
            <w:r>
              <w:t>STT</w:t>
            </w:r>
          </w:p>
        </w:tc>
        <w:tc>
          <w:tcPr>
            <w:tcW w:w="2276" w:type="dxa"/>
          </w:tcPr>
          <w:p w14:paraId="1619EC48" w14:textId="77777777" w:rsidR="00B55901" w:rsidRDefault="00B55901" w:rsidP="00600C68">
            <w:r>
              <w:t>Thao tác</w:t>
            </w:r>
          </w:p>
        </w:tc>
        <w:tc>
          <w:tcPr>
            <w:tcW w:w="2293" w:type="dxa"/>
          </w:tcPr>
          <w:p w14:paraId="7B8A373B" w14:textId="77777777" w:rsidR="00B55901" w:rsidRDefault="00B55901" w:rsidP="00600C68">
            <w:r>
              <w:t>Ý nghĩa</w:t>
            </w:r>
          </w:p>
        </w:tc>
        <w:tc>
          <w:tcPr>
            <w:tcW w:w="2279" w:type="dxa"/>
          </w:tcPr>
          <w:p w14:paraId="0075D1AB" w14:textId="77777777" w:rsidR="00B55901" w:rsidRDefault="00B55901" w:rsidP="00600C68">
            <w:r>
              <w:t>Xử lý liên quan</w:t>
            </w:r>
          </w:p>
        </w:tc>
        <w:tc>
          <w:tcPr>
            <w:tcW w:w="2232" w:type="dxa"/>
          </w:tcPr>
          <w:p w14:paraId="42F92AB8" w14:textId="77777777" w:rsidR="00B55901" w:rsidRDefault="00B55901" w:rsidP="00600C68">
            <w:r>
              <w:t>Ghi chú</w:t>
            </w:r>
          </w:p>
        </w:tc>
      </w:tr>
      <w:tr w:rsidR="00B55901" w14:paraId="45501ED5" w14:textId="77777777" w:rsidTr="00353271">
        <w:tc>
          <w:tcPr>
            <w:tcW w:w="549" w:type="dxa"/>
          </w:tcPr>
          <w:p w14:paraId="570F7D64" w14:textId="77777777" w:rsidR="00B55901" w:rsidRDefault="00B55901" w:rsidP="00600C68"/>
        </w:tc>
        <w:tc>
          <w:tcPr>
            <w:tcW w:w="2276" w:type="dxa"/>
          </w:tcPr>
          <w:p w14:paraId="084A57BF" w14:textId="77777777" w:rsidR="00B55901" w:rsidRDefault="00B55901" w:rsidP="00600C68"/>
        </w:tc>
        <w:tc>
          <w:tcPr>
            <w:tcW w:w="2293" w:type="dxa"/>
          </w:tcPr>
          <w:p w14:paraId="2714FBE0" w14:textId="77777777" w:rsidR="00B55901" w:rsidRDefault="00B55901" w:rsidP="00600C68"/>
        </w:tc>
        <w:tc>
          <w:tcPr>
            <w:tcW w:w="2279" w:type="dxa"/>
          </w:tcPr>
          <w:p w14:paraId="6B0F90C5" w14:textId="77777777" w:rsidR="00B55901" w:rsidRDefault="00B55901" w:rsidP="00600C68"/>
        </w:tc>
        <w:tc>
          <w:tcPr>
            <w:tcW w:w="2232" w:type="dxa"/>
          </w:tcPr>
          <w:p w14:paraId="4F31D1F2" w14:textId="77777777" w:rsidR="00B55901" w:rsidRDefault="00B55901" w:rsidP="00600C68"/>
        </w:tc>
      </w:tr>
    </w:tbl>
    <w:p w14:paraId="77472AAF" w14:textId="77777777" w:rsidR="00C2507B" w:rsidRDefault="00C2507B">
      <w:pPr>
        <w:spacing w:before="0" w:after="200" w:line="276" w:lineRule="auto"/>
        <w:rPr>
          <w:rFonts w:ascii="Times New Roman" w:eastAsiaTheme="majorEastAsia" w:hAnsi="Times New Roman" w:cs="Times New Roman"/>
          <w:color w:val="243F60" w:themeColor="accent1" w:themeShade="7F"/>
          <w:sz w:val="28"/>
          <w:szCs w:val="28"/>
        </w:rPr>
      </w:pPr>
      <w:r>
        <w:br w:type="page"/>
      </w:r>
    </w:p>
    <w:p w14:paraId="22957DC6" w14:textId="53F84A4C" w:rsidR="00353271" w:rsidRDefault="00353271" w:rsidP="00353271">
      <w:pPr>
        <w:pStyle w:val="u3"/>
      </w:pPr>
      <w:bookmarkStart w:id="5565" w:name="_Toc172974310"/>
      <w:r>
        <w:lastRenderedPageBreak/>
        <w:t>[Màn hình giao diện 8]</w:t>
      </w:r>
      <w:bookmarkEnd w:id="5565"/>
    </w:p>
    <w:p w14:paraId="5C06D78A" w14:textId="7AEF9C54" w:rsidR="00353271" w:rsidRDefault="00353271" w:rsidP="00353271">
      <w:r w:rsidRPr="006D482C">
        <w:rPr>
          <w:b/>
        </w:rPr>
        <w:t>Tên màn hình</w:t>
      </w:r>
      <w:r>
        <w:t>:</w:t>
      </w:r>
      <w:r w:rsidRPr="00353271">
        <w:t xml:space="preserve"> </w:t>
      </w:r>
      <w:r>
        <w:t xml:space="preserve">Màn hình </w:t>
      </w:r>
      <w:r w:rsidRPr="004553E3">
        <w:t>Admin Quản lí Sách</w:t>
      </w:r>
    </w:p>
    <w:p w14:paraId="0D87B555" w14:textId="374903B4" w:rsidR="00353271" w:rsidRDefault="00353271" w:rsidP="00353271">
      <w:r w:rsidRPr="006D482C">
        <w:rPr>
          <w:b/>
        </w:rPr>
        <w:t>Ý nghĩa</w:t>
      </w:r>
      <w:r>
        <w:t>:</w:t>
      </w:r>
      <w:r w:rsidR="00144D88" w:rsidRPr="00144D88">
        <w:t xml:space="preserve"> </w:t>
      </w:r>
      <w:r w:rsidR="00144D88">
        <w:t>Màn hình Admin Quản lý Sách là một công cụ không thể thiếu đối với bất kỳ tổ chức hoặc cá nhân nào hoạt động trong lĩnh vực xuất bản, phân phối hoặc quản lý sách. Nó giúp đảm bảo tính chính xác và hiệu quả trong việc quản lý thông tin sách, tối ưu hóa quy trình làm việc và hỗ trợ ra quyết định dựa trên dữ liệu.</w:t>
      </w:r>
    </w:p>
    <w:p w14:paraId="2A443C72" w14:textId="1773B5D7" w:rsidR="00353271" w:rsidRDefault="00353271" w:rsidP="00353271">
      <w:r w:rsidRPr="006D482C">
        <w:rPr>
          <w:b/>
        </w:rPr>
        <w:t>Hình ảnh</w:t>
      </w:r>
      <w:r>
        <w:t>:</w:t>
      </w:r>
      <w:r w:rsidRPr="00353271">
        <w:rPr>
          <w:noProof/>
        </w:rPr>
        <w:t xml:space="preserve"> </w:t>
      </w:r>
      <w:r w:rsidRPr="00353271">
        <w:rPr>
          <w:noProof/>
        </w:rPr>
        <w:drawing>
          <wp:inline distT="0" distB="0" distL="0" distR="0" wp14:anchorId="4F06187D" wp14:editId="724839A9">
            <wp:extent cx="6120765" cy="3340735"/>
            <wp:effectExtent l="0" t="0" r="0" b="0"/>
            <wp:docPr id="1002709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09805" name="Picture 1" descr="A screenshot of a computer&#10;&#10;Description automatically generated"/>
                    <pic:cNvPicPr/>
                  </pic:nvPicPr>
                  <pic:blipFill>
                    <a:blip r:embed="rId66"/>
                    <a:stretch>
                      <a:fillRect/>
                    </a:stretch>
                  </pic:blipFill>
                  <pic:spPr>
                    <a:xfrm>
                      <a:off x="0" y="0"/>
                      <a:ext cx="6120765" cy="3340735"/>
                    </a:xfrm>
                    <a:prstGeom prst="rect">
                      <a:avLst/>
                    </a:prstGeom>
                  </pic:spPr>
                </pic:pic>
              </a:graphicData>
            </a:graphic>
          </wp:inline>
        </w:drawing>
      </w:r>
    </w:p>
    <w:p w14:paraId="16CFAE98" w14:textId="77777777" w:rsidR="00353271" w:rsidRPr="00FE3E6A" w:rsidRDefault="00353271" w:rsidP="00353271"/>
    <w:p w14:paraId="3869B424" w14:textId="77777777" w:rsidR="00353271" w:rsidRPr="0041526C" w:rsidRDefault="00353271" w:rsidP="00353271">
      <w:pPr>
        <w:rPr>
          <w:b/>
        </w:rPr>
      </w:pPr>
      <w:r w:rsidRPr="0041526C">
        <w:rPr>
          <w:b/>
        </w:rPr>
        <w:t>Bảng mô tả chi tiết</w:t>
      </w:r>
    </w:p>
    <w:tbl>
      <w:tblPr>
        <w:tblStyle w:val="LiBang"/>
        <w:tblW w:w="0" w:type="auto"/>
        <w:tblLook w:val="04A0" w:firstRow="1" w:lastRow="0" w:firstColumn="1" w:lastColumn="0" w:noHBand="0" w:noVBand="1"/>
      </w:tblPr>
      <w:tblGrid>
        <w:gridCol w:w="549"/>
        <w:gridCol w:w="2276"/>
        <w:gridCol w:w="2293"/>
        <w:gridCol w:w="2279"/>
        <w:gridCol w:w="2232"/>
      </w:tblGrid>
      <w:tr w:rsidR="00353271" w14:paraId="4FEA70BC" w14:textId="77777777" w:rsidTr="00600C68">
        <w:tc>
          <w:tcPr>
            <w:tcW w:w="558" w:type="dxa"/>
          </w:tcPr>
          <w:p w14:paraId="4A30A863" w14:textId="77777777" w:rsidR="00353271" w:rsidRDefault="00353271" w:rsidP="00600C68">
            <w:r>
              <w:t>STT</w:t>
            </w:r>
          </w:p>
        </w:tc>
        <w:tc>
          <w:tcPr>
            <w:tcW w:w="3234" w:type="dxa"/>
          </w:tcPr>
          <w:p w14:paraId="47B8B99A" w14:textId="77777777" w:rsidR="00353271" w:rsidRDefault="00353271" w:rsidP="00600C68">
            <w:r>
              <w:t>Thao tác</w:t>
            </w:r>
          </w:p>
        </w:tc>
        <w:tc>
          <w:tcPr>
            <w:tcW w:w="3234" w:type="dxa"/>
          </w:tcPr>
          <w:p w14:paraId="14B52868" w14:textId="77777777" w:rsidR="00353271" w:rsidRDefault="00353271" w:rsidP="00600C68">
            <w:r>
              <w:t>Ý nghĩa</w:t>
            </w:r>
          </w:p>
        </w:tc>
        <w:tc>
          <w:tcPr>
            <w:tcW w:w="3234" w:type="dxa"/>
          </w:tcPr>
          <w:p w14:paraId="04DBE0FF" w14:textId="77777777" w:rsidR="00353271" w:rsidRDefault="00353271" w:rsidP="00600C68">
            <w:r>
              <w:t>Xử lý liên quan</w:t>
            </w:r>
          </w:p>
        </w:tc>
        <w:tc>
          <w:tcPr>
            <w:tcW w:w="3235" w:type="dxa"/>
          </w:tcPr>
          <w:p w14:paraId="0253477E" w14:textId="77777777" w:rsidR="00353271" w:rsidRDefault="00353271" w:rsidP="00600C68">
            <w:r>
              <w:t>Ghi chú</w:t>
            </w:r>
          </w:p>
        </w:tc>
      </w:tr>
      <w:tr w:rsidR="00353271" w14:paraId="102840A7" w14:textId="77777777" w:rsidTr="00600C68">
        <w:tc>
          <w:tcPr>
            <w:tcW w:w="558" w:type="dxa"/>
          </w:tcPr>
          <w:p w14:paraId="6FF3AC78" w14:textId="77777777" w:rsidR="00353271" w:rsidRDefault="00353271" w:rsidP="00600C68"/>
        </w:tc>
        <w:tc>
          <w:tcPr>
            <w:tcW w:w="3234" w:type="dxa"/>
          </w:tcPr>
          <w:p w14:paraId="722C7612" w14:textId="77777777" w:rsidR="00353271" w:rsidRDefault="00353271" w:rsidP="00600C68"/>
        </w:tc>
        <w:tc>
          <w:tcPr>
            <w:tcW w:w="3234" w:type="dxa"/>
          </w:tcPr>
          <w:p w14:paraId="2EBA81C2" w14:textId="77777777" w:rsidR="00353271" w:rsidRDefault="00353271" w:rsidP="00600C68"/>
        </w:tc>
        <w:tc>
          <w:tcPr>
            <w:tcW w:w="3234" w:type="dxa"/>
          </w:tcPr>
          <w:p w14:paraId="4410B4A3" w14:textId="77777777" w:rsidR="00353271" w:rsidRDefault="00353271" w:rsidP="00600C68"/>
        </w:tc>
        <w:tc>
          <w:tcPr>
            <w:tcW w:w="3235" w:type="dxa"/>
          </w:tcPr>
          <w:p w14:paraId="4FEE9DCA" w14:textId="77777777" w:rsidR="00353271" w:rsidRDefault="00353271" w:rsidP="00600C68"/>
        </w:tc>
      </w:tr>
    </w:tbl>
    <w:p w14:paraId="325B1AB6" w14:textId="77777777" w:rsidR="00144D88" w:rsidRDefault="00144D88" w:rsidP="00144D88"/>
    <w:p w14:paraId="1EBF19B0" w14:textId="782B33ED" w:rsidR="00144D88" w:rsidRDefault="00144D88" w:rsidP="00144D88">
      <w:r>
        <w:t>Màn hình đăng nhập là một thành phần quan trọng trong bất kỳ hệ thống hoặc ứng dụng nào yêu cầu xác thực người dùng. Nó đảm bảo tính bảo mật, cá nhân hóa trải nghiệm và tạo ấn tượng đầu tiên tốt đẹp cho người dùng.</w:t>
      </w:r>
    </w:p>
    <w:p w14:paraId="68E63FC2" w14:textId="77777777" w:rsidR="00144D88" w:rsidRDefault="00144D88" w:rsidP="00144D88"/>
    <w:p w14:paraId="11888FD8" w14:textId="293D98D4" w:rsidR="00144D88" w:rsidRPr="00144D88" w:rsidRDefault="00144D88" w:rsidP="00144D88">
      <w:r>
        <w:t>Màn hình thanh toán đóng vai trò quan trọng trong việc hoàn tất giao dịch, tăng cường trải nghiệm khách hàng, tối ưu hóa chuyển đổi, bảo mật thông tin và xây dựng thương hiệu. Một màn hình thanh toán hiệu quả sẽ góp phần đáng kể vào sự thành công của một doanh nghiệp thương mại điện tử.</w:t>
      </w:r>
    </w:p>
    <w:sectPr w:rsidR="00144D88" w:rsidRPr="00144D88" w:rsidSect="002B3342">
      <w:pgSz w:w="11907" w:h="16839" w:code="9"/>
      <w:pgMar w:top="1418" w:right="1134" w:bottom="1134"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6C0CCF" w14:textId="77777777" w:rsidR="00D12940" w:rsidRDefault="00D12940" w:rsidP="00591738">
      <w:pPr>
        <w:spacing w:before="0" w:line="240" w:lineRule="auto"/>
      </w:pPr>
      <w:r>
        <w:separator/>
      </w:r>
    </w:p>
  </w:endnote>
  <w:endnote w:type="continuationSeparator" w:id="0">
    <w:p w14:paraId="261FFC6D" w14:textId="77777777" w:rsidR="00D12940" w:rsidRDefault="00D12940" w:rsidP="00591738">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Segoe UI">
    <w:panose1 w:val="020B0502040204020203"/>
    <w:charset w:val="A3"/>
    <w:family w:val="swiss"/>
    <w:pitch w:val="variable"/>
    <w:sig w:usb0="E4002EFF" w:usb1="C000E47F" w:usb2="00000009" w:usb3="00000000" w:csb0="000001FF" w:csb1="00000000"/>
  </w:font>
  <w:font w:name="Consolas">
    <w:panose1 w:val="020B0609020204030204"/>
    <w:charset w:val="A3"/>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F323F4" w14:textId="77777777" w:rsidR="00D12940" w:rsidRDefault="00D12940" w:rsidP="00591738">
      <w:pPr>
        <w:spacing w:before="0" w:line="240" w:lineRule="auto"/>
      </w:pPr>
      <w:r>
        <w:separator/>
      </w:r>
    </w:p>
  </w:footnote>
  <w:footnote w:type="continuationSeparator" w:id="0">
    <w:p w14:paraId="5DC30668" w14:textId="77777777" w:rsidR="00D12940" w:rsidRDefault="00D12940" w:rsidP="00591738">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DF3BB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65F104F"/>
    <w:multiLevelType w:val="multilevel"/>
    <w:tmpl w:val="CEF8A594"/>
    <w:lvl w:ilvl="0">
      <w:start w:val="2"/>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0EB907F4"/>
    <w:multiLevelType w:val="multilevel"/>
    <w:tmpl w:val="ED22BF5A"/>
    <w:lvl w:ilvl="0">
      <w:start w:val="1"/>
      <w:numFmt w:val="decimal"/>
      <w:pStyle w:val="u1"/>
      <w:lvlText w:val="%1"/>
      <w:lvlJc w:val="left"/>
      <w:pPr>
        <w:ind w:left="432" w:hanging="432"/>
      </w:pPr>
      <w:rPr>
        <w:rFonts w:hint="default"/>
      </w:rPr>
    </w:lvl>
    <w:lvl w:ilvl="1">
      <w:start w:val="1"/>
      <w:numFmt w:val="decimal"/>
      <w:pStyle w:val="u2"/>
      <w:lvlText w:val="%1.%2"/>
      <w:lvlJc w:val="left"/>
      <w:pPr>
        <w:ind w:left="576" w:hanging="576"/>
      </w:pPr>
      <w:rPr>
        <w:rFonts w:hint="default"/>
      </w:rPr>
    </w:lvl>
    <w:lvl w:ilvl="2">
      <w:start w:val="1"/>
      <w:numFmt w:val="decimal"/>
      <w:pStyle w:val="u3"/>
      <w:lvlText w:val="%1.%2.%3"/>
      <w:lvlJc w:val="left"/>
      <w:pPr>
        <w:ind w:left="720" w:hanging="720"/>
      </w:pPr>
      <w:rPr>
        <w:rFonts w:hint="default"/>
      </w:rPr>
    </w:lvl>
    <w:lvl w:ilvl="3">
      <w:start w:val="1"/>
      <w:numFmt w:val="decimal"/>
      <w:pStyle w:val="u4"/>
      <w:lvlText w:val="%1.%2.%3.%4"/>
      <w:lvlJc w:val="left"/>
      <w:pPr>
        <w:ind w:left="864" w:hanging="864"/>
      </w:pPr>
      <w:rPr>
        <w:rFonts w:hint="default"/>
      </w:rPr>
    </w:lvl>
    <w:lvl w:ilvl="4">
      <w:start w:val="1"/>
      <w:numFmt w:val="decimal"/>
      <w:pStyle w:val="u5"/>
      <w:lvlText w:val="%1.%2.%3.%4.%5"/>
      <w:lvlJc w:val="left"/>
      <w:pPr>
        <w:ind w:left="1008" w:hanging="1008"/>
      </w:pPr>
      <w:rPr>
        <w:rFonts w:hint="default"/>
      </w:rPr>
    </w:lvl>
    <w:lvl w:ilvl="5">
      <w:start w:val="1"/>
      <w:numFmt w:val="decimal"/>
      <w:pStyle w:val="u6"/>
      <w:lvlText w:val="%1.%2.%3.%4.%5.%6"/>
      <w:lvlJc w:val="left"/>
      <w:pPr>
        <w:ind w:left="1152" w:hanging="1152"/>
      </w:pPr>
      <w:rPr>
        <w:rFonts w:hint="default"/>
      </w:rPr>
    </w:lvl>
    <w:lvl w:ilvl="6">
      <w:start w:val="1"/>
      <w:numFmt w:val="decimal"/>
      <w:pStyle w:val="u7"/>
      <w:lvlText w:val="%1.%2.%3.%4.%5.%6.%7"/>
      <w:lvlJc w:val="left"/>
      <w:pPr>
        <w:ind w:left="1296" w:hanging="1296"/>
      </w:pPr>
      <w:rPr>
        <w:rFonts w:hint="default"/>
      </w:rPr>
    </w:lvl>
    <w:lvl w:ilvl="7">
      <w:start w:val="1"/>
      <w:numFmt w:val="decimal"/>
      <w:pStyle w:val="u8"/>
      <w:lvlText w:val="%1.%2.%3.%4.%5.%6.%7.%8"/>
      <w:lvlJc w:val="left"/>
      <w:pPr>
        <w:ind w:left="1440" w:hanging="1440"/>
      </w:pPr>
      <w:rPr>
        <w:rFonts w:hint="default"/>
      </w:rPr>
    </w:lvl>
    <w:lvl w:ilvl="8">
      <w:start w:val="1"/>
      <w:numFmt w:val="decimal"/>
      <w:pStyle w:val="u9"/>
      <w:lvlText w:val="%1.%2.%3.%4.%5.%6.%7.%8.%9"/>
      <w:lvlJc w:val="left"/>
      <w:pPr>
        <w:ind w:left="1584" w:hanging="1584"/>
      </w:pPr>
      <w:rPr>
        <w:rFonts w:hint="default"/>
      </w:rPr>
    </w:lvl>
  </w:abstractNum>
  <w:abstractNum w:abstractNumId="3" w15:restartNumberingAfterBreak="0">
    <w:nsid w:val="133F054E"/>
    <w:multiLevelType w:val="hybridMultilevel"/>
    <w:tmpl w:val="4A480F72"/>
    <w:lvl w:ilvl="0" w:tplc="D2E67DB4">
      <w:start w:val="1"/>
      <w:numFmt w:val="decimal"/>
      <w:lvlText w:val="%1."/>
      <w:lvlJc w:val="left"/>
      <w:pPr>
        <w:tabs>
          <w:tab w:val="num" w:pos="720"/>
        </w:tabs>
        <w:ind w:left="720" w:hanging="360"/>
      </w:pPr>
    </w:lvl>
    <w:lvl w:ilvl="1" w:tplc="D9BED22A" w:tentative="1">
      <w:start w:val="1"/>
      <w:numFmt w:val="decimal"/>
      <w:lvlText w:val="%2."/>
      <w:lvlJc w:val="left"/>
      <w:pPr>
        <w:tabs>
          <w:tab w:val="num" w:pos="1440"/>
        </w:tabs>
        <w:ind w:left="1440" w:hanging="360"/>
      </w:pPr>
    </w:lvl>
    <w:lvl w:ilvl="2" w:tplc="3C1669B6" w:tentative="1">
      <w:start w:val="1"/>
      <w:numFmt w:val="decimal"/>
      <w:lvlText w:val="%3."/>
      <w:lvlJc w:val="left"/>
      <w:pPr>
        <w:tabs>
          <w:tab w:val="num" w:pos="2160"/>
        </w:tabs>
        <w:ind w:left="2160" w:hanging="360"/>
      </w:pPr>
    </w:lvl>
    <w:lvl w:ilvl="3" w:tplc="092E736E" w:tentative="1">
      <w:start w:val="1"/>
      <w:numFmt w:val="decimal"/>
      <w:lvlText w:val="%4."/>
      <w:lvlJc w:val="left"/>
      <w:pPr>
        <w:tabs>
          <w:tab w:val="num" w:pos="2880"/>
        </w:tabs>
        <w:ind w:left="2880" w:hanging="360"/>
      </w:pPr>
    </w:lvl>
    <w:lvl w:ilvl="4" w:tplc="BA68C11E" w:tentative="1">
      <w:start w:val="1"/>
      <w:numFmt w:val="decimal"/>
      <w:lvlText w:val="%5."/>
      <w:lvlJc w:val="left"/>
      <w:pPr>
        <w:tabs>
          <w:tab w:val="num" w:pos="3600"/>
        </w:tabs>
        <w:ind w:left="3600" w:hanging="360"/>
      </w:pPr>
    </w:lvl>
    <w:lvl w:ilvl="5" w:tplc="3DD694DC" w:tentative="1">
      <w:start w:val="1"/>
      <w:numFmt w:val="decimal"/>
      <w:lvlText w:val="%6."/>
      <w:lvlJc w:val="left"/>
      <w:pPr>
        <w:tabs>
          <w:tab w:val="num" w:pos="4320"/>
        </w:tabs>
        <w:ind w:left="4320" w:hanging="360"/>
      </w:pPr>
    </w:lvl>
    <w:lvl w:ilvl="6" w:tplc="363E60F8" w:tentative="1">
      <w:start w:val="1"/>
      <w:numFmt w:val="decimal"/>
      <w:lvlText w:val="%7."/>
      <w:lvlJc w:val="left"/>
      <w:pPr>
        <w:tabs>
          <w:tab w:val="num" w:pos="5040"/>
        </w:tabs>
        <w:ind w:left="5040" w:hanging="360"/>
      </w:pPr>
    </w:lvl>
    <w:lvl w:ilvl="7" w:tplc="64F6B4D6" w:tentative="1">
      <w:start w:val="1"/>
      <w:numFmt w:val="decimal"/>
      <w:lvlText w:val="%8."/>
      <w:lvlJc w:val="left"/>
      <w:pPr>
        <w:tabs>
          <w:tab w:val="num" w:pos="5760"/>
        </w:tabs>
        <w:ind w:left="5760" w:hanging="360"/>
      </w:pPr>
    </w:lvl>
    <w:lvl w:ilvl="8" w:tplc="EC28779A" w:tentative="1">
      <w:start w:val="1"/>
      <w:numFmt w:val="decimal"/>
      <w:lvlText w:val="%9."/>
      <w:lvlJc w:val="left"/>
      <w:pPr>
        <w:tabs>
          <w:tab w:val="num" w:pos="6480"/>
        </w:tabs>
        <w:ind w:left="6480" w:hanging="360"/>
      </w:pPr>
    </w:lvl>
  </w:abstractNum>
  <w:abstractNum w:abstractNumId="4" w15:restartNumberingAfterBreak="0">
    <w:nsid w:val="16AC74C1"/>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89B1F12"/>
    <w:multiLevelType w:val="hybridMultilevel"/>
    <w:tmpl w:val="F77603BA"/>
    <w:lvl w:ilvl="0" w:tplc="961C27E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254795"/>
    <w:multiLevelType w:val="hybridMultilevel"/>
    <w:tmpl w:val="E07EDF6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0093B42"/>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250A2CDD"/>
    <w:multiLevelType w:val="hybridMultilevel"/>
    <w:tmpl w:val="8AECE8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6C80749"/>
    <w:multiLevelType w:val="hybridMultilevel"/>
    <w:tmpl w:val="7E1428CC"/>
    <w:lvl w:ilvl="0" w:tplc="65A4CE86">
      <w:start w:val="1"/>
      <w:numFmt w:val="decimal"/>
      <w:lvlText w:val="%1."/>
      <w:lvlJc w:val="left"/>
      <w:pPr>
        <w:tabs>
          <w:tab w:val="num" w:pos="720"/>
        </w:tabs>
        <w:ind w:left="720" w:hanging="360"/>
      </w:pPr>
    </w:lvl>
    <w:lvl w:ilvl="1" w:tplc="72FC9DB6">
      <w:start w:val="1"/>
      <w:numFmt w:val="decimal"/>
      <w:lvlText w:val="%2."/>
      <w:lvlJc w:val="left"/>
      <w:pPr>
        <w:tabs>
          <w:tab w:val="num" w:pos="1440"/>
        </w:tabs>
        <w:ind w:left="1440" w:hanging="360"/>
      </w:pPr>
    </w:lvl>
    <w:lvl w:ilvl="2" w:tplc="C9069D32" w:tentative="1">
      <w:start w:val="1"/>
      <w:numFmt w:val="decimal"/>
      <w:lvlText w:val="%3."/>
      <w:lvlJc w:val="left"/>
      <w:pPr>
        <w:tabs>
          <w:tab w:val="num" w:pos="2160"/>
        </w:tabs>
        <w:ind w:left="2160" w:hanging="360"/>
      </w:pPr>
    </w:lvl>
    <w:lvl w:ilvl="3" w:tplc="1668EE00" w:tentative="1">
      <w:start w:val="1"/>
      <w:numFmt w:val="decimal"/>
      <w:lvlText w:val="%4."/>
      <w:lvlJc w:val="left"/>
      <w:pPr>
        <w:tabs>
          <w:tab w:val="num" w:pos="2880"/>
        </w:tabs>
        <w:ind w:left="2880" w:hanging="360"/>
      </w:pPr>
    </w:lvl>
    <w:lvl w:ilvl="4" w:tplc="07AE1976" w:tentative="1">
      <w:start w:val="1"/>
      <w:numFmt w:val="decimal"/>
      <w:lvlText w:val="%5."/>
      <w:lvlJc w:val="left"/>
      <w:pPr>
        <w:tabs>
          <w:tab w:val="num" w:pos="3600"/>
        </w:tabs>
        <w:ind w:left="3600" w:hanging="360"/>
      </w:pPr>
    </w:lvl>
    <w:lvl w:ilvl="5" w:tplc="2EF02750" w:tentative="1">
      <w:start w:val="1"/>
      <w:numFmt w:val="decimal"/>
      <w:lvlText w:val="%6."/>
      <w:lvlJc w:val="left"/>
      <w:pPr>
        <w:tabs>
          <w:tab w:val="num" w:pos="4320"/>
        </w:tabs>
        <w:ind w:left="4320" w:hanging="360"/>
      </w:pPr>
    </w:lvl>
    <w:lvl w:ilvl="6" w:tplc="94947FE6" w:tentative="1">
      <w:start w:val="1"/>
      <w:numFmt w:val="decimal"/>
      <w:lvlText w:val="%7."/>
      <w:lvlJc w:val="left"/>
      <w:pPr>
        <w:tabs>
          <w:tab w:val="num" w:pos="5040"/>
        </w:tabs>
        <w:ind w:left="5040" w:hanging="360"/>
      </w:pPr>
    </w:lvl>
    <w:lvl w:ilvl="7" w:tplc="065EAB4A" w:tentative="1">
      <w:start w:val="1"/>
      <w:numFmt w:val="decimal"/>
      <w:lvlText w:val="%8."/>
      <w:lvlJc w:val="left"/>
      <w:pPr>
        <w:tabs>
          <w:tab w:val="num" w:pos="5760"/>
        </w:tabs>
        <w:ind w:left="5760" w:hanging="360"/>
      </w:pPr>
    </w:lvl>
    <w:lvl w:ilvl="8" w:tplc="EBDA9992" w:tentative="1">
      <w:start w:val="1"/>
      <w:numFmt w:val="decimal"/>
      <w:lvlText w:val="%9."/>
      <w:lvlJc w:val="left"/>
      <w:pPr>
        <w:tabs>
          <w:tab w:val="num" w:pos="6480"/>
        </w:tabs>
        <w:ind w:left="6480" w:hanging="360"/>
      </w:pPr>
    </w:lvl>
  </w:abstractNum>
  <w:abstractNum w:abstractNumId="10" w15:restartNumberingAfterBreak="0">
    <w:nsid w:val="29D9344B"/>
    <w:multiLevelType w:val="hybridMultilevel"/>
    <w:tmpl w:val="B01A7B78"/>
    <w:lvl w:ilvl="0" w:tplc="2068A3E6">
      <w:start w:val="1"/>
      <w:numFmt w:val="decimal"/>
      <w:lvlText w:val="%1"/>
      <w:lvlJc w:val="center"/>
      <w:pPr>
        <w:ind w:left="502" w:hanging="360"/>
      </w:pPr>
      <w:rPr>
        <w:rFonts w:hint="default"/>
      </w:rPr>
    </w:lvl>
    <w:lvl w:ilvl="1" w:tplc="042A0019" w:tentative="1">
      <w:start w:val="1"/>
      <w:numFmt w:val="lowerLetter"/>
      <w:lvlText w:val="%2."/>
      <w:lvlJc w:val="left"/>
      <w:pPr>
        <w:ind w:left="1222" w:hanging="360"/>
      </w:pPr>
    </w:lvl>
    <w:lvl w:ilvl="2" w:tplc="042A001B" w:tentative="1">
      <w:start w:val="1"/>
      <w:numFmt w:val="lowerRoman"/>
      <w:lvlText w:val="%3."/>
      <w:lvlJc w:val="right"/>
      <w:pPr>
        <w:ind w:left="1942" w:hanging="180"/>
      </w:pPr>
    </w:lvl>
    <w:lvl w:ilvl="3" w:tplc="042A000F" w:tentative="1">
      <w:start w:val="1"/>
      <w:numFmt w:val="decimal"/>
      <w:lvlText w:val="%4."/>
      <w:lvlJc w:val="left"/>
      <w:pPr>
        <w:ind w:left="2662" w:hanging="360"/>
      </w:pPr>
    </w:lvl>
    <w:lvl w:ilvl="4" w:tplc="042A0019" w:tentative="1">
      <w:start w:val="1"/>
      <w:numFmt w:val="lowerLetter"/>
      <w:lvlText w:val="%5."/>
      <w:lvlJc w:val="left"/>
      <w:pPr>
        <w:ind w:left="3382" w:hanging="360"/>
      </w:pPr>
    </w:lvl>
    <w:lvl w:ilvl="5" w:tplc="042A001B" w:tentative="1">
      <w:start w:val="1"/>
      <w:numFmt w:val="lowerRoman"/>
      <w:lvlText w:val="%6."/>
      <w:lvlJc w:val="right"/>
      <w:pPr>
        <w:ind w:left="4102" w:hanging="180"/>
      </w:pPr>
    </w:lvl>
    <w:lvl w:ilvl="6" w:tplc="042A000F" w:tentative="1">
      <w:start w:val="1"/>
      <w:numFmt w:val="decimal"/>
      <w:lvlText w:val="%7."/>
      <w:lvlJc w:val="left"/>
      <w:pPr>
        <w:ind w:left="4822" w:hanging="360"/>
      </w:pPr>
    </w:lvl>
    <w:lvl w:ilvl="7" w:tplc="042A0019" w:tentative="1">
      <w:start w:val="1"/>
      <w:numFmt w:val="lowerLetter"/>
      <w:lvlText w:val="%8."/>
      <w:lvlJc w:val="left"/>
      <w:pPr>
        <w:ind w:left="5542" w:hanging="360"/>
      </w:pPr>
    </w:lvl>
    <w:lvl w:ilvl="8" w:tplc="042A001B" w:tentative="1">
      <w:start w:val="1"/>
      <w:numFmt w:val="lowerRoman"/>
      <w:lvlText w:val="%9."/>
      <w:lvlJc w:val="right"/>
      <w:pPr>
        <w:ind w:left="6262" w:hanging="180"/>
      </w:pPr>
    </w:lvl>
  </w:abstractNum>
  <w:abstractNum w:abstractNumId="11" w15:restartNumberingAfterBreak="0">
    <w:nsid w:val="2C4517FB"/>
    <w:multiLevelType w:val="hybridMultilevel"/>
    <w:tmpl w:val="FD600BF4"/>
    <w:lvl w:ilvl="0" w:tplc="2068A3E6">
      <w:start w:val="1"/>
      <w:numFmt w:val="decimal"/>
      <w:lvlText w:val="%1"/>
      <w:lvlJc w:val="center"/>
      <w:pPr>
        <w:ind w:left="502" w:hanging="360"/>
      </w:pPr>
      <w:rPr>
        <w:rFonts w:hint="default"/>
      </w:rPr>
    </w:lvl>
    <w:lvl w:ilvl="1" w:tplc="042A0019" w:tentative="1">
      <w:start w:val="1"/>
      <w:numFmt w:val="lowerLetter"/>
      <w:lvlText w:val="%2."/>
      <w:lvlJc w:val="left"/>
      <w:pPr>
        <w:ind w:left="1222" w:hanging="360"/>
      </w:pPr>
    </w:lvl>
    <w:lvl w:ilvl="2" w:tplc="042A001B" w:tentative="1">
      <w:start w:val="1"/>
      <w:numFmt w:val="lowerRoman"/>
      <w:lvlText w:val="%3."/>
      <w:lvlJc w:val="right"/>
      <w:pPr>
        <w:ind w:left="1942" w:hanging="180"/>
      </w:pPr>
    </w:lvl>
    <w:lvl w:ilvl="3" w:tplc="042A000F" w:tentative="1">
      <w:start w:val="1"/>
      <w:numFmt w:val="decimal"/>
      <w:lvlText w:val="%4."/>
      <w:lvlJc w:val="left"/>
      <w:pPr>
        <w:ind w:left="2662" w:hanging="360"/>
      </w:pPr>
    </w:lvl>
    <w:lvl w:ilvl="4" w:tplc="042A0019" w:tentative="1">
      <w:start w:val="1"/>
      <w:numFmt w:val="lowerLetter"/>
      <w:lvlText w:val="%5."/>
      <w:lvlJc w:val="left"/>
      <w:pPr>
        <w:ind w:left="3382" w:hanging="360"/>
      </w:pPr>
    </w:lvl>
    <w:lvl w:ilvl="5" w:tplc="042A001B" w:tentative="1">
      <w:start w:val="1"/>
      <w:numFmt w:val="lowerRoman"/>
      <w:lvlText w:val="%6."/>
      <w:lvlJc w:val="right"/>
      <w:pPr>
        <w:ind w:left="4102" w:hanging="180"/>
      </w:pPr>
    </w:lvl>
    <w:lvl w:ilvl="6" w:tplc="042A000F" w:tentative="1">
      <w:start w:val="1"/>
      <w:numFmt w:val="decimal"/>
      <w:lvlText w:val="%7."/>
      <w:lvlJc w:val="left"/>
      <w:pPr>
        <w:ind w:left="4822" w:hanging="360"/>
      </w:pPr>
    </w:lvl>
    <w:lvl w:ilvl="7" w:tplc="042A0019" w:tentative="1">
      <w:start w:val="1"/>
      <w:numFmt w:val="lowerLetter"/>
      <w:lvlText w:val="%8."/>
      <w:lvlJc w:val="left"/>
      <w:pPr>
        <w:ind w:left="5542" w:hanging="360"/>
      </w:pPr>
    </w:lvl>
    <w:lvl w:ilvl="8" w:tplc="042A001B" w:tentative="1">
      <w:start w:val="1"/>
      <w:numFmt w:val="lowerRoman"/>
      <w:lvlText w:val="%9."/>
      <w:lvlJc w:val="right"/>
      <w:pPr>
        <w:ind w:left="6262" w:hanging="180"/>
      </w:pPr>
    </w:lvl>
  </w:abstractNum>
  <w:abstractNum w:abstractNumId="12" w15:restartNumberingAfterBreak="0">
    <w:nsid w:val="358910F4"/>
    <w:multiLevelType w:val="hybridMultilevel"/>
    <w:tmpl w:val="21EA9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422E8A"/>
    <w:multiLevelType w:val="hybridMultilevel"/>
    <w:tmpl w:val="B1B4F228"/>
    <w:lvl w:ilvl="0" w:tplc="4AFE785A">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7E73B3"/>
    <w:multiLevelType w:val="multilevel"/>
    <w:tmpl w:val="C60C4F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D2E5324"/>
    <w:multiLevelType w:val="hybridMultilevel"/>
    <w:tmpl w:val="22821A06"/>
    <w:lvl w:ilvl="0" w:tplc="8DFA2AC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2A768C"/>
    <w:multiLevelType w:val="hybridMultilevel"/>
    <w:tmpl w:val="3558FA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03F6D23"/>
    <w:multiLevelType w:val="hybridMultilevel"/>
    <w:tmpl w:val="2EF02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620622"/>
    <w:multiLevelType w:val="hybridMultilevel"/>
    <w:tmpl w:val="CEA891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4702F5"/>
    <w:multiLevelType w:val="hybridMultilevel"/>
    <w:tmpl w:val="EA02E016"/>
    <w:lvl w:ilvl="0" w:tplc="01F208A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2B6D6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530F231F"/>
    <w:multiLevelType w:val="hybridMultilevel"/>
    <w:tmpl w:val="3558FA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81A2EAF"/>
    <w:multiLevelType w:val="hybridMultilevel"/>
    <w:tmpl w:val="3280B0F4"/>
    <w:lvl w:ilvl="0" w:tplc="04090001">
      <w:start w:val="1"/>
      <w:numFmt w:val="bullet"/>
      <w:lvlText w:val=""/>
      <w:lvlJc w:val="left"/>
      <w:pPr>
        <w:ind w:left="-547" w:hanging="360"/>
      </w:pPr>
      <w:rPr>
        <w:rFonts w:ascii="Symbol" w:hAnsi="Symbol" w:hint="default"/>
      </w:rPr>
    </w:lvl>
    <w:lvl w:ilvl="1" w:tplc="04090003" w:tentative="1">
      <w:start w:val="1"/>
      <w:numFmt w:val="bullet"/>
      <w:lvlText w:val="o"/>
      <w:lvlJc w:val="left"/>
      <w:pPr>
        <w:ind w:left="173" w:hanging="360"/>
      </w:pPr>
      <w:rPr>
        <w:rFonts w:ascii="Courier New" w:hAnsi="Courier New" w:cs="Courier New" w:hint="default"/>
      </w:rPr>
    </w:lvl>
    <w:lvl w:ilvl="2" w:tplc="04090005" w:tentative="1">
      <w:start w:val="1"/>
      <w:numFmt w:val="bullet"/>
      <w:lvlText w:val=""/>
      <w:lvlJc w:val="left"/>
      <w:pPr>
        <w:ind w:left="893" w:hanging="360"/>
      </w:pPr>
      <w:rPr>
        <w:rFonts w:ascii="Wingdings" w:hAnsi="Wingdings" w:hint="default"/>
      </w:rPr>
    </w:lvl>
    <w:lvl w:ilvl="3" w:tplc="04090001" w:tentative="1">
      <w:start w:val="1"/>
      <w:numFmt w:val="bullet"/>
      <w:lvlText w:val=""/>
      <w:lvlJc w:val="left"/>
      <w:pPr>
        <w:ind w:left="1613" w:hanging="360"/>
      </w:pPr>
      <w:rPr>
        <w:rFonts w:ascii="Symbol" w:hAnsi="Symbol" w:hint="default"/>
      </w:rPr>
    </w:lvl>
    <w:lvl w:ilvl="4" w:tplc="04090003" w:tentative="1">
      <w:start w:val="1"/>
      <w:numFmt w:val="bullet"/>
      <w:lvlText w:val="o"/>
      <w:lvlJc w:val="left"/>
      <w:pPr>
        <w:ind w:left="2333" w:hanging="360"/>
      </w:pPr>
      <w:rPr>
        <w:rFonts w:ascii="Courier New" w:hAnsi="Courier New" w:cs="Courier New" w:hint="default"/>
      </w:rPr>
    </w:lvl>
    <w:lvl w:ilvl="5" w:tplc="04090005" w:tentative="1">
      <w:start w:val="1"/>
      <w:numFmt w:val="bullet"/>
      <w:lvlText w:val=""/>
      <w:lvlJc w:val="left"/>
      <w:pPr>
        <w:ind w:left="3053" w:hanging="360"/>
      </w:pPr>
      <w:rPr>
        <w:rFonts w:ascii="Wingdings" w:hAnsi="Wingdings" w:hint="default"/>
      </w:rPr>
    </w:lvl>
    <w:lvl w:ilvl="6" w:tplc="04090001" w:tentative="1">
      <w:start w:val="1"/>
      <w:numFmt w:val="bullet"/>
      <w:lvlText w:val=""/>
      <w:lvlJc w:val="left"/>
      <w:pPr>
        <w:ind w:left="3773" w:hanging="360"/>
      </w:pPr>
      <w:rPr>
        <w:rFonts w:ascii="Symbol" w:hAnsi="Symbol" w:hint="default"/>
      </w:rPr>
    </w:lvl>
    <w:lvl w:ilvl="7" w:tplc="04090003" w:tentative="1">
      <w:start w:val="1"/>
      <w:numFmt w:val="bullet"/>
      <w:lvlText w:val="o"/>
      <w:lvlJc w:val="left"/>
      <w:pPr>
        <w:ind w:left="4493" w:hanging="360"/>
      </w:pPr>
      <w:rPr>
        <w:rFonts w:ascii="Courier New" w:hAnsi="Courier New" w:cs="Courier New" w:hint="default"/>
      </w:rPr>
    </w:lvl>
    <w:lvl w:ilvl="8" w:tplc="04090005" w:tentative="1">
      <w:start w:val="1"/>
      <w:numFmt w:val="bullet"/>
      <w:lvlText w:val=""/>
      <w:lvlJc w:val="left"/>
      <w:pPr>
        <w:ind w:left="5213" w:hanging="360"/>
      </w:pPr>
      <w:rPr>
        <w:rFonts w:ascii="Wingdings" w:hAnsi="Wingdings" w:hint="default"/>
      </w:rPr>
    </w:lvl>
  </w:abstractNum>
  <w:abstractNum w:abstractNumId="23" w15:restartNumberingAfterBreak="0">
    <w:nsid w:val="59210F86"/>
    <w:multiLevelType w:val="hybridMultilevel"/>
    <w:tmpl w:val="9920D6D4"/>
    <w:lvl w:ilvl="0" w:tplc="47783872">
      <w:start w:val="1"/>
      <w:numFmt w:val="upperRoman"/>
      <w:lvlText w:val="%1."/>
      <w:lvlJc w:val="left"/>
      <w:pPr>
        <w:ind w:left="1440" w:hanging="720"/>
      </w:pPr>
      <w:rPr>
        <w:rFonts w:hint="default"/>
      </w:rPr>
    </w:lvl>
    <w:lvl w:ilvl="1" w:tplc="0409000F">
      <w:start w:val="1"/>
      <w:numFmt w:val="decimal"/>
      <w:lvlText w:val="%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95439E3"/>
    <w:multiLevelType w:val="hybridMultilevel"/>
    <w:tmpl w:val="12665530"/>
    <w:lvl w:ilvl="0" w:tplc="67802834">
      <w:start w:val="1"/>
      <w:numFmt w:val="decimal"/>
      <w:lvlText w:val="%1."/>
      <w:lvlJc w:val="left"/>
      <w:pPr>
        <w:tabs>
          <w:tab w:val="num" w:pos="720"/>
        </w:tabs>
        <w:ind w:left="720" w:hanging="360"/>
      </w:pPr>
    </w:lvl>
    <w:lvl w:ilvl="1" w:tplc="9C306390" w:tentative="1">
      <w:start w:val="1"/>
      <w:numFmt w:val="decimal"/>
      <w:lvlText w:val="%2."/>
      <w:lvlJc w:val="left"/>
      <w:pPr>
        <w:tabs>
          <w:tab w:val="num" w:pos="1440"/>
        </w:tabs>
        <w:ind w:left="1440" w:hanging="360"/>
      </w:pPr>
    </w:lvl>
    <w:lvl w:ilvl="2" w:tplc="EB0002FA" w:tentative="1">
      <w:start w:val="1"/>
      <w:numFmt w:val="decimal"/>
      <w:lvlText w:val="%3."/>
      <w:lvlJc w:val="left"/>
      <w:pPr>
        <w:tabs>
          <w:tab w:val="num" w:pos="2160"/>
        </w:tabs>
        <w:ind w:left="2160" w:hanging="360"/>
      </w:pPr>
    </w:lvl>
    <w:lvl w:ilvl="3" w:tplc="AD58B290" w:tentative="1">
      <w:start w:val="1"/>
      <w:numFmt w:val="decimal"/>
      <w:lvlText w:val="%4."/>
      <w:lvlJc w:val="left"/>
      <w:pPr>
        <w:tabs>
          <w:tab w:val="num" w:pos="2880"/>
        </w:tabs>
        <w:ind w:left="2880" w:hanging="360"/>
      </w:pPr>
    </w:lvl>
    <w:lvl w:ilvl="4" w:tplc="B8EA86E4" w:tentative="1">
      <w:start w:val="1"/>
      <w:numFmt w:val="decimal"/>
      <w:lvlText w:val="%5."/>
      <w:lvlJc w:val="left"/>
      <w:pPr>
        <w:tabs>
          <w:tab w:val="num" w:pos="3600"/>
        </w:tabs>
        <w:ind w:left="3600" w:hanging="360"/>
      </w:pPr>
    </w:lvl>
    <w:lvl w:ilvl="5" w:tplc="78828BC2" w:tentative="1">
      <w:start w:val="1"/>
      <w:numFmt w:val="decimal"/>
      <w:lvlText w:val="%6."/>
      <w:lvlJc w:val="left"/>
      <w:pPr>
        <w:tabs>
          <w:tab w:val="num" w:pos="4320"/>
        </w:tabs>
        <w:ind w:left="4320" w:hanging="360"/>
      </w:pPr>
    </w:lvl>
    <w:lvl w:ilvl="6" w:tplc="326CBB26" w:tentative="1">
      <w:start w:val="1"/>
      <w:numFmt w:val="decimal"/>
      <w:lvlText w:val="%7."/>
      <w:lvlJc w:val="left"/>
      <w:pPr>
        <w:tabs>
          <w:tab w:val="num" w:pos="5040"/>
        </w:tabs>
        <w:ind w:left="5040" w:hanging="360"/>
      </w:pPr>
    </w:lvl>
    <w:lvl w:ilvl="7" w:tplc="26B67ED4" w:tentative="1">
      <w:start w:val="1"/>
      <w:numFmt w:val="decimal"/>
      <w:lvlText w:val="%8."/>
      <w:lvlJc w:val="left"/>
      <w:pPr>
        <w:tabs>
          <w:tab w:val="num" w:pos="5760"/>
        </w:tabs>
        <w:ind w:left="5760" w:hanging="360"/>
      </w:pPr>
    </w:lvl>
    <w:lvl w:ilvl="8" w:tplc="21F2A3AC" w:tentative="1">
      <w:start w:val="1"/>
      <w:numFmt w:val="decimal"/>
      <w:lvlText w:val="%9."/>
      <w:lvlJc w:val="left"/>
      <w:pPr>
        <w:tabs>
          <w:tab w:val="num" w:pos="6480"/>
        </w:tabs>
        <w:ind w:left="6480" w:hanging="360"/>
      </w:pPr>
    </w:lvl>
  </w:abstractNum>
  <w:abstractNum w:abstractNumId="25" w15:restartNumberingAfterBreak="0">
    <w:nsid w:val="5C7E107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06E2E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620235E"/>
    <w:multiLevelType w:val="multilevel"/>
    <w:tmpl w:val="055E24D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6BD87F3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0CC1D5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455419D"/>
    <w:multiLevelType w:val="hybridMultilevel"/>
    <w:tmpl w:val="E34A152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62E227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79F7073"/>
    <w:multiLevelType w:val="hybridMultilevel"/>
    <w:tmpl w:val="082E37BC"/>
    <w:lvl w:ilvl="0" w:tplc="0409000F">
      <w:start w:val="1"/>
      <w:numFmt w:val="decimal"/>
      <w:lvlText w:val="%1."/>
      <w:lvlJc w:val="left"/>
      <w:pPr>
        <w:ind w:left="-187" w:hanging="360"/>
      </w:pPr>
    </w:lvl>
    <w:lvl w:ilvl="1" w:tplc="04090019" w:tentative="1">
      <w:start w:val="1"/>
      <w:numFmt w:val="lowerLetter"/>
      <w:lvlText w:val="%2."/>
      <w:lvlJc w:val="left"/>
      <w:pPr>
        <w:ind w:left="533" w:hanging="360"/>
      </w:pPr>
    </w:lvl>
    <w:lvl w:ilvl="2" w:tplc="0409001B" w:tentative="1">
      <w:start w:val="1"/>
      <w:numFmt w:val="lowerRoman"/>
      <w:lvlText w:val="%3."/>
      <w:lvlJc w:val="right"/>
      <w:pPr>
        <w:ind w:left="1253" w:hanging="180"/>
      </w:pPr>
    </w:lvl>
    <w:lvl w:ilvl="3" w:tplc="0409000F" w:tentative="1">
      <w:start w:val="1"/>
      <w:numFmt w:val="decimal"/>
      <w:lvlText w:val="%4."/>
      <w:lvlJc w:val="left"/>
      <w:pPr>
        <w:ind w:left="1973" w:hanging="360"/>
      </w:pPr>
    </w:lvl>
    <w:lvl w:ilvl="4" w:tplc="04090019" w:tentative="1">
      <w:start w:val="1"/>
      <w:numFmt w:val="lowerLetter"/>
      <w:lvlText w:val="%5."/>
      <w:lvlJc w:val="left"/>
      <w:pPr>
        <w:ind w:left="2693" w:hanging="360"/>
      </w:pPr>
    </w:lvl>
    <w:lvl w:ilvl="5" w:tplc="0409001B" w:tentative="1">
      <w:start w:val="1"/>
      <w:numFmt w:val="lowerRoman"/>
      <w:lvlText w:val="%6."/>
      <w:lvlJc w:val="right"/>
      <w:pPr>
        <w:ind w:left="3413" w:hanging="180"/>
      </w:pPr>
    </w:lvl>
    <w:lvl w:ilvl="6" w:tplc="0409000F" w:tentative="1">
      <w:start w:val="1"/>
      <w:numFmt w:val="decimal"/>
      <w:lvlText w:val="%7."/>
      <w:lvlJc w:val="left"/>
      <w:pPr>
        <w:ind w:left="4133" w:hanging="360"/>
      </w:pPr>
    </w:lvl>
    <w:lvl w:ilvl="7" w:tplc="04090019" w:tentative="1">
      <w:start w:val="1"/>
      <w:numFmt w:val="lowerLetter"/>
      <w:lvlText w:val="%8."/>
      <w:lvlJc w:val="left"/>
      <w:pPr>
        <w:ind w:left="4853" w:hanging="360"/>
      </w:pPr>
    </w:lvl>
    <w:lvl w:ilvl="8" w:tplc="0409001B" w:tentative="1">
      <w:start w:val="1"/>
      <w:numFmt w:val="lowerRoman"/>
      <w:lvlText w:val="%9."/>
      <w:lvlJc w:val="right"/>
      <w:pPr>
        <w:ind w:left="5573" w:hanging="180"/>
      </w:pPr>
    </w:lvl>
  </w:abstractNum>
  <w:abstractNum w:abstractNumId="33" w15:restartNumberingAfterBreak="0">
    <w:nsid w:val="77AD6770"/>
    <w:multiLevelType w:val="hybridMultilevel"/>
    <w:tmpl w:val="0972B706"/>
    <w:lvl w:ilvl="0" w:tplc="0360F838">
      <w:start w:val="50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A31000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D17242D"/>
    <w:multiLevelType w:val="hybridMultilevel"/>
    <w:tmpl w:val="3AFC38B8"/>
    <w:lvl w:ilvl="0" w:tplc="526664A6">
      <w:start w:val="1"/>
      <w:numFmt w:val="bullet"/>
      <w:lvlText w:val="-"/>
      <w:lvlJc w:val="left"/>
      <w:pPr>
        <w:tabs>
          <w:tab w:val="num" w:pos="720"/>
        </w:tabs>
        <w:ind w:left="720" w:hanging="360"/>
      </w:pPr>
      <w:rPr>
        <w:rFonts w:ascii="Arial" w:hAnsi="Arial" w:hint="default"/>
      </w:rPr>
    </w:lvl>
    <w:lvl w:ilvl="1" w:tplc="9FA400BC" w:tentative="1">
      <w:start w:val="1"/>
      <w:numFmt w:val="bullet"/>
      <w:lvlText w:val="-"/>
      <w:lvlJc w:val="left"/>
      <w:pPr>
        <w:tabs>
          <w:tab w:val="num" w:pos="1440"/>
        </w:tabs>
        <w:ind w:left="1440" w:hanging="360"/>
      </w:pPr>
      <w:rPr>
        <w:rFonts w:ascii="Arial" w:hAnsi="Arial" w:hint="default"/>
      </w:rPr>
    </w:lvl>
    <w:lvl w:ilvl="2" w:tplc="67C6700C" w:tentative="1">
      <w:start w:val="1"/>
      <w:numFmt w:val="bullet"/>
      <w:lvlText w:val="-"/>
      <w:lvlJc w:val="left"/>
      <w:pPr>
        <w:tabs>
          <w:tab w:val="num" w:pos="2160"/>
        </w:tabs>
        <w:ind w:left="2160" w:hanging="360"/>
      </w:pPr>
      <w:rPr>
        <w:rFonts w:ascii="Arial" w:hAnsi="Arial" w:hint="default"/>
      </w:rPr>
    </w:lvl>
    <w:lvl w:ilvl="3" w:tplc="061CA98C" w:tentative="1">
      <w:start w:val="1"/>
      <w:numFmt w:val="bullet"/>
      <w:lvlText w:val="-"/>
      <w:lvlJc w:val="left"/>
      <w:pPr>
        <w:tabs>
          <w:tab w:val="num" w:pos="2880"/>
        </w:tabs>
        <w:ind w:left="2880" w:hanging="360"/>
      </w:pPr>
      <w:rPr>
        <w:rFonts w:ascii="Arial" w:hAnsi="Arial" w:hint="default"/>
      </w:rPr>
    </w:lvl>
    <w:lvl w:ilvl="4" w:tplc="0500172C" w:tentative="1">
      <w:start w:val="1"/>
      <w:numFmt w:val="bullet"/>
      <w:lvlText w:val="-"/>
      <w:lvlJc w:val="left"/>
      <w:pPr>
        <w:tabs>
          <w:tab w:val="num" w:pos="3600"/>
        </w:tabs>
        <w:ind w:left="3600" w:hanging="360"/>
      </w:pPr>
      <w:rPr>
        <w:rFonts w:ascii="Arial" w:hAnsi="Arial" w:hint="default"/>
      </w:rPr>
    </w:lvl>
    <w:lvl w:ilvl="5" w:tplc="7750B966" w:tentative="1">
      <w:start w:val="1"/>
      <w:numFmt w:val="bullet"/>
      <w:lvlText w:val="-"/>
      <w:lvlJc w:val="left"/>
      <w:pPr>
        <w:tabs>
          <w:tab w:val="num" w:pos="4320"/>
        </w:tabs>
        <w:ind w:left="4320" w:hanging="360"/>
      </w:pPr>
      <w:rPr>
        <w:rFonts w:ascii="Arial" w:hAnsi="Arial" w:hint="default"/>
      </w:rPr>
    </w:lvl>
    <w:lvl w:ilvl="6" w:tplc="ED3CC0B0" w:tentative="1">
      <w:start w:val="1"/>
      <w:numFmt w:val="bullet"/>
      <w:lvlText w:val="-"/>
      <w:lvlJc w:val="left"/>
      <w:pPr>
        <w:tabs>
          <w:tab w:val="num" w:pos="5040"/>
        </w:tabs>
        <w:ind w:left="5040" w:hanging="360"/>
      </w:pPr>
      <w:rPr>
        <w:rFonts w:ascii="Arial" w:hAnsi="Arial" w:hint="default"/>
      </w:rPr>
    </w:lvl>
    <w:lvl w:ilvl="7" w:tplc="C0620EC4" w:tentative="1">
      <w:start w:val="1"/>
      <w:numFmt w:val="bullet"/>
      <w:lvlText w:val="-"/>
      <w:lvlJc w:val="left"/>
      <w:pPr>
        <w:tabs>
          <w:tab w:val="num" w:pos="5760"/>
        </w:tabs>
        <w:ind w:left="5760" w:hanging="360"/>
      </w:pPr>
      <w:rPr>
        <w:rFonts w:ascii="Arial" w:hAnsi="Arial" w:hint="default"/>
      </w:rPr>
    </w:lvl>
    <w:lvl w:ilvl="8" w:tplc="F81A9934"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7D2F49A2"/>
    <w:multiLevelType w:val="hybridMultilevel"/>
    <w:tmpl w:val="F9783C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15908604">
    <w:abstractNumId w:val="12"/>
  </w:num>
  <w:num w:numId="2" w16cid:durableId="1204633502">
    <w:abstractNumId w:val="2"/>
  </w:num>
  <w:num w:numId="3" w16cid:durableId="557668556">
    <w:abstractNumId w:val="25"/>
  </w:num>
  <w:num w:numId="4" w16cid:durableId="320471390">
    <w:abstractNumId w:val="26"/>
  </w:num>
  <w:num w:numId="5" w16cid:durableId="971911215">
    <w:abstractNumId w:val="14"/>
  </w:num>
  <w:num w:numId="6" w16cid:durableId="1171676254">
    <w:abstractNumId w:val="31"/>
  </w:num>
  <w:num w:numId="7" w16cid:durableId="722173632">
    <w:abstractNumId w:val="17"/>
  </w:num>
  <w:num w:numId="8" w16cid:durableId="1159690489">
    <w:abstractNumId w:val="36"/>
  </w:num>
  <w:num w:numId="9" w16cid:durableId="2099253418">
    <w:abstractNumId w:val="6"/>
  </w:num>
  <w:num w:numId="10" w16cid:durableId="201478628">
    <w:abstractNumId w:val="34"/>
  </w:num>
  <w:num w:numId="11" w16cid:durableId="1749185405">
    <w:abstractNumId w:val="28"/>
  </w:num>
  <w:num w:numId="12" w16cid:durableId="1805855184">
    <w:abstractNumId w:val="0"/>
  </w:num>
  <w:num w:numId="13" w16cid:durableId="1326085670">
    <w:abstractNumId w:val="7"/>
  </w:num>
  <w:num w:numId="14" w16cid:durableId="654064290">
    <w:abstractNumId w:val="5"/>
  </w:num>
  <w:num w:numId="15" w16cid:durableId="1896509411">
    <w:abstractNumId w:val="29"/>
  </w:num>
  <w:num w:numId="16" w16cid:durableId="1785004557">
    <w:abstractNumId w:val="18"/>
  </w:num>
  <w:num w:numId="17" w16cid:durableId="1189489437">
    <w:abstractNumId w:val="8"/>
  </w:num>
  <w:num w:numId="18" w16cid:durableId="538595152">
    <w:abstractNumId w:val="1"/>
  </w:num>
  <w:num w:numId="19" w16cid:durableId="601106393">
    <w:abstractNumId w:val="2"/>
  </w:num>
  <w:num w:numId="20" w16cid:durableId="17363165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628975153">
    <w:abstractNumId w:val="20"/>
  </w:num>
  <w:num w:numId="22" w16cid:durableId="1326200093">
    <w:abstractNumId w:val="16"/>
  </w:num>
  <w:num w:numId="23" w16cid:durableId="1618638993">
    <w:abstractNumId w:val="19"/>
  </w:num>
  <w:num w:numId="24" w16cid:durableId="403456943">
    <w:abstractNumId w:val="21"/>
  </w:num>
  <w:num w:numId="25" w16cid:durableId="2133403366">
    <w:abstractNumId w:val="13"/>
  </w:num>
  <w:num w:numId="26" w16cid:durableId="1392849031">
    <w:abstractNumId w:val="15"/>
  </w:num>
  <w:num w:numId="27" w16cid:durableId="934677765">
    <w:abstractNumId w:val="33"/>
  </w:num>
  <w:num w:numId="28" w16cid:durableId="1163472921">
    <w:abstractNumId w:val="9"/>
  </w:num>
  <w:num w:numId="29" w16cid:durableId="3948271">
    <w:abstractNumId w:val="24"/>
  </w:num>
  <w:num w:numId="30" w16cid:durableId="291331381">
    <w:abstractNumId w:val="35"/>
  </w:num>
  <w:num w:numId="31" w16cid:durableId="8026609">
    <w:abstractNumId w:val="3"/>
  </w:num>
  <w:num w:numId="32" w16cid:durableId="1817800753">
    <w:abstractNumId w:val="32"/>
  </w:num>
  <w:num w:numId="33" w16cid:durableId="1132602252">
    <w:abstractNumId w:val="22"/>
  </w:num>
  <w:num w:numId="34" w16cid:durableId="2074348522">
    <w:abstractNumId w:val="30"/>
  </w:num>
  <w:num w:numId="35" w16cid:durableId="189299082">
    <w:abstractNumId w:val="23"/>
  </w:num>
  <w:num w:numId="36" w16cid:durableId="1315060590">
    <w:abstractNumId w:val="27"/>
  </w:num>
  <w:num w:numId="37" w16cid:durableId="19939416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469665132">
    <w:abstractNumId w:val="11"/>
  </w:num>
  <w:num w:numId="39" w16cid:durableId="1737388470">
    <w:abstractNumId w:val="10"/>
  </w:num>
  <w:num w:numId="40" w16cid:durableId="11857474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5511882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057782671">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Ân Duy">
    <w15:presenceInfo w15:providerId="Windows Live" w15:userId="a4f3f1ce22417f8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6F35"/>
    <w:rsid w:val="00000C7C"/>
    <w:rsid w:val="000048E7"/>
    <w:rsid w:val="00016EF5"/>
    <w:rsid w:val="00030869"/>
    <w:rsid w:val="000311D7"/>
    <w:rsid w:val="00034587"/>
    <w:rsid w:val="00035A8C"/>
    <w:rsid w:val="00070688"/>
    <w:rsid w:val="00073548"/>
    <w:rsid w:val="00082958"/>
    <w:rsid w:val="00083765"/>
    <w:rsid w:val="00085823"/>
    <w:rsid w:val="00093CC9"/>
    <w:rsid w:val="000B092D"/>
    <w:rsid w:val="000C0243"/>
    <w:rsid w:val="000D7454"/>
    <w:rsid w:val="000E021A"/>
    <w:rsid w:val="000E6D6D"/>
    <w:rsid w:val="000F1F75"/>
    <w:rsid w:val="001003DD"/>
    <w:rsid w:val="001010E1"/>
    <w:rsid w:val="00104F4A"/>
    <w:rsid w:val="00120AC4"/>
    <w:rsid w:val="0012520E"/>
    <w:rsid w:val="0014229B"/>
    <w:rsid w:val="00142B67"/>
    <w:rsid w:val="00144D88"/>
    <w:rsid w:val="0015050B"/>
    <w:rsid w:val="001526BB"/>
    <w:rsid w:val="00187F6F"/>
    <w:rsid w:val="001A1C0A"/>
    <w:rsid w:val="001A3843"/>
    <w:rsid w:val="001A5E60"/>
    <w:rsid w:val="001B6977"/>
    <w:rsid w:val="001C00E9"/>
    <w:rsid w:val="001C50FE"/>
    <w:rsid w:val="001D6453"/>
    <w:rsid w:val="001D707B"/>
    <w:rsid w:val="001E7905"/>
    <w:rsid w:val="001F34C6"/>
    <w:rsid w:val="001F6DF4"/>
    <w:rsid w:val="002161FA"/>
    <w:rsid w:val="002238E9"/>
    <w:rsid w:val="002242C7"/>
    <w:rsid w:val="002437D2"/>
    <w:rsid w:val="002560A4"/>
    <w:rsid w:val="002868C2"/>
    <w:rsid w:val="002901D8"/>
    <w:rsid w:val="002A3EDC"/>
    <w:rsid w:val="002A6A26"/>
    <w:rsid w:val="002B3342"/>
    <w:rsid w:val="002B5552"/>
    <w:rsid w:val="002B69A2"/>
    <w:rsid w:val="002C0078"/>
    <w:rsid w:val="002D34F0"/>
    <w:rsid w:val="003120E1"/>
    <w:rsid w:val="00317971"/>
    <w:rsid w:val="00320F30"/>
    <w:rsid w:val="00330749"/>
    <w:rsid w:val="00342213"/>
    <w:rsid w:val="003422DF"/>
    <w:rsid w:val="003436F3"/>
    <w:rsid w:val="00353271"/>
    <w:rsid w:val="003820D5"/>
    <w:rsid w:val="00383E6C"/>
    <w:rsid w:val="00390CEE"/>
    <w:rsid w:val="003A1F18"/>
    <w:rsid w:val="003A6FF4"/>
    <w:rsid w:val="003B247C"/>
    <w:rsid w:val="003B29FA"/>
    <w:rsid w:val="003C7B50"/>
    <w:rsid w:val="003F4879"/>
    <w:rsid w:val="0040596E"/>
    <w:rsid w:val="00406548"/>
    <w:rsid w:val="004248C1"/>
    <w:rsid w:val="00431266"/>
    <w:rsid w:val="0044155D"/>
    <w:rsid w:val="00442A97"/>
    <w:rsid w:val="00443B42"/>
    <w:rsid w:val="00447D4C"/>
    <w:rsid w:val="00453C1D"/>
    <w:rsid w:val="00455321"/>
    <w:rsid w:val="004553E3"/>
    <w:rsid w:val="00463FD7"/>
    <w:rsid w:val="00465A03"/>
    <w:rsid w:val="0047099B"/>
    <w:rsid w:val="0048249C"/>
    <w:rsid w:val="004902BF"/>
    <w:rsid w:val="00495470"/>
    <w:rsid w:val="004A5E20"/>
    <w:rsid w:val="004A68EB"/>
    <w:rsid w:val="004B4F08"/>
    <w:rsid w:val="004E105E"/>
    <w:rsid w:val="004E36F7"/>
    <w:rsid w:val="004E59F5"/>
    <w:rsid w:val="005036AA"/>
    <w:rsid w:val="00507C99"/>
    <w:rsid w:val="005165EA"/>
    <w:rsid w:val="0052080D"/>
    <w:rsid w:val="00542926"/>
    <w:rsid w:val="005611E6"/>
    <w:rsid w:val="00562E64"/>
    <w:rsid w:val="00584A6B"/>
    <w:rsid w:val="00591738"/>
    <w:rsid w:val="005932BE"/>
    <w:rsid w:val="005C62C4"/>
    <w:rsid w:val="005C6C91"/>
    <w:rsid w:val="005D5B30"/>
    <w:rsid w:val="005D6206"/>
    <w:rsid w:val="0060129A"/>
    <w:rsid w:val="006016EB"/>
    <w:rsid w:val="00605A20"/>
    <w:rsid w:val="00615C6E"/>
    <w:rsid w:val="00616B65"/>
    <w:rsid w:val="006503F8"/>
    <w:rsid w:val="00655985"/>
    <w:rsid w:val="0065634A"/>
    <w:rsid w:val="0065723D"/>
    <w:rsid w:val="00675A36"/>
    <w:rsid w:val="0068438B"/>
    <w:rsid w:val="006844AF"/>
    <w:rsid w:val="00691AA0"/>
    <w:rsid w:val="00694F22"/>
    <w:rsid w:val="006963ED"/>
    <w:rsid w:val="006D7B0E"/>
    <w:rsid w:val="006E6201"/>
    <w:rsid w:val="006E77B6"/>
    <w:rsid w:val="00712369"/>
    <w:rsid w:val="00712EDE"/>
    <w:rsid w:val="00716E3C"/>
    <w:rsid w:val="007223A0"/>
    <w:rsid w:val="007230CE"/>
    <w:rsid w:val="00724E86"/>
    <w:rsid w:val="00735E7B"/>
    <w:rsid w:val="007445F6"/>
    <w:rsid w:val="00746BA5"/>
    <w:rsid w:val="00752FAD"/>
    <w:rsid w:val="00754161"/>
    <w:rsid w:val="00755320"/>
    <w:rsid w:val="007663F3"/>
    <w:rsid w:val="00774228"/>
    <w:rsid w:val="007750E6"/>
    <w:rsid w:val="00780FF4"/>
    <w:rsid w:val="0078160F"/>
    <w:rsid w:val="007926C3"/>
    <w:rsid w:val="007A38C3"/>
    <w:rsid w:val="007A3E91"/>
    <w:rsid w:val="007B583A"/>
    <w:rsid w:val="007B79B2"/>
    <w:rsid w:val="007C0810"/>
    <w:rsid w:val="007C44BD"/>
    <w:rsid w:val="007D2F1A"/>
    <w:rsid w:val="007F6226"/>
    <w:rsid w:val="007F691E"/>
    <w:rsid w:val="007F72EE"/>
    <w:rsid w:val="00810395"/>
    <w:rsid w:val="00814495"/>
    <w:rsid w:val="00817F62"/>
    <w:rsid w:val="00823AC1"/>
    <w:rsid w:val="00830437"/>
    <w:rsid w:val="0083153B"/>
    <w:rsid w:val="00861941"/>
    <w:rsid w:val="008739B1"/>
    <w:rsid w:val="00876448"/>
    <w:rsid w:val="0087790F"/>
    <w:rsid w:val="00885D00"/>
    <w:rsid w:val="00897CB0"/>
    <w:rsid w:val="008B59F8"/>
    <w:rsid w:val="008B60D0"/>
    <w:rsid w:val="008C7312"/>
    <w:rsid w:val="008D4D58"/>
    <w:rsid w:val="008D7802"/>
    <w:rsid w:val="008D7CFD"/>
    <w:rsid w:val="008E2534"/>
    <w:rsid w:val="008E3031"/>
    <w:rsid w:val="008F3136"/>
    <w:rsid w:val="008F53E5"/>
    <w:rsid w:val="00905FF1"/>
    <w:rsid w:val="009068DD"/>
    <w:rsid w:val="00932D9C"/>
    <w:rsid w:val="009355BA"/>
    <w:rsid w:val="0094260E"/>
    <w:rsid w:val="0095277C"/>
    <w:rsid w:val="00954BC2"/>
    <w:rsid w:val="0096069E"/>
    <w:rsid w:val="00976FC8"/>
    <w:rsid w:val="0099045B"/>
    <w:rsid w:val="009B0C63"/>
    <w:rsid w:val="009B5074"/>
    <w:rsid w:val="009C2510"/>
    <w:rsid w:val="009C7112"/>
    <w:rsid w:val="009D4302"/>
    <w:rsid w:val="009D6CE9"/>
    <w:rsid w:val="009E701F"/>
    <w:rsid w:val="00A009F8"/>
    <w:rsid w:val="00A00A7F"/>
    <w:rsid w:val="00A03B9C"/>
    <w:rsid w:val="00A062EC"/>
    <w:rsid w:val="00A10647"/>
    <w:rsid w:val="00A161FF"/>
    <w:rsid w:val="00A16421"/>
    <w:rsid w:val="00A31D46"/>
    <w:rsid w:val="00A32BDA"/>
    <w:rsid w:val="00A35D1F"/>
    <w:rsid w:val="00A3731E"/>
    <w:rsid w:val="00A40672"/>
    <w:rsid w:val="00A4345A"/>
    <w:rsid w:val="00A775C3"/>
    <w:rsid w:val="00A84499"/>
    <w:rsid w:val="00A862DF"/>
    <w:rsid w:val="00AA3109"/>
    <w:rsid w:val="00AA5529"/>
    <w:rsid w:val="00AB5A44"/>
    <w:rsid w:val="00AB68A3"/>
    <w:rsid w:val="00AC19E8"/>
    <w:rsid w:val="00AD2834"/>
    <w:rsid w:val="00AE7B17"/>
    <w:rsid w:val="00AF0E7D"/>
    <w:rsid w:val="00AF1BA1"/>
    <w:rsid w:val="00B0233D"/>
    <w:rsid w:val="00B34427"/>
    <w:rsid w:val="00B40152"/>
    <w:rsid w:val="00B53B66"/>
    <w:rsid w:val="00B55901"/>
    <w:rsid w:val="00B56EB7"/>
    <w:rsid w:val="00B76D43"/>
    <w:rsid w:val="00B805F8"/>
    <w:rsid w:val="00B941EA"/>
    <w:rsid w:val="00B97439"/>
    <w:rsid w:val="00BC09E6"/>
    <w:rsid w:val="00BC31D5"/>
    <w:rsid w:val="00BC3CC2"/>
    <w:rsid w:val="00BD58B7"/>
    <w:rsid w:val="00BE009F"/>
    <w:rsid w:val="00C06578"/>
    <w:rsid w:val="00C11709"/>
    <w:rsid w:val="00C11BCD"/>
    <w:rsid w:val="00C20579"/>
    <w:rsid w:val="00C224BB"/>
    <w:rsid w:val="00C2507B"/>
    <w:rsid w:val="00C408A2"/>
    <w:rsid w:val="00C476EC"/>
    <w:rsid w:val="00C63DA8"/>
    <w:rsid w:val="00C66BBD"/>
    <w:rsid w:val="00C72FF9"/>
    <w:rsid w:val="00C7317B"/>
    <w:rsid w:val="00C73C43"/>
    <w:rsid w:val="00C765B8"/>
    <w:rsid w:val="00C854E0"/>
    <w:rsid w:val="00C91606"/>
    <w:rsid w:val="00CA6F35"/>
    <w:rsid w:val="00CC0CD0"/>
    <w:rsid w:val="00CC4C00"/>
    <w:rsid w:val="00CC5BA9"/>
    <w:rsid w:val="00CD73FF"/>
    <w:rsid w:val="00D01AD0"/>
    <w:rsid w:val="00D121A5"/>
    <w:rsid w:val="00D12940"/>
    <w:rsid w:val="00D1648D"/>
    <w:rsid w:val="00D16B24"/>
    <w:rsid w:val="00D177D4"/>
    <w:rsid w:val="00D524F7"/>
    <w:rsid w:val="00D53087"/>
    <w:rsid w:val="00D54716"/>
    <w:rsid w:val="00D7154C"/>
    <w:rsid w:val="00D71DA3"/>
    <w:rsid w:val="00D819B7"/>
    <w:rsid w:val="00DB3F38"/>
    <w:rsid w:val="00DC5F71"/>
    <w:rsid w:val="00DC72F3"/>
    <w:rsid w:val="00DD33F8"/>
    <w:rsid w:val="00DE1F4A"/>
    <w:rsid w:val="00DE24BD"/>
    <w:rsid w:val="00DE6D74"/>
    <w:rsid w:val="00DE6E3F"/>
    <w:rsid w:val="00DF1B36"/>
    <w:rsid w:val="00E20F8A"/>
    <w:rsid w:val="00E31585"/>
    <w:rsid w:val="00E37AA8"/>
    <w:rsid w:val="00E46A25"/>
    <w:rsid w:val="00E66117"/>
    <w:rsid w:val="00E70DA6"/>
    <w:rsid w:val="00E8588F"/>
    <w:rsid w:val="00E85EA9"/>
    <w:rsid w:val="00E91B89"/>
    <w:rsid w:val="00E94FF8"/>
    <w:rsid w:val="00EA189E"/>
    <w:rsid w:val="00EB1DA2"/>
    <w:rsid w:val="00ED1B5C"/>
    <w:rsid w:val="00EE3288"/>
    <w:rsid w:val="00F10A96"/>
    <w:rsid w:val="00F17C2F"/>
    <w:rsid w:val="00F22C6D"/>
    <w:rsid w:val="00F25BE2"/>
    <w:rsid w:val="00F559BE"/>
    <w:rsid w:val="00F57C32"/>
    <w:rsid w:val="00F651A3"/>
    <w:rsid w:val="00F80B3B"/>
    <w:rsid w:val="00F80BE2"/>
    <w:rsid w:val="00F84583"/>
    <w:rsid w:val="00F9224B"/>
    <w:rsid w:val="00F95659"/>
    <w:rsid w:val="00FA5A4C"/>
    <w:rsid w:val="00FB2042"/>
    <w:rsid w:val="00FB5565"/>
    <w:rsid w:val="00FB655C"/>
    <w:rsid w:val="00FD1E91"/>
    <w:rsid w:val="00FE52C1"/>
    <w:rsid w:val="00FF5A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22CBBC"/>
  <w15:docId w15:val="{F05A6DEE-DD80-4DCE-93BF-F291A9D6FA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4E105E"/>
    <w:pPr>
      <w:spacing w:before="120" w:after="0" w:line="312" w:lineRule="auto"/>
    </w:pPr>
  </w:style>
  <w:style w:type="paragraph" w:styleId="u1">
    <w:name w:val="heading 1"/>
    <w:basedOn w:val="u2"/>
    <w:next w:val="Binhthng"/>
    <w:link w:val="u1Char"/>
    <w:uiPriority w:val="9"/>
    <w:qFormat/>
    <w:rsid w:val="00C91606"/>
    <w:pPr>
      <w:numPr>
        <w:ilvl w:val="0"/>
      </w:numPr>
      <w:outlineLvl w:val="0"/>
    </w:pPr>
    <w:rPr>
      <w:sz w:val="36"/>
      <w:szCs w:val="36"/>
    </w:rPr>
  </w:style>
  <w:style w:type="paragraph" w:styleId="u2">
    <w:name w:val="heading 2"/>
    <w:basedOn w:val="u3"/>
    <w:next w:val="Binhthng"/>
    <w:link w:val="u2Char"/>
    <w:uiPriority w:val="9"/>
    <w:unhideWhenUsed/>
    <w:qFormat/>
    <w:rsid w:val="00F10A96"/>
    <w:pPr>
      <w:numPr>
        <w:ilvl w:val="1"/>
      </w:numPr>
      <w:outlineLvl w:val="1"/>
    </w:pPr>
  </w:style>
  <w:style w:type="paragraph" w:styleId="u3">
    <w:name w:val="heading 3"/>
    <w:basedOn w:val="Binhthng"/>
    <w:next w:val="Binhthng"/>
    <w:link w:val="u3Char"/>
    <w:uiPriority w:val="9"/>
    <w:unhideWhenUsed/>
    <w:qFormat/>
    <w:rsid w:val="00F10A96"/>
    <w:pPr>
      <w:keepNext/>
      <w:keepLines/>
      <w:numPr>
        <w:ilvl w:val="2"/>
        <w:numId w:val="2"/>
      </w:numPr>
      <w:spacing w:before="240" w:after="120"/>
      <w:outlineLvl w:val="2"/>
    </w:pPr>
    <w:rPr>
      <w:rFonts w:ascii="Times New Roman" w:eastAsiaTheme="majorEastAsia" w:hAnsi="Times New Roman" w:cs="Times New Roman"/>
      <w:color w:val="243F60" w:themeColor="accent1" w:themeShade="7F"/>
      <w:sz w:val="28"/>
      <w:szCs w:val="28"/>
    </w:rPr>
  </w:style>
  <w:style w:type="paragraph" w:styleId="u4">
    <w:name w:val="heading 4"/>
    <w:basedOn w:val="Binhthng"/>
    <w:next w:val="Binhthng"/>
    <w:link w:val="u4Char"/>
    <w:uiPriority w:val="9"/>
    <w:unhideWhenUsed/>
    <w:qFormat/>
    <w:rsid w:val="00C72FF9"/>
    <w:pPr>
      <w:keepNext/>
      <w:keepLines/>
      <w:numPr>
        <w:ilvl w:val="3"/>
        <w:numId w:val="2"/>
      </w:numPr>
      <w:spacing w:before="40"/>
      <w:outlineLvl w:val="3"/>
    </w:pPr>
    <w:rPr>
      <w:rFonts w:asciiTheme="majorHAnsi" w:eastAsiaTheme="majorEastAsia" w:hAnsiTheme="majorHAnsi" w:cstheme="majorBidi"/>
      <w:i/>
      <w:iCs/>
      <w:color w:val="365F91" w:themeColor="accent1" w:themeShade="BF"/>
    </w:rPr>
  </w:style>
  <w:style w:type="paragraph" w:styleId="u5">
    <w:name w:val="heading 5"/>
    <w:basedOn w:val="Binhthng"/>
    <w:next w:val="Binhthng"/>
    <w:link w:val="u5Char"/>
    <w:uiPriority w:val="9"/>
    <w:semiHidden/>
    <w:unhideWhenUsed/>
    <w:qFormat/>
    <w:rsid w:val="00C72FF9"/>
    <w:pPr>
      <w:keepNext/>
      <w:keepLines/>
      <w:numPr>
        <w:ilvl w:val="4"/>
        <w:numId w:val="2"/>
      </w:numPr>
      <w:spacing w:before="40"/>
      <w:outlineLvl w:val="4"/>
    </w:pPr>
    <w:rPr>
      <w:rFonts w:asciiTheme="majorHAnsi" w:eastAsiaTheme="majorEastAsia" w:hAnsiTheme="majorHAnsi" w:cstheme="majorBidi"/>
      <w:color w:val="365F91" w:themeColor="accent1" w:themeShade="BF"/>
    </w:rPr>
  </w:style>
  <w:style w:type="paragraph" w:styleId="u6">
    <w:name w:val="heading 6"/>
    <w:basedOn w:val="Binhthng"/>
    <w:next w:val="Binhthng"/>
    <w:link w:val="u6Char"/>
    <w:uiPriority w:val="9"/>
    <w:semiHidden/>
    <w:unhideWhenUsed/>
    <w:qFormat/>
    <w:rsid w:val="00C72FF9"/>
    <w:pPr>
      <w:keepNext/>
      <w:keepLines/>
      <w:numPr>
        <w:ilvl w:val="5"/>
        <w:numId w:val="2"/>
      </w:numPr>
      <w:spacing w:before="40"/>
      <w:outlineLvl w:val="5"/>
    </w:pPr>
    <w:rPr>
      <w:rFonts w:asciiTheme="majorHAnsi" w:eastAsiaTheme="majorEastAsia" w:hAnsiTheme="majorHAnsi" w:cstheme="majorBidi"/>
      <w:color w:val="243F60" w:themeColor="accent1" w:themeShade="7F"/>
    </w:rPr>
  </w:style>
  <w:style w:type="paragraph" w:styleId="u7">
    <w:name w:val="heading 7"/>
    <w:basedOn w:val="Binhthng"/>
    <w:next w:val="Binhthng"/>
    <w:link w:val="u7Char"/>
    <w:uiPriority w:val="9"/>
    <w:semiHidden/>
    <w:unhideWhenUsed/>
    <w:qFormat/>
    <w:rsid w:val="00C72FF9"/>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u8">
    <w:name w:val="heading 8"/>
    <w:basedOn w:val="Binhthng"/>
    <w:next w:val="Binhthng"/>
    <w:link w:val="u8Char"/>
    <w:uiPriority w:val="9"/>
    <w:semiHidden/>
    <w:unhideWhenUsed/>
    <w:qFormat/>
    <w:rsid w:val="00C72FF9"/>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u9">
    <w:name w:val="heading 9"/>
    <w:basedOn w:val="Binhthng"/>
    <w:next w:val="Binhthng"/>
    <w:link w:val="u9Char"/>
    <w:uiPriority w:val="9"/>
    <w:semiHidden/>
    <w:unhideWhenUsed/>
    <w:qFormat/>
    <w:rsid w:val="00C72FF9"/>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3Char">
    <w:name w:val="Đầu đề 3 Char"/>
    <w:basedOn w:val="Phngmcinhcuaoanvn"/>
    <w:link w:val="u3"/>
    <w:uiPriority w:val="9"/>
    <w:rsid w:val="00F10A96"/>
    <w:rPr>
      <w:rFonts w:ascii="Times New Roman" w:eastAsiaTheme="majorEastAsia" w:hAnsi="Times New Roman" w:cs="Times New Roman"/>
      <w:color w:val="243F60" w:themeColor="accent1" w:themeShade="7F"/>
      <w:sz w:val="28"/>
      <w:szCs w:val="28"/>
    </w:rPr>
  </w:style>
  <w:style w:type="character" w:customStyle="1" w:styleId="u2Char">
    <w:name w:val="Đầu đề 2 Char"/>
    <w:basedOn w:val="Phngmcinhcuaoanvn"/>
    <w:link w:val="u2"/>
    <w:uiPriority w:val="9"/>
    <w:rsid w:val="00F10A96"/>
    <w:rPr>
      <w:rFonts w:ascii="Times New Roman" w:eastAsiaTheme="majorEastAsia" w:hAnsi="Times New Roman" w:cs="Times New Roman"/>
      <w:color w:val="243F60" w:themeColor="accent1" w:themeShade="7F"/>
      <w:sz w:val="28"/>
      <w:szCs w:val="28"/>
    </w:rPr>
  </w:style>
  <w:style w:type="character" w:customStyle="1" w:styleId="u1Char">
    <w:name w:val="Đầu đề 1 Char"/>
    <w:basedOn w:val="Phngmcinhcuaoanvn"/>
    <w:link w:val="u1"/>
    <w:uiPriority w:val="9"/>
    <w:rsid w:val="00C91606"/>
    <w:rPr>
      <w:rFonts w:ascii="Times New Roman" w:eastAsiaTheme="majorEastAsia" w:hAnsi="Times New Roman" w:cs="Times New Roman"/>
      <w:color w:val="243F60" w:themeColor="accent1" w:themeShade="7F"/>
      <w:sz w:val="36"/>
      <w:szCs w:val="36"/>
    </w:rPr>
  </w:style>
  <w:style w:type="character" w:customStyle="1" w:styleId="u4Char">
    <w:name w:val="Đầu đề 4 Char"/>
    <w:basedOn w:val="Phngmcinhcuaoanvn"/>
    <w:link w:val="u4"/>
    <w:uiPriority w:val="9"/>
    <w:rsid w:val="00C72FF9"/>
    <w:rPr>
      <w:rFonts w:asciiTheme="majorHAnsi" w:eastAsiaTheme="majorEastAsia" w:hAnsiTheme="majorHAnsi" w:cstheme="majorBidi"/>
      <w:i/>
      <w:iCs/>
      <w:color w:val="365F91" w:themeColor="accent1" w:themeShade="BF"/>
    </w:rPr>
  </w:style>
  <w:style w:type="character" w:customStyle="1" w:styleId="u5Char">
    <w:name w:val="Đầu đề 5 Char"/>
    <w:basedOn w:val="Phngmcinhcuaoanvn"/>
    <w:link w:val="u5"/>
    <w:uiPriority w:val="9"/>
    <w:semiHidden/>
    <w:rsid w:val="00C72FF9"/>
    <w:rPr>
      <w:rFonts w:asciiTheme="majorHAnsi" w:eastAsiaTheme="majorEastAsia" w:hAnsiTheme="majorHAnsi" w:cstheme="majorBidi"/>
      <w:color w:val="365F91" w:themeColor="accent1" w:themeShade="BF"/>
    </w:rPr>
  </w:style>
  <w:style w:type="character" w:customStyle="1" w:styleId="u6Char">
    <w:name w:val="Đầu đề 6 Char"/>
    <w:basedOn w:val="Phngmcinhcuaoanvn"/>
    <w:link w:val="u6"/>
    <w:uiPriority w:val="9"/>
    <w:semiHidden/>
    <w:rsid w:val="00C72FF9"/>
    <w:rPr>
      <w:rFonts w:asciiTheme="majorHAnsi" w:eastAsiaTheme="majorEastAsia" w:hAnsiTheme="majorHAnsi" w:cstheme="majorBidi"/>
      <w:color w:val="243F60" w:themeColor="accent1" w:themeShade="7F"/>
    </w:rPr>
  </w:style>
  <w:style w:type="character" w:customStyle="1" w:styleId="u7Char">
    <w:name w:val="Đầu đề 7 Char"/>
    <w:basedOn w:val="Phngmcinhcuaoanvn"/>
    <w:link w:val="u7"/>
    <w:uiPriority w:val="9"/>
    <w:semiHidden/>
    <w:rsid w:val="00C72FF9"/>
    <w:rPr>
      <w:rFonts w:asciiTheme="majorHAnsi" w:eastAsiaTheme="majorEastAsia" w:hAnsiTheme="majorHAnsi" w:cstheme="majorBidi"/>
      <w:i/>
      <w:iCs/>
      <w:color w:val="243F60" w:themeColor="accent1" w:themeShade="7F"/>
    </w:rPr>
  </w:style>
  <w:style w:type="character" w:customStyle="1" w:styleId="u8Char">
    <w:name w:val="Đầu đề 8 Char"/>
    <w:basedOn w:val="Phngmcinhcuaoanvn"/>
    <w:link w:val="u8"/>
    <w:uiPriority w:val="9"/>
    <w:semiHidden/>
    <w:rsid w:val="00C72FF9"/>
    <w:rPr>
      <w:rFonts w:asciiTheme="majorHAnsi" w:eastAsiaTheme="majorEastAsia" w:hAnsiTheme="majorHAnsi" w:cstheme="majorBidi"/>
      <w:color w:val="272727" w:themeColor="text1" w:themeTint="D8"/>
      <w:sz w:val="21"/>
      <w:szCs w:val="21"/>
    </w:rPr>
  </w:style>
  <w:style w:type="character" w:customStyle="1" w:styleId="u9Char">
    <w:name w:val="Đầu đề 9 Char"/>
    <w:basedOn w:val="Phngmcinhcuaoanvn"/>
    <w:link w:val="u9"/>
    <w:uiPriority w:val="9"/>
    <w:semiHidden/>
    <w:rsid w:val="00C72FF9"/>
    <w:rPr>
      <w:rFonts w:asciiTheme="majorHAnsi" w:eastAsiaTheme="majorEastAsia" w:hAnsiTheme="majorHAnsi" w:cstheme="majorBidi"/>
      <w:i/>
      <w:iCs/>
      <w:color w:val="272727" w:themeColor="text1" w:themeTint="D8"/>
      <w:sz w:val="21"/>
      <w:szCs w:val="21"/>
    </w:rPr>
  </w:style>
  <w:style w:type="paragraph" w:styleId="oancuaDanhsach">
    <w:name w:val="List Paragraph"/>
    <w:basedOn w:val="Binhthng"/>
    <w:uiPriority w:val="34"/>
    <w:qFormat/>
    <w:rsid w:val="00016EF5"/>
    <w:pPr>
      <w:ind w:left="720"/>
      <w:contextualSpacing/>
    </w:pPr>
  </w:style>
  <w:style w:type="table" w:styleId="LiBang">
    <w:name w:val="Table Grid"/>
    <w:basedOn w:val="BangThngthng"/>
    <w:uiPriority w:val="59"/>
    <w:unhideWhenUsed/>
    <w:rsid w:val="00016E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Mucluc">
    <w:name w:val="TOC Heading"/>
    <w:basedOn w:val="u1"/>
    <w:next w:val="Binhthng"/>
    <w:uiPriority w:val="39"/>
    <w:unhideWhenUsed/>
    <w:qFormat/>
    <w:rsid w:val="002242C7"/>
    <w:pPr>
      <w:spacing w:line="259" w:lineRule="auto"/>
      <w:outlineLvl w:val="9"/>
    </w:pPr>
  </w:style>
  <w:style w:type="paragraph" w:styleId="Mucluc1">
    <w:name w:val="toc 1"/>
    <w:basedOn w:val="Binhthng"/>
    <w:next w:val="Binhthng"/>
    <w:autoRedefine/>
    <w:uiPriority w:val="39"/>
    <w:unhideWhenUsed/>
    <w:qFormat/>
    <w:rsid w:val="000C0243"/>
    <w:pPr>
      <w:spacing w:after="100"/>
    </w:pPr>
    <w:rPr>
      <w:rFonts w:ascii="Times New Roman" w:hAnsi="Times New Roman"/>
    </w:rPr>
  </w:style>
  <w:style w:type="paragraph" w:styleId="Mucluc2">
    <w:name w:val="toc 2"/>
    <w:basedOn w:val="Binhthng"/>
    <w:next w:val="Binhthng"/>
    <w:autoRedefine/>
    <w:uiPriority w:val="39"/>
    <w:unhideWhenUsed/>
    <w:qFormat/>
    <w:rsid w:val="002242C7"/>
    <w:pPr>
      <w:spacing w:after="100"/>
      <w:ind w:left="220"/>
    </w:pPr>
  </w:style>
  <w:style w:type="paragraph" w:styleId="Mucluc3">
    <w:name w:val="toc 3"/>
    <w:basedOn w:val="Binhthng"/>
    <w:next w:val="Binhthng"/>
    <w:autoRedefine/>
    <w:uiPriority w:val="39"/>
    <w:unhideWhenUsed/>
    <w:qFormat/>
    <w:rsid w:val="002242C7"/>
    <w:pPr>
      <w:spacing w:after="100"/>
      <w:ind w:left="440"/>
    </w:pPr>
  </w:style>
  <w:style w:type="character" w:styleId="Siuktni">
    <w:name w:val="Hyperlink"/>
    <w:basedOn w:val="Phngmcinhcuaoanvn"/>
    <w:uiPriority w:val="99"/>
    <w:unhideWhenUsed/>
    <w:rsid w:val="002242C7"/>
    <w:rPr>
      <w:color w:val="0000FF" w:themeColor="hyperlink"/>
      <w:u w:val="single"/>
    </w:rPr>
  </w:style>
  <w:style w:type="paragraph" w:styleId="Bongchuthich">
    <w:name w:val="Balloon Text"/>
    <w:basedOn w:val="Binhthng"/>
    <w:link w:val="BongchuthichChar"/>
    <w:uiPriority w:val="99"/>
    <w:semiHidden/>
    <w:unhideWhenUsed/>
    <w:rsid w:val="00C73C43"/>
    <w:pPr>
      <w:spacing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C73C43"/>
    <w:rPr>
      <w:rFonts w:ascii="Tahoma" w:hAnsi="Tahoma" w:cs="Tahoma"/>
      <w:sz w:val="16"/>
      <w:szCs w:val="16"/>
    </w:rPr>
  </w:style>
  <w:style w:type="paragraph" w:styleId="Tiu">
    <w:name w:val="Title"/>
    <w:basedOn w:val="Binhthng"/>
    <w:next w:val="Binhthng"/>
    <w:link w:val="TiuChar"/>
    <w:uiPriority w:val="10"/>
    <w:qFormat/>
    <w:rsid w:val="0049547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uChar">
    <w:name w:val="Tiêu đề Char"/>
    <w:basedOn w:val="Phngmcinhcuaoanvn"/>
    <w:link w:val="Tiu"/>
    <w:uiPriority w:val="10"/>
    <w:rsid w:val="00495470"/>
    <w:rPr>
      <w:rFonts w:asciiTheme="majorHAnsi" w:eastAsiaTheme="majorEastAsia" w:hAnsiTheme="majorHAnsi" w:cstheme="majorBidi"/>
      <w:color w:val="17365D" w:themeColor="text2" w:themeShade="BF"/>
      <w:spacing w:val="5"/>
      <w:kern w:val="28"/>
      <w:sz w:val="52"/>
      <w:szCs w:val="52"/>
    </w:rPr>
  </w:style>
  <w:style w:type="table" w:styleId="LiMausang-Nhnmanh6">
    <w:name w:val="Light Grid Accent 6"/>
    <w:basedOn w:val="BangThngthng"/>
    <w:uiPriority w:val="62"/>
    <w:rsid w:val="00495470"/>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paragraph" w:styleId="Tiuphu">
    <w:name w:val="Subtitle"/>
    <w:basedOn w:val="Binhthng"/>
    <w:next w:val="Binhthng"/>
    <w:link w:val="TiuphuChar"/>
    <w:uiPriority w:val="11"/>
    <w:qFormat/>
    <w:rsid w:val="003B247C"/>
    <w:pPr>
      <w:numPr>
        <w:ilvl w:val="1"/>
      </w:numPr>
      <w:jc w:val="center"/>
    </w:pPr>
    <w:rPr>
      <w:rFonts w:asciiTheme="majorHAnsi" w:eastAsiaTheme="majorEastAsia" w:hAnsiTheme="majorHAnsi" w:cstheme="majorBidi"/>
      <w:i/>
      <w:iCs/>
      <w:color w:val="4F81BD" w:themeColor="accent1"/>
      <w:spacing w:val="15"/>
      <w:sz w:val="56"/>
      <w:szCs w:val="24"/>
    </w:rPr>
  </w:style>
  <w:style w:type="character" w:customStyle="1" w:styleId="TiuphuChar">
    <w:name w:val="Tiêu đề phụ Char"/>
    <w:basedOn w:val="Phngmcinhcuaoanvn"/>
    <w:link w:val="Tiuphu"/>
    <w:uiPriority w:val="11"/>
    <w:rsid w:val="003B247C"/>
    <w:rPr>
      <w:rFonts w:asciiTheme="majorHAnsi" w:eastAsiaTheme="majorEastAsia" w:hAnsiTheme="majorHAnsi" w:cstheme="majorBidi"/>
      <w:i/>
      <w:iCs/>
      <w:color w:val="4F81BD" w:themeColor="accent1"/>
      <w:spacing w:val="15"/>
      <w:sz w:val="56"/>
      <w:szCs w:val="24"/>
    </w:rPr>
  </w:style>
  <w:style w:type="paragraph" w:styleId="ThngthngWeb">
    <w:name w:val="Normal (Web)"/>
    <w:basedOn w:val="Binhthng"/>
    <w:uiPriority w:val="99"/>
    <w:unhideWhenUsed/>
    <w:rsid w:val="00B40152"/>
    <w:pPr>
      <w:spacing w:before="100" w:beforeAutospacing="1" w:after="100" w:afterAutospacing="1" w:line="240" w:lineRule="auto"/>
    </w:pPr>
    <w:rPr>
      <w:rFonts w:ascii="Times New Roman" w:eastAsiaTheme="minorEastAsia" w:hAnsi="Times New Roman" w:cs="Times New Roman"/>
      <w:sz w:val="24"/>
      <w:szCs w:val="24"/>
    </w:rPr>
  </w:style>
  <w:style w:type="paragraph" w:styleId="Mucluc4">
    <w:name w:val="toc 4"/>
    <w:basedOn w:val="Binhthng"/>
    <w:next w:val="Binhthng"/>
    <w:autoRedefine/>
    <w:uiPriority w:val="39"/>
    <w:unhideWhenUsed/>
    <w:rsid w:val="00A31D46"/>
    <w:pPr>
      <w:spacing w:after="100"/>
      <w:ind w:left="660"/>
    </w:pPr>
  </w:style>
  <w:style w:type="character" w:customStyle="1" w:styleId="font01">
    <w:name w:val="font01"/>
    <w:basedOn w:val="Phngmcinhcuaoanvn"/>
    <w:rsid w:val="00F80B3B"/>
    <w:rPr>
      <w:rFonts w:ascii="Arial" w:hAnsi="Arial" w:cs="Arial" w:hint="default"/>
      <w:b w:val="0"/>
      <w:bCs w:val="0"/>
      <w:i w:val="0"/>
      <w:iCs w:val="0"/>
      <w:strike w:val="0"/>
      <w:dstrike w:val="0"/>
      <w:color w:val="auto"/>
      <w:sz w:val="20"/>
      <w:szCs w:val="20"/>
      <w:u w:val="none"/>
      <w:effect w:val="none"/>
    </w:rPr>
  </w:style>
  <w:style w:type="character" w:customStyle="1" w:styleId="normaltextrun">
    <w:name w:val="normaltextrun"/>
    <w:basedOn w:val="Phngmcinhcuaoanvn"/>
    <w:rsid w:val="00C11BCD"/>
  </w:style>
  <w:style w:type="character" w:customStyle="1" w:styleId="wacimagecontainer">
    <w:name w:val="wacimagecontainer"/>
    <w:basedOn w:val="Phngmcinhcuaoanvn"/>
    <w:rsid w:val="00C11BCD"/>
  </w:style>
  <w:style w:type="paragraph" w:styleId="KhngDncch">
    <w:name w:val="No Spacing"/>
    <w:uiPriority w:val="1"/>
    <w:qFormat/>
    <w:rsid w:val="00591738"/>
    <w:pPr>
      <w:spacing w:after="0" w:line="240" w:lineRule="auto"/>
    </w:pPr>
  </w:style>
  <w:style w:type="paragraph" w:styleId="utrang">
    <w:name w:val="header"/>
    <w:basedOn w:val="Binhthng"/>
    <w:link w:val="utrangChar"/>
    <w:uiPriority w:val="99"/>
    <w:unhideWhenUsed/>
    <w:rsid w:val="00591738"/>
    <w:pPr>
      <w:tabs>
        <w:tab w:val="center" w:pos="4513"/>
        <w:tab w:val="right" w:pos="9026"/>
      </w:tabs>
      <w:spacing w:before="0" w:line="240" w:lineRule="auto"/>
    </w:pPr>
  </w:style>
  <w:style w:type="character" w:customStyle="1" w:styleId="utrangChar">
    <w:name w:val="Đầu trang Char"/>
    <w:basedOn w:val="Phngmcinhcuaoanvn"/>
    <w:link w:val="utrang"/>
    <w:uiPriority w:val="99"/>
    <w:rsid w:val="00591738"/>
  </w:style>
  <w:style w:type="paragraph" w:styleId="Chntrang">
    <w:name w:val="footer"/>
    <w:basedOn w:val="Binhthng"/>
    <w:link w:val="ChntrangChar"/>
    <w:uiPriority w:val="99"/>
    <w:unhideWhenUsed/>
    <w:rsid w:val="00591738"/>
    <w:pPr>
      <w:tabs>
        <w:tab w:val="center" w:pos="4513"/>
        <w:tab w:val="right" w:pos="9026"/>
      </w:tabs>
      <w:spacing w:before="0" w:line="240" w:lineRule="auto"/>
    </w:pPr>
  </w:style>
  <w:style w:type="character" w:customStyle="1" w:styleId="ChntrangChar">
    <w:name w:val="Chân trang Char"/>
    <w:basedOn w:val="Phngmcinhcuaoanvn"/>
    <w:link w:val="Chntrang"/>
    <w:uiPriority w:val="99"/>
    <w:rsid w:val="00591738"/>
  </w:style>
  <w:style w:type="paragraph" w:styleId="Mucluc5">
    <w:name w:val="toc 5"/>
    <w:basedOn w:val="Binhthng"/>
    <w:next w:val="Binhthng"/>
    <w:autoRedefine/>
    <w:uiPriority w:val="39"/>
    <w:unhideWhenUsed/>
    <w:rsid w:val="001A5E60"/>
    <w:pPr>
      <w:spacing w:before="0" w:after="100" w:line="259" w:lineRule="auto"/>
      <w:ind w:left="880"/>
    </w:pPr>
    <w:rPr>
      <w:rFonts w:eastAsiaTheme="minorEastAsia"/>
      <w:lang w:val="vi-VN" w:eastAsia="vi-VN"/>
    </w:rPr>
  </w:style>
  <w:style w:type="paragraph" w:styleId="Mucluc6">
    <w:name w:val="toc 6"/>
    <w:basedOn w:val="Binhthng"/>
    <w:next w:val="Binhthng"/>
    <w:autoRedefine/>
    <w:uiPriority w:val="39"/>
    <w:unhideWhenUsed/>
    <w:rsid w:val="001A5E60"/>
    <w:pPr>
      <w:spacing w:before="0" w:after="100" w:line="259" w:lineRule="auto"/>
      <w:ind w:left="1100"/>
    </w:pPr>
    <w:rPr>
      <w:rFonts w:eastAsiaTheme="minorEastAsia"/>
      <w:lang w:val="vi-VN" w:eastAsia="vi-VN"/>
    </w:rPr>
  </w:style>
  <w:style w:type="paragraph" w:styleId="Mucluc7">
    <w:name w:val="toc 7"/>
    <w:basedOn w:val="Binhthng"/>
    <w:next w:val="Binhthng"/>
    <w:autoRedefine/>
    <w:uiPriority w:val="39"/>
    <w:unhideWhenUsed/>
    <w:rsid w:val="001A5E60"/>
    <w:pPr>
      <w:spacing w:before="0" w:after="100" w:line="259" w:lineRule="auto"/>
      <w:ind w:left="1320"/>
    </w:pPr>
    <w:rPr>
      <w:rFonts w:eastAsiaTheme="minorEastAsia"/>
      <w:lang w:val="vi-VN" w:eastAsia="vi-VN"/>
    </w:rPr>
  </w:style>
  <w:style w:type="paragraph" w:styleId="Mucluc8">
    <w:name w:val="toc 8"/>
    <w:basedOn w:val="Binhthng"/>
    <w:next w:val="Binhthng"/>
    <w:autoRedefine/>
    <w:uiPriority w:val="39"/>
    <w:unhideWhenUsed/>
    <w:rsid w:val="001A5E60"/>
    <w:pPr>
      <w:spacing w:before="0" w:after="100" w:line="259" w:lineRule="auto"/>
      <w:ind w:left="1540"/>
    </w:pPr>
    <w:rPr>
      <w:rFonts w:eastAsiaTheme="minorEastAsia"/>
      <w:lang w:val="vi-VN" w:eastAsia="vi-VN"/>
    </w:rPr>
  </w:style>
  <w:style w:type="paragraph" w:styleId="Mucluc9">
    <w:name w:val="toc 9"/>
    <w:basedOn w:val="Binhthng"/>
    <w:next w:val="Binhthng"/>
    <w:autoRedefine/>
    <w:uiPriority w:val="39"/>
    <w:unhideWhenUsed/>
    <w:rsid w:val="001A5E60"/>
    <w:pPr>
      <w:spacing w:before="0" w:after="100" w:line="259" w:lineRule="auto"/>
      <w:ind w:left="1760"/>
    </w:pPr>
    <w:rPr>
      <w:rFonts w:eastAsiaTheme="minorEastAsia"/>
      <w:lang w:val="vi-VN" w:eastAsia="vi-VN"/>
    </w:rPr>
  </w:style>
  <w:style w:type="character" w:customStyle="1" w:styleId="cpChagiiquyt1">
    <w:name w:val="Đề cập Chưa giải quyết1"/>
    <w:basedOn w:val="Phngmcinhcuaoanvn"/>
    <w:uiPriority w:val="99"/>
    <w:semiHidden/>
    <w:unhideWhenUsed/>
    <w:rsid w:val="001A5E60"/>
    <w:rPr>
      <w:color w:val="605E5C"/>
      <w:shd w:val="clear" w:color="auto" w:fill="E1DFDD"/>
    </w:rPr>
  </w:style>
  <w:style w:type="character" w:styleId="cpChagiiquyt">
    <w:name w:val="Unresolved Mention"/>
    <w:basedOn w:val="Phngmcinhcuaoanvn"/>
    <w:uiPriority w:val="99"/>
    <w:semiHidden/>
    <w:unhideWhenUsed/>
    <w:rsid w:val="009D6CE9"/>
    <w:rPr>
      <w:color w:val="605E5C"/>
      <w:shd w:val="clear" w:color="auto" w:fill="E1DFDD"/>
    </w:rPr>
  </w:style>
  <w:style w:type="paragraph" w:customStyle="1" w:styleId="Hnhnh">
    <w:name w:val="Hình ảnh"/>
    <w:basedOn w:val="Binhthng"/>
    <w:next w:val="Binhthng"/>
    <w:link w:val="HnhnhChar"/>
    <w:autoRedefine/>
    <w:qFormat/>
    <w:rsid w:val="00691AA0"/>
    <w:pPr>
      <w:jc w:val="center"/>
    </w:pPr>
    <w:rPr>
      <w:rFonts w:ascii="Times New Roman" w:hAnsi="Times New Roman" w:cs="Times New Roman"/>
      <w:b/>
      <w:bCs/>
      <w:color w:val="31849B" w:themeColor="accent5" w:themeShade="BF"/>
      <w:sz w:val="24"/>
      <w:szCs w:val="24"/>
    </w:rPr>
  </w:style>
  <w:style w:type="character" w:customStyle="1" w:styleId="HnhnhChar">
    <w:name w:val="Hình ảnh Char"/>
    <w:basedOn w:val="Phngmcinhcuaoanvn"/>
    <w:link w:val="Hnhnh"/>
    <w:rsid w:val="00691AA0"/>
    <w:rPr>
      <w:rFonts w:ascii="Times New Roman" w:hAnsi="Times New Roman" w:cs="Times New Roman"/>
      <w:b/>
      <w:bCs/>
      <w:color w:val="31849B" w:themeColor="accent5"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202983">
      <w:bodyDiv w:val="1"/>
      <w:marLeft w:val="0"/>
      <w:marRight w:val="0"/>
      <w:marTop w:val="0"/>
      <w:marBottom w:val="0"/>
      <w:divBdr>
        <w:top w:val="none" w:sz="0" w:space="0" w:color="auto"/>
        <w:left w:val="none" w:sz="0" w:space="0" w:color="auto"/>
        <w:bottom w:val="none" w:sz="0" w:space="0" w:color="auto"/>
        <w:right w:val="none" w:sz="0" w:space="0" w:color="auto"/>
      </w:divBdr>
    </w:div>
    <w:div w:id="21446477">
      <w:bodyDiv w:val="1"/>
      <w:marLeft w:val="0"/>
      <w:marRight w:val="0"/>
      <w:marTop w:val="0"/>
      <w:marBottom w:val="0"/>
      <w:divBdr>
        <w:top w:val="none" w:sz="0" w:space="0" w:color="auto"/>
        <w:left w:val="none" w:sz="0" w:space="0" w:color="auto"/>
        <w:bottom w:val="none" w:sz="0" w:space="0" w:color="auto"/>
        <w:right w:val="none" w:sz="0" w:space="0" w:color="auto"/>
      </w:divBdr>
      <w:divsChild>
        <w:div w:id="628709060">
          <w:marLeft w:val="547"/>
          <w:marRight w:val="0"/>
          <w:marTop w:val="0"/>
          <w:marBottom w:val="0"/>
          <w:divBdr>
            <w:top w:val="none" w:sz="0" w:space="0" w:color="auto"/>
            <w:left w:val="none" w:sz="0" w:space="0" w:color="auto"/>
            <w:bottom w:val="none" w:sz="0" w:space="0" w:color="auto"/>
            <w:right w:val="none" w:sz="0" w:space="0" w:color="auto"/>
          </w:divBdr>
        </w:div>
        <w:div w:id="1651254857">
          <w:marLeft w:val="547"/>
          <w:marRight w:val="0"/>
          <w:marTop w:val="0"/>
          <w:marBottom w:val="0"/>
          <w:divBdr>
            <w:top w:val="none" w:sz="0" w:space="0" w:color="auto"/>
            <w:left w:val="none" w:sz="0" w:space="0" w:color="auto"/>
            <w:bottom w:val="none" w:sz="0" w:space="0" w:color="auto"/>
            <w:right w:val="none" w:sz="0" w:space="0" w:color="auto"/>
          </w:divBdr>
        </w:div>
        <w:div w:id="299843905">
          <w:marLeft w:val="547"/>
          <w:marRight w:val="0"/>
          <w:marTop w:val="0"/>
          <w:marBottom w:val="0"/>
          <w:divBdr>
            <w:top w:val="none" w:sz="0" w:space="0" w:color="auto"/>
            <w:left w:val="none" w:sz="0" w:space="0" w:color="auto"/>
            <w:bottom w:val="none" w:sz="0" w:space="0" w:color="auto"/>
            <w:right w:val="none" w:sz="0" w:space="0" w:color="auto"/>
          </w:divBdr>
        </w:div>
      </w:divsChild>
    </w:div>
    <w:div w:id="49305371">
      <w:bodyDiv w:val="1"/>
      <w:marLeft w:val="0"/>
      <w:marRight w:val="0"/>
      <w:marTop w:val="0"/>
      <w:marBottom w:val="0"/>
      <w:divBdr>
        <w:top w:val="none" w:sz="0" w:space="0" w:color="auto"/>
        <w:left w:val="none" w:sz="0" w:space="0" w:color="auto"/>
        <w:bottom w:val="none" w:sz="0" w:space="0" w:color="auto"/>
        <w:right w:val="none" w:sz="0" w:space="0" w:color="auto"/>
      </w:divBdr>
      <w:divsChild>
        <w:div w:id="1353653520">
          <w:marLeft w:val="547"/>
          <w:marRight w:val="0"/>
          <w:marTop w:val="0"/>
          <w:marBottom w:val="0"/>
          <w:divBdr>
            <w:top w:val="none" w:sz="0" w:space="0" w:color="auto"/>
            <w:left w:val="none" w:sz="0" w:space="0" w:color="auto"/>
            <w:bottom w:val="none" w:sz="0" w:space="0" w:color="auto"/>
            <w:right w:val="none" w:sz="0" w:space="0" w:color="auto"/>
          </w:divBdr>
        </w:div>
        <w:div w:id="1067265783">
          <w:marLeft w:val="547"/>
          <w:marRight w:val="0"/>
          <w:marTop w:val="0"/>
          <w:marBottom w:val="0"/>
          <w:divBdr>
            <w:top w:val="none" w:sz="0" w:space="0" w:color="auto"/>
            <w:left w:val="none" w:sz="0" w:space="0" w:color="auto"/>
            <w:bottom w:val="none" w:sz="0" w:space="0" w:color="auto"/>
            <w:right w:val="none" w:sz="0" w:space="0" w:color="auto"/>
          </w:divBdr>
        </w:div>
        <w:div w:id="683434195">
          <w:marLeft w:val="547"/>
          <w:marRight w:val="0"/>
          <w:marTop w:val="0"/>
          <w:marBottom w:val="0"/>
          <w:divBdr>
            <w:top w:val="none" w:sz="0" w:space="0" w:color="auto"/>
            <w:left w:val="none" w:sz="0" w:space="0" w:color="auto"/>
            <w:bottom w:val="none" w:sz="0" w:space="0" w:color="auto"/>
            <w:right w:val="none" w:sz="0" w:space="0" w:color="auto"/>
          </w:divBdr>
        </w:div>
        <w:div w:id="920916194">
          <w:marLeft w:val="547"/>
          <w:marRight w:val="0"/>
          <w:marTop w:val="0"/>
          <w:marBottom w:val="0"/>
          <w:divBdr>
            <w:top w:val="none" w:sz="0" w:space="0" w:color="auto"/>
            <w:left w:val="none" w:sz="0" w:space="0" w:color="auto"/>
            <w:bottom w:val="none" w:sz="0" w:space="0" w:color="auto"/>
            <w:right w:val="none" w:sz="0" w:space="0" w:color="auto"/>
          </w:divBdr>
        </w:div>
        <w:div w:id="1548182979">
          <w:marLeft w:val="547"/>
          <w:marRight w:val="0"/>
          <w:marTop w:val="0"/>
          <w:marBottom w:val="0"/>
          <w:divBdr>
            <w:top w:val="none" w:sz="0" w:space="0" w:color="auto"/>
            <w:left w:val="none" w:sz="0" w:space="0" w:color="auto"/>
            <w:bottom w:val="none" w:sz="0" w:space="0" w:color="auto"/>
            <w:right w:val="none" w:sz="0" w:space="0" w:color="auto"/>
          </w:divBdr>
        </w:div>
        <w:div w:id="452939105">
          <w:marLeft w:val="547"/>
          <w:marRight w:val="0"/>
          <w:marTop w:val="0"/>
          <w:marBottom w:val="0"/>
          <w:divBdr>
            <w:top w:val="none" w:sz="0" w:space="0" w:color="auto"/>
            <w:left w:val="none" w:sz="0" w:space="0" w:color="auto"/>
            <w:bottom w:val="none" w:sz="0" w:space="0" w:color="auto"/>
            <w:right w:val="none" w:sz="0" w:space="0" w:color="auto"/>
          </w:divBdr>
        </w:div>
        <w:div w:id="327708943">
          <w:marLeft w:val="1267"/>
          <w:marRight w:val="0"/>
          <w:marTop w:val="0"/>
          <w:marBottom w:val="0"/>
          <w:divBdr>
            <w:top w:val="none" w:sz="0" w:space="0" w:color="auto"/>
            <w:left w:val="none" w:sz="0" w:space="0" w:color="auto"/>
            <w:bottom w:val="none" w:sz="0" w:space="0" w:color="auto"/>
            <w:right w:val="none" w:sz="0" w:space="0" w:color="auto"/>
          </w:divBdr>
        </w:div>
        <w:div w:id="1439790456">
          <w:marLeft w:val="1267"/>
          <w:marRight w:val="0"/>
          <w:marTop w:val="0"/>
          <w:marBottom w:val="0"/>
          <w:divBdr>
            <w:top w:val="none" w:sz="0" w:space="0" w:color="auto"/>
            <w:left w:val="none" w:sz="0" w:space="0" w:color="auto"/>
            <w:bottom w:val="none" w:sz="0" w:space="0" w:color="auto"/>
            <w:right w:val="none" w:sz="0" w:space="0" w:color="auto"/>
          </w:divBdr>
        </w:div>
        <w:div w:id="235864566">
          <w:marLeft w:val="1267"/>
          <w:marRight w:val="0"/>
          <w:marTop w:val="0"/>
          <w:marBottom w:val="0"/>
          <w:divBdr>
            <w:top w:val="none" w:sz="0" w:space="0" w:color="auto"/>
            <w:left w:val="none" w:sz="0" w:space="0" w:color="auto"/>
            <w:bottom w:val="none" w:sz="0" w:space="0" w:color="auto"/>
            <w:right w:val="none" w:sz="0" w:space="0" w:color="auto"/>
          </w:divBdr>
        </w:div>
        <w:div w:id="1674257421">
          <w:marLeft w:val="1267"/>
          <w:marRight w:val="0"/>
          <w:marTop w:val="0"/>
          <w:marBottom w:val="0"/>
          <w:divBdr>
            <w:top w:val="none" w:sz="0" w:space="0" w:color="auto"/>
            <w:left w:val="none" w:sz="0" w:space="0" w:color="auto"/>
            <w:bottom w:val="none" w:sz="0" w:space="0" w:color="auto"/>
            <w:right w:val="none" w:sz="0" w:space="0" w:color="auto"/>
          </w:divBdr>
        </w:div>
        <w:div w:id="13576337">
          <w:marLeft w:val="1267"/>
          <w:marRight w:val="0"/>
          <w:marTop w:val="0"/>
          <w:marBottom w:val="0"/>
          <w:divBdr>
            <w:top w:val="none" w:sz="0" w:space="0" w:color="auto"/>
            <w:left w:val="none" w:sz="0" w:space="0" w:color="auto"/>
            <w:bottom w:val="none" w:sz="0" w:space="0" w:color="auto"/>
            <w:right w:val="none" w:sz="0" w:space="0" w:color="auto"/>
          </w:divBdr>
        </w:div>
        <w:div w:id="205530960">
          <w:marLeft w:val="1267"/>
          <w:marRight w:val="0"/>
          <w:marTop w:val="0"/>
          <w:marBottom w:val="0"/>
          <w:divBdr>
            <w:top w:val="none" w:sz="0" w:space="0" w:color="auto"/>
            <w:left w:val="none" w:sz="0" w:space="0" w:color="auto"/>
            <w:bottom w:val="none" w:sz="0" w:space="0" w:color="auto"/>
            <w:right w:val="none" w:sz="0" w:space="0" w:color="auto"/>
          </w:divBdr>
        </w:div>
        <w:div w:id="1532953913">
          <w:marLeft w:val="1267"/>
          <w:marRight w:val="0"/>
          <w:marTop w:val="0"/>
          <w:marBottom w:val="0"/>
          <w:divBdr>
            <w:top w:val="none" w:sz="0" w:space="0" w:color="auto"/>
            <w:left w:val="none" w:sz="0" w:space="0" w:color="auto"/>
            <w:bottom w:val="none" w:sz="0" w:space="0" w:color="auto"/>
            <w:right w:val="none" w:sz="0" w:space="0" w:color="auto"/>
          </w:divBdr>
        </w:div>
        <w:div w:id="265355864">
          <w:marLeft w:val="547"/>
          <w:marRight w:val="0"/>
          <w:marTop w:val="0"/>
          <w:marBottom w:val="0"/>
          <w:divBdr>
            <w:top w:val="none" w:sz="0" w:space="0" w:color="auto"/>
            <w:left w:val="none" w:sz="0" w:space="0" w:color="auto"/>
            <w:bottom w:val="none" w:sz="0" w:space="0" w:color="auto"/>
            <w:right w:val="none" w:sz="0" w:space="0" w:color="auto"/>
          </w:divBdr>
        </w:div>
      </w:divsChild>
    </w:div>
    <w:div w:id="64031633">
      <w:bodyDiv w:val="1"/>
      <w:marLeft w:val="0"/>
      <w:marRight w:val="0"/>
      <w:marTop w:val="0"/>
      <w:marBottom w:val="0"/>
      <w:divBdr>
        <w:top w:val="none" w:sz="0" w:space="0" w:color="auto"/>
        <w:left w:val="none" w:sz="0" w:space="0" w:color="auto"/>
        <w:bottom w:val="none" w:sz="0" w:space="0" w:color="auto"/>
        <w:right w:val="none" w:sz="0" w:space="0" w:color="auto"/>
      </w:divBdr>
    </w:div>
    <w:div w:id="76485794">
      <w:bodyDiv w:val="1"/>
      <w:marLeft w:val="0"/>
      <w:marRight w:val="0"/>
      <w:marTop w:val="0"/>
      <w:marBottom w:val="0"/>
      <w:divBdr>
        <w:top w:val="none" w:sz="0" w:space="0" w:color="auto"/>
        <w:left w:val="none" w:sz="0" w:space="0" w:color="auto"/>
        <w:bottom w:val="none" w:sz="0" w:space="0" w:color="auto"/>
        <w:right w:val="none" w:sz="0" w:space="0" w:color="auto"/>
      </w:divBdr>
      <w:divsChild>
        <w:div w:id="1326206109">
          <w:marLeft w:val="446"/>
          <w:marRight w:val="0"/>
          <w:marTop w:val="0"/>
          <w:marBottom w:val="0"/>
          <w:divBdr>
            <w:top w:val="none" w:sz="0" w:space="0" w:color="auto"/>
            <w:left w:val="none" w:sz="0" w:space="0" w:color="auto"/>
            <w:bottom w:val="none" w:sz="0" w:space="0" w:color="auto"/>
            <w:right w:val="none" w:sz="0" w:space="0" w:color="auto"/>
          </w:divBdr>
        </w:div>
      </w:divsChild>
    </w:div>
    <w:div w:id="91560988">
      <w:bodyDiv w:val="1"/>
      <w:marLeft w:val="0"/>
      <w:marRight w:val="0"/>
      <w:marTop w:val="0"/>
      <w:marBottom w:val="0"/>
      <w:divBdr>
        <w:top w:val="none" w:sz="0" w:space="0" w:color="auto"/>
        <w:left w:val="none" w:sz="0" w:space="0" w:color="auto"/>
        <w:bottom w:val="none" w:sz="0" w:space="0" w:color="auto"/>
        <w:right w:val="none" w:sz="0" w:space="0" w:color="auto"/>
      </w:divBdr>
    </w:div>
    <w:div w:id="122120784">
      <w:bodyDiv w:val="1"/>
      <w:marLeft w:val="0"/>
      <w:marRight w:val="0"/>
      <w:marTop w:val="0"/>
      <w:marBottom w:val="0"/>
      <w:divBdr>
        <w:top w:val="none" w:sz="0" w:space="0" w:color="auto"/>
        <w:left w:val="none" w:sz="0" w:space="0" w:color="auto"/>
        <w:bottom w:val="none" w:sz="0" w:space="0" w:color="auto"/>
        <w:right w:val="none" w:sz="0" w:space="0" w:color="auto"/>
      </w:divBdr>
    </w:div>
    <w:div w:id="253319624">
      <w:bodyDiv w:val="1"/>
      <w:marLeft w:val="0"/>
      <w:marRight w:val="0"/>
      <w:marTop w:val="0"/>
      <w:marBottom w:val="0"/>
      <w:divBdr>
        <w:top w:val="none" w:sz="0" w:space="0" w:color="auto"/>
        <w:left w:val="none" w:sz="0" w:space="0" w:color="auto"/>
        <w:bottom w:val="none" w:sz="0" w:space="0" w:color="auto"/>
        <w:right w:val="none" w:sz="0" w:space="0" w:color="auto"/>
      </w:divBdr>
    </w:div>
    <w:div w:id="258878370">
      <w:bodyDiv w:val="1"/>
      <w:marLeft w:val="0"/>
      <w:marRight w:val="0"/>
      <w:marTop w:val="0"/>
      <w:marBottom w:val="0"/>
      <w:divBdr>
        <w:top w:val="none" w:sz="0" w:space="0" w:color="auto"/>
        <w:left w:val="none" w:sz="0" w:space="0" w:color="auto"/>
        <w:bottom w:val="none" w:sz="0" w:space="0" w:color="auto"/>
        <w:right w:val="none" w:sz="0" w:space="0" w:color="auto"/>
      </w:divBdr>
    </w:div>
    <w:div w:id="336079379">
      <w:bodyDiv w:val="1"/>
      <w:marLeft w:val="0"/>
      <w:marRight w:val="0"/>
      <w:marTop w:val="0"/>
      <w:marBottom w:val="0"/>
      <w:divBdr>
        <w:top w:val="none" w:sz="0" w:space="0" w:color="auto"/>
        <w:left w:val="none" w:sz="0" w:space="0" w:color="auto"/>
        <w:bottom w:val="none" w:sz="0" w:space="0" w:color="auto"/>
        <w:right w:val="none" w:sz="0" w:space="0" w:color="auto"/>
      </w:divBdr>
    </w:div>
    <w:div w:id="342248476">
      <w:bodyDiv w:val="1"/>
      <w:marLeft w:val="0"/>
      <w:marRight w:val="0"/>
      <w:marTop w:val="0"/>
      <w:marBottom w:val="0"/>
      <w:divBdr>
        <w:top w:val="none" w:sz="0" w:space="0" w:color="auto"/>
        <w:left w:val="none" w:sz="0" w:space="0" w:color="auto"/>
        <w:bottom w:val="none" w:sz="0" w:space="0" w:color="auto"/>
        <w:right w:val="none" w:sz="0" w:space="0" w:color="auto"/>
      </w:divBdr>
      <w:divsChild>
        <w:div w:id="974677046">
          <w:marLeft w:val="0"/>
          <w:marRight w:val="0"/>
          <w:marTop w:val="0"/>
          <w:marBottom w:val="0"/>
          <w:divBdr>
            <w:top w:val="none" w:sz="0" w:space="0" w:color="auto"/>
            <w:left w:val="none" w:sz="0" w:space="0" w:color="auto"/>
            <w:bottom w:val="none" w:sz="0" w:space="0" w:color="auto"/>
            <w:right w:val="none" w:sz="0" w:space="0" w:color="auto"/>
          </w:divBdr>
        </w:div>
      </w:divsChild>
    </w:div>
    <w:div w:id="353922147">
      <w:bodyDiv w:val="1"/>
      <w:marLeft w:val="0"/>
      <w:marRight w:val="0"/>
      <w:marTop w:val="0"/>
      <w:marBottom w:val="0"/>
      <w:divBdr>
        <w:top w:val="none" w:sz="0" w:space="0" w:color="auto"/>
        <w:left w:val="none" w:sz="0" w:space="0" w:color="auto"/>
        <w:bottom w:val="none" w:sz="0" w:space="0" w:color="auto"/>
        <w:right w:val="none" w:sz="0" w:space="0" w:color="auto"/>
      </w:divBdr>
    </w:div>
    <w:div w:id="365258945">
      <w:bodyDiv w:val="1"/>
      <w:marLeft w:val="0"/>
      <w:marRight w:val="0"/>
      <w:marTop w:val="0"/>
      <w:marBottom w:val="0"/>
      <w:divBdr>
        <w:top w:val="none" w:sz="0" w:space="0" w:color="auto"/>
        <w:left w:val="none" w:sz="0" w:space="0" w:color="auto"/>
        <w:bottom w:val="none" w:sz="0" w:space="0" w:color="auto"/>
        <w:right w:val="none" w:sz="0" w:space="0" w:color="auto"/>
      </w:divBdr>
    </w:div>
    <w:div w:id="460542045">
      <w:bodyDiv w:val="1"/>
      <w:marLeft w:val="0"/>
      <w:marRight w:val="0"/>
      <w:marTop w:val="0"/>
      <w:marBottom w:val="0"/>
      <w:divBdr>
        <w:top w:val="none" w:sz="0" w:space="0" w:color="auto"/>
        <w:left w:val="none" w:sz="0" w:space="0" w:color="auto"/>
        <w:bottom w:val="none" w:sz="0" w:space="0" w:color="auto"/>
        <w:right w:val="none" w:sz="0" w:space="0" w:color="auto"/>
      </w:divBdr>
    </w:div>
    <w:div w:id="625041627">
      <w:bodyDiv w:val="1"/>
      <w:marLeft w:val="0"/>
      <w:marRight w:val="0"/>
      <w:marTop w:val="0"/>
      <w:marBottom w:val="0"/>
      <w:divBdr>
        <w:top w:val="none" w:sz="0" w:space="0" w:color="auto"/>
        <w:left w:val="none" w:sz="0" w:space="0" w:color="auto"/>
        <w:bottom w:val="none" w:sz="0" w:space="0" w:color="auto"/>
        <w:right w:val="none" w:sz="0" w:space="0" w:color="auto"/>
      </w:divBdr>
    </w:div>
    <w:div w:id="743647916">
      <w:bodyDiv w:val="1"/>
      <w:marLeft w:val="0"/>
      <w:marRight w:val="0"/>
      <w:marTop w:val="0"/>
      <w:marBottom w:val="0"/>
      <w:divBdr>
        <w:top w:val="none" w:sz="0" w:space="0" w:color="auto"/>
        <w:left w:val="none" w:sz="0" w:space="0" w:color="auto"/>
        <w:bottom w:val="none" w:sz="0" w:space="0" w:color="auto"/>
        <w:right w:val="none" w:sz="0" w:space="0" w:color="auto"/>
      </w:divBdr>
    </w:div>
    <w:div w:id="1003781198">
      <w:bodyDiv w:val="1"/>
      <w:marLeft w:val="0"/>
      <w:marRight w:val="0"/>
      <w:marTop w:val="0"/>
      <w:marBottom w:val="0"/>
      <w:divBdr>
        <w:top w:val="none" w:sz="0" w:space="0" w:color="auto"/>
        <w:left w:val="none" w:sz="0" w:space="0" w:color="auto"/>
        <w:bottom w:val="none" w:sz="0" w:space="0" w:color="auto"/>
        <w:right w:val="none" w:sz="0" w:space="0" w:color="auto"/>
      </w:divBdr>
    </w:div>
    <w:div w:id="1004358862">
      <w:bodyDiv w:val="1"/>
      <w:marLeft w:val="0"/>
      <w:marRight w:val="0"/>
      <w:marTop w:val="0"/>
      <w:marBottom w:val="0"/>
      <w:divBdr>
        <w:top w:val="none" w:sz="0" w:space="0" w:color="auto"/>
        <w:left w:val="none" w:sz="0" w:space="0" w:color="auto"/>
        <w:bottom w:val="none" w:sz="0" w:space="0" w:color="auto"/>
        <w:right w:val="none" w:sz="0" w:space="0" w:color="auto"/>
      </w:divBdr>
    </w:div>
    <w:div w:id="1053582975">
      <w:bodyDiv w:val="1"/>
      <w:marLeft w:val="0"/>
      <w:marRight w:val="0"/>
      <w:marTop w:val="0"/>
      <w:marBottom w:val="0"/>
      <w:divBdr>
        <w:top w:val="none" w:sz="0" w:space="0" w:color="auto"/>
        <w:left w:val="none" w:sz="0" w:space="0" w:color="auto"/>
        <w:bottom w:val="none" w:sz="0" w:space="0" w:color="auto"/>
        <w:right w:val="none" w:sz="0" w:space="0" w:color="auto"/>
      </w:divBdr>
    </w:div>
    <w:div w:id="1110012309">
      <w:bodyDiv w:val="1"/>
      <w:marLeft w:val="0"/>
      <w:marRight w:val="0"/>
      <w:marTop w:val="0"/>
      <w:marBottom w:val="0"/>
      <w:divBdr>
        <w:top w:val="none" w:sz="0" w:space="0" w:color="auto"/>
        <w:left w:val="none" w:sz="0" w:space="0" w:color="auto"/>
        <w:bottom w:val="none" w:sz="0" w:space="0" w:color="auto"/>
        <w:right w:val="none" w:sz="0" w:space="0" w:color="auto"/>
      </w:divBdr>
    </w:div>
    <w:div w:id="1180197219">
      <w:bodyDiv w:val="1"/>
      <w:marLeft w:val="0"/>
      <w:marRight w:val="0"/>
      <w:marTop w:val="0"/>
      <w:marBottom w:val="0"/>
      <w:divBdr>
        <w:top w:val="none" w:sz="0" w:space="0" w:color="auto"/>
        <w:left w:val="none" w:sz="0" w:space="0" w:color="auto"/>
        <w:bottom w:val="none" w:sz="0" w:space="0" w:color="auto"/>
        <w:right w:val="none" w:sz="0" w:space="0" w:color="auto"/>
      </w:divBdr>
    </w:div>
    <w:div w:id="1250234647">
      <w:bodyDiv w:val="1"/>
      <w:marLeft w:val="0"/>
      <w:marRight w:val="0"/>
      <w:marTop w:val="0"/>
      <w:marBottom w:val="0"/>
      <w:divBdr>
        <w:top w:val="none" w:sz="0" w:space="0" w:color="auto"/>
        <w:left w:val="none" w:sz="0" w:space="0" w:color="auto"/>
        <w:bottom w:val="none" w:sz="0" w:space="0" w:color="auto"/>
        <w:right w:val="none" w:sz="0" w:space="0" w:color="auto"/>
      </w:divBdr>
    </w:div>
    <w:div w:id="1276138056">
      <w:bodyDiv w:val="1"/>
      <w:marLeft w:val="0"/>
      <w:marRight w:val="0"/>
      <w:marTop w:val="0"/>
      <w:marBottom w:val="0"/>
      <w:divBdr>
        <w:top w:val="none" w:sz="0" w:space="0" w:color="auto"/>
        <w:left w:val="none" w:sz="0" w:space="0" w:color="auto"/>
        <w:bottom w:val="none" w:sz="0" w:space="0" w:color="auto"/>
        <w:right w:val="none" w:sz="0" w:space="0" w:color="auto"/>
      </w:divBdr>
    </w:div>
    <w:div w:id="1285455199">
      <w:bodyDiv w:val="1"/>
      <w:marLeft w:val="0"/>
      <w:marRight w:val="0"/>
      <w:marTop w:val="0"/>
      <w:marBottom w:val="0"/>
      <w:divBdr>
        <w:top w:val="none" w:sz="0" w:space="0" w:color="auto"/>
        <w:left w:val="none" w:sz="0" w:space="0" w:color="auto"/>
        <w:bottom w:val="none" w:sz="0" w:space="0" w:color="auto"/>
        <w:right w:val="none" w:sz="0" w:space="0" w:color="auto"/>
      </w:divBdr>
    </w:div>
    <w:div w:id="1320958099">
      <w:bodyDiv w:val="1"/>
      <w:marLeft w:val="0"/>
      <w:marRight w:val="0"/>
      <w:marTop w:val="0"/>
      <w:marBottom w:val="0"/>
      <w:divBdr>
        <w:top w:val="none" w:sz="0" w:space="0" w:color="auto"/>
        <w:left w:val="none" w:sz="0" w:space="0" w:color="auto"/>
        <w:bottom w:val="none" w:sz="0" w:space="0" w:color="auto"/>
        <w:right w:val="none" w:sz="0" w:space="0" w:color="auto"/>
      </w:divBdr>
    </w:div>
    <w:div w:id="1360548913">
      <w:bodyDiv w:val="1"/>
      <w:marLeft w:val="0"/>
      <w:marRight w:val="0"/>
      <w:marTop w:val="0"/>
      <w:marBottom w:val="0"/>
      <w:divBdr>
        <w:top w:val="none" w:sz="0" w:space="0" w:color="auto"/>
        <w:left w:val="none" w:sz="0" w:space="0" w:color="auto"/>
        <w:bottom w:val="none" w:sz="0" w:space="0" w:color="auto"/>
        <w:right w:val="none" w:sz="0" w:space="0" w:color="auto"/>
      </w:divBdr>
    </w:div>
    <w:div w:id="1382940838">
      <w:bodyDiv w:val="1"/>
      <w:marLeft w:val="0"/>
      <w:marRight w:val="0"/>
      <w:marTop w:val="0"/>
      <w:marBottom w:val="0"/>
      <w:divBdr>
        <w:top w:val="none" w:sz="0" w:space="0" w:color="auto"/>
        <w:left w:val="none" w:sz="0" w:space="0" w:color="auto"/>
        <w:bottom w:val="none" w:sz="0" w:space="0" w:color="auto"/>
        <w:right w:val="none" w:sz="0" w:space="0" w:color="auto"/>
      </w:divBdr>
    </w:div>
    <w:div w:id="1418206090">
      <w:bodyDiv w:val="1"/>
      <w:marLeft w:val="0"/>
      <w:marRight w:val="0"/>
      <w:marTop w:val="0"/>
      <w:marBottom w:val="0"/>
      <w:divBdr>
        <w:top w:val="none" w:sz="0" w:space="0" w:color="auto"/>
        <w:left w:val="none" w:sz="0" w:space="0" w:color="auto"/>
        <w:bottom w:val="none" w:sz="0" w:space="0" w:color="auto"/>
        <w:right w:val="none" w:sz="0" w:space="0" w:color="auto"/>
      </w:divBdr>
    </w:div>
    <w:div w:id="1465654129">
      <w:bodyDiv w:val="1"/>
      <w:marLeft w:val="0"/>
      <w:marRight w:val="0"/>
      <w:marTop w:val="0"/>
      <w:marBottom w:val="0"/>
      <w:divBdr>
        <w:top w:val="none" w:sz="0" w:space="0" w:color="auto"/>
        <w:left w:val="none" w:sz="0" w:space="0" w:color="auto"/>
        <w:bottom w:val="none" w:sz="0" w:space="0" w:color="auto"/>
        <w:right w:val="none" w:sz="0" w:space="0" w:color="auto"/>
      </w:divBdr>
    </w:div>
    <w:div w:id="1468159213">
      <w:bodyDiv w:val="1"/>
      <w:marLeft w:val="0"/>
      <w:marRight w:val="0"/>
      <w:marTop w:val="0"/>
      <w:marBottom w:val="0"/>
      <w:divBdr>
        <w:top w:val="none" w:sz="0" w:space="0" w:color="auto"/>
        <w:left w:val="none" w:sz="0" w:space="0" w:color="auto"/>
        <w:bottom w:val="none" w:sz="0" w:space="0" w:color="auto"/>
        <w:right w:val="none" w:sz="0" w:space="0" w:color="auto"/>
      </w:divBdr>
    </w:div>
    <w:div w:id="1548102491">
      <w:bodyDiv w:val="1"/>
      <w:marLeft w:val="0"/>
      <w:marRight w:val="0"/>
      <w:marTop w:val="0"/>
      <w:marBottom w:val="0"/>
      <w:divBdr>
        <w:top w:val="none" w:sz="0" w:space="0" w:color="auto"/>
        <w:left w:val="none" w:sz="0" w:space="0" w:color="auto"/>
        <w:bottom w:val="none" w:sz="0" w:space="0" w:color="auto"/>
        <w:right w:val="none" w:sz="0" w:space="0" w:color="auto"/>
      </w:divBdr>
      <w:divsChild>
        <w:div w:id="12805046">
          <w:marLeft w:val="547"/>
          <w:marRight w:val="0"/>
          <w:marTop w:val="0"/>
          <w:marBottom w:val="0"/>
          <w:divBdr>
            <w:top w:val="none" w:sz="0" w:space="0" w:color="auto"/>
            <w:left w:val="none" w:sz="0" w:space="0" w:color="auto"/>
            <w:bottom w:val="none" w:sz="0" w:space="0" w:color="auto"/>
            <w:right w:val="none" w:sz="0" w:space="0" w:color="auto"/>
          </w:divBdr>
        </w:div>
        <w:div w:id="648903116">
          <w:marLeft w:val="547"/>
          <w:marRight w:val="0"/>
          <w:marTop w:val="0"/>
          <w:marBottom w:val="0"/>
          <w:divBdr>
            <w:top w:val="none" w:sz="0" w:space="0" w:color="auto"/>
            <w:left w:val="none" w:sz="0" w:space="0" w:color="auto"/>
            <w:bottom w:val="none" w:sz="0" w:space="0" w:color="auto"/>
            <w:right w:val="none" w:sz="0" w:space="0" w:color="auto"/>
          </w:divBdr>
        </w:div>
        <w:div w:id="494999484">
          <w:marLeft w:val="547"/>
          <w:marRight w:val="0"/>
          <w:marTop w:val="0"/>
          <w:marBottom w:val="0"/>
          <w:divBdr>
            <w:top w:val="none" w:sz="0" w:space="0" w:color="auto"/>
            <w:left w:val="none" w:sz="0" w:space="0" w:color="auto"/>
            <w:bottom w:val="none" w:sz="0" w:space="0" w:color="auto"/>
            <w:right w:val="none" w:sz="0" w:space="0" w:color="auto"/>
          </w:divBdr>
        </w:div>
        <w:div w:id="422653611">
          <w:marLeft w:val="547"/>
          <w:marRight w:val="0"/>
          <w:marTop w:val="0"/>
          <w:marBottom w:val="0"/>
          <w:divBdr>
            <w:top w:val="none" w:sz="0" w:space="0" w:color="auto"/>
            <w:left w:val="none" w:sz="0" w:space="0" w:color="auto"/>
            <w:bottom w:val="none" w:sz="0" w:space="0" w:color="auto"/>
            <w:right w:val="none" w:sz="0" w:space="0" w:color="auto"/>
          </w:divBdr>
        </w:div>
        <w:div w:id="429855127">
          <w:marLeft w:val="1267"/>
          <w:marRight w:val="0"/>
          <w:marTop w:val="0"/>
          <w:marBottom w:val="0"/>
          <w:divBdr>
            <w:top w:val="none" w:sz="0" w:space="0" w:color="auto"/>
            <w:left w:val="none" w:sz="0" w:space="0" w:color="auto"/>
            <w:bottom w:val="none" w:sz="0" w:space="0" w:color="auto"/>
            <w:right w:val="none" w:sz="0" w:space="0" w:color="auto"/>
          </w:divBdr>
        </w:div>
        <w:div w:id="159856099">
          <w:marLeft w:val="1267"/>
          <w:marRight w:val="0"/>
          <w:marTop w:val="0"/>
          <w:marBottom w:val="0"/>
          <w:divBdr>
            <w:top w:val="none" w:sz="0" w:space="0" w:color="auto"/>
            <w:left w:val="none" w:sz="0" w:space="0" w:color="auto"/>
            <w:bottom w:val="none" w:sz="0" w:space="0" w:color="auto"/>
            <w:right w:val="none" w:sz="0" w:space="0" w:color="auto"/>
          </w:divBdr>
        </w:div>
        <w:div w:id="1472674918">
          <w:marLeft w:val="1267"/>
          <w:marRight w:val="0"/>
          <w:marTop w:val="0"/>
          <w:marBottom w:val="0"/>
          <w:divBdr>
            <w:top w:val="none" w:sz="0" w:space="0" w:color="auto"/>
            <w:left w:val="none" w:sz="0" w:space="0" w:color="auto"/>
            <w:bottom w:val="none" w:sz="0" w:space="0" w:color="auto"/>
            <w:right w:val="none" w:sz="0" w:space="0" w:color="auto"/>
          </w:divBdr>
        </w:div>
        <w:div w:id="1793941384">
          <w:marLeft w:val="1267"/>
          <w:marRight w:val="0"/>
          <w:marTop w:val="0"/>
          <w:marBottom w:val="0"/>
          <w:divBdr>
            <w:top w:val="none" w:sz="0" w:space="0" w:color="auto"/>
            <w:left w:val="none" w:sz="0" w:space="0" w:color="auto"/>
            <w:bottom w:val="none" w:sz="0" w:space="0" w:color="auto"/>
            <w:right w:val="none" w:sz="0" w:space="0" w:color="auto"/>
          </w:divBdr>
        </w:div>
        <w:div w:id="1782841526">
          <w:marLeft w:val="1267"/>
          <w:marRight w:val="0"/>
          <w:marTop w:val="0"/>
          <w:marBottom w:val="0"/>
          <w:divBdr>
            <w:top w:val="none" w:sz="0" w:space="0" w:color="auto"/>
            <w:left w:val="none" w:sz="0" w:space="0" w:color="auto"/>
            <w:bottom w:val="none" w:sz="0" w:space="0" w:color="auto"/>
            <w:right w:val="none" w:sz="0" w:space="0" w:color="auto"/>
          </w:divBdr>
        </w:div>
        <w:div w:id="1131627532">
          <w:marLeft w:val="1267"/>
          <w:marRight w:val="0"/>
          <w:marTop w:val="0"/>
          <w:marBottom w:val="0"/>
          <w:divBdr>
            <w:top w:val="none" w:sz="0" w:space="0" w:color="auto"/>
            <w:left w:val="none" w:sz="0" w:space="0" w:color="auto"/>
            <w:bottom w:val="none" w:sz="0" w:space="0" w:color="auto"/>
            <w:right w:val="none" w:sz="0" w:space="0" w:color="auto"/>
          </w:divBdr>
        </w:div>
        <w:div w:id="2109958059">
          <w:marLeft w:val="1267"/>
          <w:marRight w:val="0"/>
          <w:marTop w:val="0"/>
          <w:marBottom w:val="0"/>
          <w:divBdr>
            <w:top w:val="none" w:sz="0" w:space="0" w:color="auto"/>
            <w:left w:val="none" w:sz="0" w:space="0" w:color="auto"/>
            <w:bottom w:val="none" w:sz="0" w:space="0" w:color="auto"/>
            <w:right w:val="none" w:sz="0" w:space="0" w:color="auto"/>
          </w:divBdr>
        </w:div>
      </w:divsChild>
    </w:div>
    <w:div w:id="1764839530">
      <w:bodyDiv w:val="1"/>
      <w:marLeft w:val="0"/>
      <w:marRight w:val="0"/>
      <w:marTop w:val="0"/>
      <w:marBottom w:val="0"/>
      <w:divBdr>
        <w:top w:val="none" w:sz="0" w:space="0" w:color="auto"/>
        <w:left w:val="none" w:sz="0" w:space="0" w:color="auto"/>
        <w:bottom w:val="none" w:sz="0" w:space="0" w:color="auto"/>
        <w:right w:val="none" w:sz="0" w:space="0" w:color="auto"/>
      </w:divBdr>
    </w:div>
    <w:div w:id="1795249860">
      <w:bodyDiv w:val="1"/>
      <w:marLeft w:val="0"/>
      <w:marRight w:val="0"/>
      <w:marTop w:val="0"/>
      <w:marBottom w:val="0"/>
      <w:divBdr>
        <w:top w:val="none" w:sz="0" w:space="0" w:color="auto"/>
        <w:left w:val="none" w:sz="0" w:space="0" w:color="auto"/>
        <w:bottom w:val="none" w:sz="0" w:space="0" w:color="auto"/>
        <w:right w:val="none" w:sz="0" w:space="0" w:color="auto"/>
      </w:divBdr>
    </w:div>
    <w:div w:id="1878811174">
      <w:bodyDiv w:val="1"/>
      <w:marLeft w:val="0"/>
      <w:marRight w:val="0"/>
      <w:marTop w:val="0"/>
      <w:marBottom w:val="0"/>
      <w:divBdr>
        <w:top w:val="none" w:sz="0" w:space="0" w:color="auto"/>
        <w:left w:val="none" w:sz="0" w:space="0" w:color="auto"/>
        <w:bottom w:val="none" w:sz="0" w:space="0" w:color="auto"/>
        <w:right w:val="none" w:sz="0" w:space="0" w:color="auto"/>
      </w:divBdr>
      <w:divsChild>
        <w:div w:id="419300628">
          <w:marLeft w:val="446"/>
          <w:marRight w:val="0"/>
          <w:marTop w:val="0"/>
          <w:marBottom w:val="0"/>
          <w:divBdr>
            <w:top w:val="none" w:sz="0" w:space="0" w:color="auto"/>
            <w:left w:val="none" w:sz="0" w:space="0" w:color="auto"/>
            <w:bottom w:val="none" w:sz="0" w:space="0" w:color="auto"/>
            <w:right w:val="none" w:sz="0" w:space="0" w:color="auto"/>
          </w:divBdr>
        </w:div>
        <w:div w:id="1597588879">
          <w:marLeft w:val="446"/>
          <w:marRight w:val="0"/>
          <w:marTop w:val="0"/>
          <w:marBottom w:val="0"/>
          <w:divBdr>
            <w:top w:val="none" w:sz="0" w:space="0" w:color="auto"/>
            <w:left w:val="none" w:sz="0" w:space="0" w:color="auto"/>
            <w:bottom w:val="none" w:sz="0" w:space="0" w:color="auto"/>
            <w:right w:val="none" w:sz="0" w:space="0" w:color="auto"/>
          </w:divBdr>
        </w:div>
      </w:divsChild>
    </w:div>
    <w:div w:id="1902669317">
      <w:bodyDiv w:val="1"/>
      <w:marLeft w:val="0"/>
      <w:marRight w:val="0"/>
      <w:marTop w:val="0"/>
      <w:marBottom w:val="0"/>
      <w:divBdr>
        <w:top w:val="none" w:sz="0" w:space="0" w:color="auto"/>
        <w:left w:val="none" w:sz="0" w:space="0" w:color="auto"/>
        <w:bottom w:val="none" w:sz="0" w:space="0" w:color="auto"/>
        <w:right w:val="none" w:sz="0" w:space="0" w:color="auto"/>
      </w:divBdr>
    </w:div>
    <w:div w:id="1903370062">
      <w:bodyDiv w:val="1"/>
      <w:marLeft w:val="0"/>
      <w:marRight w:val="0"/>
      <w:marTop w:val="0"/>
      <w:marBottom w:val="0"/>
      <w:divBdr>
        <w:top w:val="none" w:sz="0" w:space="0" w:color="auto"/>
        <w:left w:val="none" w:sz="0" w:space="0" w:color="auto"/>
        <w:bottom w:val="none" w:sz="0" w:space="0" w:color="auto"/>
        <w:right w:val="none" w:sz="0" w:space="0" w:color="auto"/>
      </w:divBdr>
    </w:div>
    <w:div w:id="2016610953">
      <w:bodyDiv w:val="1"/>
      <w:marLeft w:val="0"/>
      <w:marRight w:val="0"/>
      <w:marTop w:val="0"/>
      <w:marBottom w:val="0"/>
      <w:divBdr>
        <w:top w:val="none" w:sz="0" w:space="0" w:color="auto"/>
        <w:left w:val="none" w:sz="0" w:space="0" w:color="auto"/>
        <w:bottom w:val="none" w:sz="0" w:space="0" w:color="auto"/>
        <w:right w:val="none" w:sz="0" w:space="0" w:color="auto"/>
      </w:divBdr>
      <w:divsChild>
        <w:div w:id="315452276">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jpeg"/><Relationship Id="rId63" Type="http://schemas.openxmlformats.org/officeDocument/2006/relationships/image" Target="media/image51.png"/><Relationship Id="rId68"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diagramColors" Target="diagrams/colors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png"/><Relationship Id="rId69" Type="http://schemas.openxmlformats.org/officeDocument/2006/relationships/theme" Target="theme/theme1.xml"/><Relationship Id="rId8" Type="http://schemas.openxmlformats.org/officeDocument/2006/relationships/diagramData" Target="diagrams/data1.xml"/><Relationship Id="rId51" Type="http://schemas.openxmlformats.org/officeDocument/2006/relationships/image" Target="media/image39.png"/><Relationship Id="rId3" Type="http://schemas.openxmlformats.org/officeDocument/2006/relationships/styles" Target="styles.xml"/><Relationship Id="rId12" Type="http://schemas.microsoft.com/office/2007/relationships/diagramDrawing" Target="diagrams/drawing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png"/><Relationship Id="rId10" Type="http://schemas.openxmlformats.org/officeDocument/2006/relationships/diagramQuickStyle" Target="diagrams/quickStyle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diagramLayout" Target="diagrams/layout1.xml"/><Relationship Id="rId13" Type="http://schemas.openxmlformats.org/officeDocument/2006/relationships/image" Target="media/image1.jpe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A7D2E24-0572-4438-A079-AED611CB6CE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17AD9DF9-5621-4296-B893-328D52ECA1EE}">
      <dgm:prSet phldrT="[Text]"/>
      <dgm:spPr/>
      <dgm:t>
        <a:bodyPr/>
        <a:lstStyle/>
        <a:p>
          <a:r>
            <a:rPr lang="vi-VN"/>
            <a:t>Giám Đốc</a:t>
          </a:r>
          <a:endParaRPr lang="en-US"/>
        </a:p>
      </dgm:t>
    </dgm:pt>
    <dgm:pt modelId="{25502B29-9181-4A1A-990B-9E14E0D8AF9C}" type="parTrans" cxnId="{FF6E09AF-8836-4AC5-8973-8D1DA727E50B}">
      <dgm:prSet/>
      <dgm:spPr/>
      <dgm:t>
        <a:bodyPr/>
        <a:lstStyle/>
        <a:p>
          <a:endParaRPr lang="en-US"/>
        </a:p>
      </dgm:t>
    </dgm:pt>
    <dgm:pt modelId="{B014F254-062B-4887-8C7F-322EA8351DDE}" type="sibTrans" cxnId="{FF6E09AF-8836-4AC5-8973-8D1DA727E50B}">
      <dgm:prSet/>
      <dgm:spPr/>
      <dgm:t>
        <a:bodyPr/>
        <a:lstStyle/>
        <a:p>
          <a:endParaRPr lang="en-US"/>
        </a:p>
      </dgm:t>
    </dgm:pt>
    <dgm:pt modelId="{1C90D380-3D0D-4989-8896-D1121C90B7E4}">
      <dgm:prSet phldrT="[Text]"/>
      <dgm:spPr/>
      <dgm:t>
        <a:bodyPr/>
        <a:lstStyle/>
        <a:p>
          <a:r>
            <a:rPr lang="en-US"/>
            <a:t>Quản lý nhân viên</a:t>
          </a:r>
        </a:p>
      </dgm:t>
    </dgm:pt>
    <dgm:pt modelId="{F39DDFAF-91D6-4656-B2DC-5C1FC0B788E1}" type="parTrans" cxnId="{9A1BA285-C2F9-4C9B-9603-7FB2C0F6A347}">
      <dgm:prSet/>
      <dgm:spPr/>
      <dgm:t>
        <a:bodyPr/>
        <a:lstStyle/>
        <a:p>
          <a:endParaRPr lang="en-US"/>
        </a:p>
      </dgm:t>
    </dgm:pt>
    <dgm:pt modelId="{F709BAB0-3D9D-4491-A952-B81EC41A7A5E}" type="sibTrans" cxnId="{9A1BA285-C2F9-4C9B-9603-7FB2C0F6A347}">
      <dgm:prSet/>
      <dgm:spPr/>
      <dgm:t>
        <a:bodyPr/>
        <a:lstStyle/>
        <a:p>
          <a:endParaRPr lang="en-US"/>
        </a:p>
      </dgm:t>
    </dgm:pt>
    <dgm:pt modelId="{C828FBCA-CD1B-4BD4-9128-BADA213DE845}">
      <dgm:prSet phldrT="[Text]"/>
      <dgm:spPr/>
      <dgm:t>
        <a:bodyPr/>
        <a:lstStyle/>
        <a:p>
          <a:r>
            <a:rPr lang="en-US"/>
            <a:t>Quản lý khách hàng</a:t>
          </a:r>
        </a:p>
      </dgm:t>
    </dgm:pt>
    <dgm:pt modelId="{C813ED59-0E11-4DB6-9A6A-78641E3C4577}" type="parTrans" cxnId="{F01B3AFC-DB5A-4F6E-A84E-B8C9FE619481}">
      <dgm:prSet/>
      <dgm:spPr/>
      <dgm:t>
        <a:bodyPr/>
        <a:lstStyle/>
        <a:p>
          <a:endParaRPr lang="en-US"/>
        </a:p>
      </dgm:t>
    </dgm:pt>
    <dgm:pt modelId="{8F361BCF-0209-4BCC-A224-864430C992FE}" type="sibTrans" cxnId="{F01B3AFC-DB5A-4F6E-A84E-B8C9FE619481}">
      <dgm:prSet/>
      <dgm:spPr/>
      <dgm:t>
        <a:bodyPr/>
        <a:lstStyle/>
        <a:p>
          <a:endParaRPr lang="en-US"/>
        </a:p>
      </dgm:t>
    </dgm:pt>
    <dgm:pt modelId="{FD386951-B36E-4DA0-B2A9-E8ECEAF16035}">
      <dgm:prSet/>
      <dgm:spPr/>
      <dgm:t>
        <a:bodyPr/>
        <a:lstStyle/>
        <a:p>
          <a:r>
            <a:rPr lang="en-US"/>
            <a:t>Nhân viên</a:t>
          </a:r>
        </a:p>
      </dgm:t>
    </dgm:pt>
    <dgm:pt modelId="{9FA06557-423C-4E99-99C7-E0412F1D44B3}" type="parTrans" cxnId="{488CEB88-EEF4-4564-8E7A-C322DB826E23}">
      <dgm:prSet/>
      <dgm:spPr/>
      <dgm:t>
        <a:bodyPr/>
        <a:lstStyle/>
        <a:p>
          <a:endParaRPr lang="en-US"/>
        </a:p>
      </dgm:t>
    </dgm:pt>
    <dgm:pt modelId="{1272406A-2014-4F76-9B9C-75787D3CE1C9}" type="sibTrans" cxnId="{488CEB88-EEF4-4564-8E7A-C322DB826E23}">
      <dgm:prSet/>
      <dgm:spPr/>
      <dgm:t>
        <a:bodyPr/>
        <a:lstStyle/>
        <a:p>
          <a:endParaRPr lang="en-US"/>
        </a:p>
      </dgm:t>
    </dgm:pt>
    <dgm:pt modelId="{372C7481-FAE6-4BDC-8B30-1C7840329FE0}">
      <dgm:prSet phldrT="[Text]"/>
      <dgm:spPr/>
      <dgm:t>
        <a:bodyPr/>
        <a:lstStyle/>
        <a:p>
          <a:r>
            <a:rPr lang="en-US"/>
            <a:t>Khách hàng</a:t>
          </a:r>
        </a:p>
      </dgm:t>
    </dgm:pt>
    <dgm:pt modelId="{95B82B02-A747-4D41-95EA-ADCE8C8BE0B3}" type="parTrans" cxnId="{8B44B08D-5BB8-420B-9DF2-7C3FFCEC4A21}">
      <dgm:prSet/>
      <dgm:spPr/>
      <dgm:t>
        <a:bodyPr/>
        <a:lstStyle/>
        <a:p>
          <a:endParaRPr lang="en-US"/>
        </a:p>
      </dgm:t>
    </dgm:pt>
    <dgm:pt modelId="{A15241D7-42F9-472B-BE70-8E80938C177B}" type="sibTrans" cxnId="{8B44B08D-5BB8-420B-9DF2-7C3FFCEC4A21}">
      <dgm:prSet/>
      <dgm:spPr/>
      <dgm:t>
        <a:bodyPr/>
        <a:lstStyle/>
        <a:p>
          <a:endParaRPr lang="en-US"/>
        </a:p>
      </dgm:t>
    </dgm:pt>
    <dgm:pt modelId="{6D0FC02B-54B5-47A7-98FA-4DB19FE685B2}">
      <dgm:prSet phldrT="[Text]"/>
      <dgm:spPr/>
      <dgm:t>
        <a:bodyPr/>
        <a:lstStyle/>
        <a:p>
          <a:r>
            <a:rPr lang="en-US"/>
            <a:t>Quản lý kho</a:t>
          </a:r>
        </a:p>
      </dgm:t>
    </dgm:pt>
    <dgm:pt modelId="{B17EAC72-45BE-429B-8787-A64BA63618BE}" type="parTrans" cxnId="{53DBA40E-46EA-49EE-96F0-6E82A89B91BC}">
      <dgm:prSet/>
      <dgm:spPr/>
      <dgm:t>
        <a:bodyPr/>
        <a:lstStyle/>
        <a:p>
          <a:endParaRPr lang="vi-VN"/>
        </a:p>
      </dgm:t>
    </dgm:pt>
    <dgm:pt modelId="{E1F8773C-A83A-4B73-A928-1CD4254C7552}" type="sibTrans" cxnId="{53DBA40E-46EA-49EE-96F0-6E82A89B91BC}">
      <dgm:prSet/>
      <dgm:spPr/>
      <dgm:t>
        <a:bodyPr/>
        <a:lstStyle/>
        <a:p>
          <a:endParaRPr lang="vi-VN"/>
        </a:p>
      </dgm:t>
    </dgm:pt>
    <dgm:pt modelId="{6D400FDD-06D5-41CC-8D12-CBAF64C2DDDD}">
      <dgm:prSet phldrT="[Text]"/>
      <dgm:spPr/>
      <dgm:t>
        <a:bodyPr/>
        <a:lstStyle/>
        <a:p>
          <a:r>
            <a:rPr lang="en-US"/>
            <a:t>Nhập</a:t>
          </a:r>
        </a:p>
      </dgm:t>
    </dgm:pt>
    <dgm:pt modelId="{80C4CAAB-B445-495E-839F-4BCF9A2F93C4}" type="parTrans" cxnId="{B293F550-023A-41FD-BA2F-2A7ABF86ADCE}">
      <dgm:prSet/>
      <dgm:spPr/>
      <dgm:t>
        <a:bodyPr/>
        <a:lstStyle/>
        <a:p>
          <a:endParaRPr lang="vi-VN"/>
        </a:p>
      </dgm:t>
    </dgm:pt>
    <dgm:pt modelId="{DEC9C38E-66B2-46F3-A288-19A99CFC0FF5}" type="sibTrans" cxnId="{B293F550-023A-41FD-BA2F-2A7ABF86ADCE}">
      <dgm:prSet/>
      <dgm:spPr/>
      <dgm:t>
        <a:bodyPr/>
        <a:lstStyle/>
        <a:p>
          <a:endParaRPr lang="vi-VN"/>
        </a:p>
      </dgm:t>
    </dgm:pt>
    <dgm:pt modelId="{96013DD9-4C5F-4D1A-AE46-3FED3F8F2E3B}">
      <dgm:prSet phldrT="[Text]"/>
      <dgm:spPr/>
      <dgm:t>
        <a:bodyPr/>
        <a:lstStyle/>
        <a:p>
          <a:r>
            <a:rPr lang="en-US"/>
            <a:t>Xuất</a:t>
          </a:r>
        </a:p>
      </dgm:t>
    </dgm:pt>
    <dgm:pt modelId="{F39FB81C-590D-4A91-92E6-FD750CE3DC0C}" type="parTrans" cxnId="{986F1879-FE10-423B-B780-293FC5FB4D6B}">
      <dgm:prSet/>
      <dgm:spPr/>
      <dgm:t>
        <a:bodyPr/>
        <a:lstStyle/>
        <a:p>
          <a:endParaRPr lang="vi-VN"/>
        </a:p>
      </dgm:t>
    </dgm:pt>
    <dgm:pt modelId="{1A0F2C82-1432-486E-9746-8DDFDA4DA00C}" type="sibTrans" cxnId="{986F1879-FE10-423B-B780-293FC5FB4D6B}">
      <dgm:prSet/>
      <dgm:spPr/>
      <dgm:t>
        <a:bodyPr/>
        <a:lstStyle/>
        <a:p>
          <a:endParaRPr lang="vi-VN"/>
        </a:p>
      </dgm:t>
    </dgm:pt>
    <dgm:pt modelId="{32890E6B-B0AE-4DFC-A13F-E1817E8CDF31}">
      <dgm:prSet phldrT="[Text]"/>
      <dgm:spPr/>
      <dgm:t>
        <a:bodyPr/>
        <a:lstStyle/>
        <a:p>
          <a:r>
            <a:rPr lang="en-US"/>
            <a:t>Quản lý sản phẩm</a:t>
          </a:r>
        </a:p>
      </dgm:t>
    </dgm:pt>
    <dgm:pt modelId="{62079346-B3BA-460C-B639-25393E59E513}" type="parTrans" cxnId="{335A6CF9-3825-436B-85AF-42D51F15B90B}">
      <dgm:prSet/>
      <dgm:spPr/>
      <dgm:t>
        <a:bodyPr/>
        <a:lstStyle/>
        <a:p>
          <a:endParaRPr lang="vi-VN"/>
        </a:p>
      </dgm:t>
    </dgm:pt>
    <dgm:pt modelId="{EC62EC1F-701A-4729-A987-8BEF3A82BE87}" type="sibTrans" cxnId="{335A6CF9-3825-436B-85AF-42D51F15B90B}">
      <dgm:prSet/>
      <dgm:spPr/>
      <dgm:t>
        <a:bodyPr/>
        <a:lstStyle/>
        <a:p>
          <a:endParaRPr lang="vi-VN"/>
        </a:p>
      </dgm:t>
    </dgm:pt>
    <dgm:pt modelId="{3F9CDE52-CCBE-4261-9037-ECE35BAEEBEF}">
      <dgm:prSet phldrT="[Text]"/>
      <dgm:spPr/>
      <dgm:t>
        <a:bodyPr/>
        <a:lstStyle/>
        <a:p>
          <a:r>
            <a:rPr lang="en-US"/>
            <a:t>Sản phẩm</a:t>
          </a:r>
        </a:p>
      </dgm:t>
    </dgm:pt>
    <dgm:pt modelId="{B0061A77-5B8D-4310-9C4F-122A0CDA6AFE}" type="parTrans" cxnId="{6F8E91B2-15C4-4467-A733-8CBE42B0FD47}">
      <dgm:prSet/>
      <dgm:spPr/>
      <dgm:t>
        <a:bodyPr/>
        <a:lstStyle/>
        <a:p>
          <a:endParaRPr lang="vi-VN"/>
        </a:p>
      </dgm:t>
    </dgm:pt>
    <dgm:pt modelId="{8AAC29BF-AB8F-40F8-9BA7-4AD3AA01B4C7}" type="sibTrans" cxnId="{6F8E91B2-15C4-4467-A733-8CBE42B0FD47}">
      <dgm:prSet/>
      <dgm:spPr/>
      <dgm:t>
        <a:bodyPr/>
        <a:lstStyle/>
        <a:p>
          <a:endParaRPr lang="vi-VN"/>
        </a:p>
      </dgm:t>
    </dgm:pt>
    <dgm:pt modelId="{5688F19A-97C1-45AD-B4D8-EE198D7E6535}" type="pres">
      <dgm:prSet presAssocID="{4A7D2E24-0572-4438-A079-AED611CB6CE6}" presName="hierChild1" presStyleCnt="0">
        <dgm:presLayoutVars>
          <dgm:orgChart val="1"/>
          <dgm:chPref val="1"/>
          <dgm:dir/>
          <dgm:animOne val="branch"/>
          <dgm:animLvl val="lvl"/>
          <dgm:resizeHandles/>
        </dgm:presLayoutVars>
      </dgm:prSet>
      <dgm:spPr/>
    </dgm:pt>
    <dgm:pt modelId="{518F29B2-A815-4724-80D0-B65A145CF3B6}" type="pres">
      <dgm:prSet presAssocID="{17AD9DF9-5621-4296-B893-328D52ECA1EE}" presName="hierRoot1" presStyleCnt="0">
        <dgm:presLayoutVars>
          <dgm:hierBranch val="init"/>
        </dgm:presLayoutVars>
      </dgm:prSet>
      <dgm:spPr/>
    </dgm:pt>
    <dgm:pt modelId="{4B28A2C0-421F-4B72-8170-DD60A3418146}" type="pres">
      <dgm:prSet presAssocID="{17AD9DF9-5621-4296-B893-328D52ECA1EE}" presName="rootComposite1" presStyleCnt="0"/>
      <dgm:spPr/>
    </dgm:pt>
    <dgm:pt modelId="{28B3FAF4-FEA4-41F9-8FF1-270D7E6B992E}" type="pres">
      <dgm:prSet presAssocID="{17AD9DF9-5621-4296-B893-328D52ECA1EE}" presName="rootText1" presStyleLbl="node0" presStyleIdx="0" presStyleCnt="1">
        <dgm:presLayoutVars>
          <dgm:chPref val="3"/>
        </dgm:presLayoutVars>
      </dgm:prSet>
      <dgm:spPr/>
    </dgm:pt>
    <dgm:pt modelId="{EF4D5AA3-067E-4883-AC21-04DD32F6AEE9}" type="pres">
      <dgm:prSet presAssocID="{17AD9DF9-5621-4296-B893-328D52ECA1EE}" presName="rootConnector1" presStyleLbl="node1" presStyleIdx="0" presStyleCnt="0"/>
      <dgm:spPr/>
    </dgm:pt>
    <dgm:pt modelId="{D316957D-F268-4806-A529-7D7E582FD588}" type="pres">
      <dgm:prSet presAssocID="{17AD9DF9-5621-4296-B893-328D52ECA1EE}" presName="hierChild2" presStyleCnt="0"/>
      <dgm:spPr/>
    </dgm:pt>
    <dgm:pt modelId="{596DAD90-B78F-4DCC-AF17-D510C4F990B6}" type="pres">
      <dgm:prSet presAssocID="{F39DDFAF-91D6-4656-B2DC-5C1FC0B788E1}" presName="Name37" presStyleLbl="parChTrans1D2" presStyleIdx="0" presStyleCnt="4"/>
      <dgm:spPr/>
    </dgm:pt>
    <dgm:pt modelId="{1FCDB227-B0F0-4139-86D6-7A36866E87F6}" type="pres">
      <dgm:prSet presAssocID="{1C90D380-3D0D-4989-8896-D1121C90B7E4}" presName="hierRoot2" presStyleCnt="0">
        <dgm:presLayoutVars>
          <dgm:hierBranch val="init"/>
        </dgm:presLayoutVars>
      </dgm:prSet>
      <dgm:spPr/>
    </dgm:pt>
    <dgm:pt modelId="{1397BA31-1D1E-443B-A2D2-3B0EF45968CF}" type="pres">
      <dgm:prSet presAssocID="{1C90D380-3D0D-4989-8896-D1121C90B7E4}" presName="rootComposite" presStyleCnt="0"/>
      <dgm:spPr/>
    </dgm:pt>
    <dgm:pt modelId="{019F9CB2-2B74-4508-B0E0-AD56C93A8D8A}" type="pres">
      <dgm:prSet presAssocID="{1C90D380-3D0D-4989-8896-D1121C90B7E4}" presName="rootText" presStyleLbl="node2" presStyleIdx="0" presStyleCnt="4" custLinFactNeighborX="-1764">
        <dgm:presLayoutVars>
          <dgm:chPref val="3"/>
        </dgm:presLayoutVars>
      </dgm:prSet>
      <dgm:spPr/>
    </dgm:pt>
    <dgm:pt modelId="{C7750808-D051-401E-B9FA-01BC97550911}" type="pres">
      <dgm:prSet presAssocID="{1C90D380-3D0D-4989-8896-D1121C90B7E4}" presName="rootConnector" presStyleLbl="node2" presStyleIdx="0" presStyleCnt="4"/>
      <dgm:spPr/>
    </dgm:pt>
    <dgm:pt modelId="{B12AC193-97C8-447F-8F01-AA1D4544D6A8}" type="pres">
      <dgm:prSet presAssocID="{1C90D380-3D0D-4989-8896-D1121C90B7E4}" presName="hierChild4" presStyleCnt="0"/>
      <dgm:spPr/>
    </dgm:pt>
    <dgm:pt modelId="{2C99F7DD-3A6A-4104-A2B5-2159EA9537BA}" type="pres">
      <dgm:prSet presAssocID="{9FA06557-423C-4E99-99C7-E0412F1D44B3}" presName="Name37" presStyleLbl="parChTrans1D3" presStyleIdx="0" presStyleCnt="5"/>
      <dgm:spPr/>
    </dgm:pt>
    <dgm:pt modelId="{88A5FFA0-0709-4121-94AD-E1CF0063D41F}" type="pres">
      <dgm:prSet presAssocID="{FD386951-B36E-4DA0-B2A9-E8ECEAF16035}" presName="hierRoot2" presStyleCnt="0">
        <dgm:presLayoutVars>
          <dgm:hierBranch val="init"/>
        </dgm:presLayoutVars>
      </dgm:prSet>
      <dgm:spPr/>
    </dgm:pt>
    <dgm:pt modelId="{A3B53ACA-41DC-4052-A393-EF864BBD6411}" type="pres">
      <dgm:prSet presAssocID="{FD386951-B36E-4DA0-B2A9-E8ECEAF16035}" presName="rootComposite" presStyleCnt="0"/>
      <dgm:spPr/>
    </dgm:pt>
    <dgm:pt modelId="{5CAA6AE2-D60B-4832-94F6-4B34E8306007}" type="pres">
      <dgm:prSet presAssocID="{FD386951-B36E-4DA0-B2A9-E8ECEAF16035}" presName="rootText" presStyleLbl="node3" presStyleIdx="0" presStyleCnt="5">
        <dgm:presLayoutVars>
          <dgm:chPref val="3"/>
        </dgm:presLayoutVars>
      </dgm:prSet>
      <dgm:spPr/>
    </dgm:pt>
    <dgm:pt modelId="{E2D1659D-200B-483F-B2D9-AD4E3DC395F5}" type="pres">
      <dgm:prSet presAssocID="{FD386951-B36E-4DA0-B2A9-E8ECEAF16035}" presName="rootConnector" presStyleLbl="node3" presStyleIdx="0" presStyleCnt="5"/>
      <dgm:spPr/>
    </dgm:pt>
    <dgm:pt modelId="{6BFCB3DD-AD83-4C79-AED2-810B62CA437D}" type="pres">
      <dgm:prSet presAssocID="{FD386951-B36E-4DA0-B2A9-E8ECEAF16035}" presName="hierChild4" presStyleCnt="0"/>
      <dgm:spPr/>
    </dgm:pt>
    <dgm:pt modelId="{381E1DCA-26F9-409F-A092-A170A4A5846D}" type="pres">
      <dgm:prSet presAssocID="{FD386951-B36E-4DA0-B2A9-E8ECEAF16035}" presName="hierChild5" presStyleCnt="0"/>
      <dgm:spPr/>
    </dgm:pt>
    <dgm:pt modelId="{19488909-B0D2-454D-9BAD-90EA7AD02907}" type="pres">
      <dgm:prSet presAssocID="{1C90D380-3D0D-4989-8896-D1121C90B7E4}" presName="hierChild5" presStyleCnt="0"/>
      <dgm:spPr/>
    </dgm:pt>
    <dgm:pt modelId="{BCFFCCB8-6EBC-478D-91F6-E9B4F485A0AD}" type="pres">
      <dgm:prSet presAssocID="{62079346-B3BA-460C-B639-25393E59E513}" presName="Name37" presStyleLbl="parChTrans1D2" presStyleIdx="1" presStyleCnt="4"/>
      <dgm:spPr/>
    </dgm:pt>
    <dgm:pt modelId="{08E68B44-4838-4CA7-A179-5625E189F1D4}" type="pres">
      <dgm:prSet presAssocID="{32890E6B-B0AE-4DFC-A13F-E1817E8CDF31}" presName="hierRoot2" presStyleCnt="0">
        <dgm:presLayoutVars>
          <dgm:hierBranch val="init"/>
        </dgm:presLayoutVars>
      </dgm:prSet>
      <dgm:spPr/>
    </dgm:pt>
    <dgm:pt modelId="{19CDEAFF-213A-4C95-96C5-293116FCA2D9}" type="pres">
      <dgm:prSet presAssocID="{32890E6B-B0AE-4DFC-A13F-E1817E8CDF31}" presName="rootComposite" presStyleCnt="0"/>
      <dgm:spPr/>
    </dgm:pt>
    <dgm:pt modelId="{0209AE26-85A3-44F0-AEDC-7DB519467E85}" type="pres">
      <dgm:prSet presAssocID="{32890E6B-B0AE-4DFC-A13F-E1817E8CDF31}" presName="rootText" presStyleLbl="node2" presStyleIdx="1" presStyleCnt="4">
        <dgm:presLayoutVars>
          <dgm:chPref val="3"/>
        </dgm:presLayoutVars>
      </dgm:prSet>
      <dgm:spPr/>
    </dgm:pt>
    <dgm:pt modelId="{0AF8A0AD-8524-4AA7-910C-07CCB514124E}" type="pres">
      <dgm:prSet presAssocID="{32890E6B-B0AE-4DFC-A13F-E1817E8CDF31}" presName="rootConnector" presStyleLbl="node2" presStyleIdx="1" presStyleCnt="4"/>
      <dgm:spPr/>
    </dgm:pt>
    <dgm:pt modelId="{59233A83-3DDD-44B4-945D-09774CEC1F23}" type="pres">
      <dgm:prSet presAssocID="{32890E6B-B0AE-4DFC-A13F-E1817E8CDF31}" presName="hierChild4" presStyleCnt="0"/>
      <dgm:spPr/>
    </dgm:pt>
    <dgm:pt modelId="{6B135071-F606-43AE-AF1C-D0F01BD0F061}" type="pres">
      <dgm:prSet presAssocID="{B0061A77-5B8D-4310-9C4F-122A0CDA6AFE}" presName="Name37" presStyleLbl="parChTrans1D3" presStyleIdx="1" presStyleCnt="5"/>
      <dgm:spPr/>
    </dgm:pt>
    <dgm:pt modelId="{BE9646C4-3AB0-4F84-A41D-BAE11FC30A99}" type="pres">
      <dgm:prSet presAssocID="{3F9CDE52-CCBE-4261-9037-ECE35BAEEBEF}" presName="hierRoot2" presStyleCnt="0">
        <dgm:presLayoutVars>
          <dgm:hierBranch val="init"/>
        </dgm:presLayoutVars>
      </dgm:prSet>
      <dgm:spPr/>
    </dgm:pt>
    <dgm:pt modelId="{AC37770A-9AC0-45AE-9E6F-6290659C8698}" type="pres">
      <dgm:prSet presAssocID="{3F9CDE52-CCBE-4261-9037-ECE35BAEEBEF}" presName="rootComposite" presStyleCnt="0"/>
      <dgm:spPr/>
    </dgm:pt>
    <dgm:pt modelId="{B46A48B6-4B02-487A-8CFA-993E0E0DE9E5}" type="pres">
      <dgm:prSet presAssocID="{3F9CDE52-CCBE-4261-9037-ECE35BAEEBEF}" presName="rootText" presStyleLbl="node3" presStyleIdx="1" presStyleCnt="5">
        <dgm:presLayoutVars>
          <dgm:chPref val="3"/>
        </dgm:presLayoutVars>
      </dgm:prSet>
      <dgm:spPr/>
    </dgm:pt>
    <dgm:pt modelId="{66E5D330-3AD3-4D42-957A-F6F5431677F0}" type="pres">
      <dgm:prSet presAssocID="{3F9CDE52-CCBE-4261-9037-ECE35BAEEBEF}" presName="rootConnector" presStyleLbl="node3" presStyleIdx="1" presStyleCnt="5"/>
      <dgm:spPr/>
    </dgm:pt>
    <dgm:pt modelId="{D3A922DE-6857-433D-8DAB-F82A55E84156}" type="pres">
      <dgm:prSet presAssocID="{3F9CDE52-CCBE-4261-9037-ECE35BAEEBEF}" presName="hierChild4" presStyleCnt="0"/>
      <dgm:spPr/>
    </dgm:pt>
    <dgm:pt modelId="{B862347E-8694-487E-960F-D6D0AA3F6D96}" type="pres">
      <dgm:prSet presAssocID="{3F9CDE52-CCBE-4261-9037-ECE35BAEEBEF}" presName="hierChild5" presStyleCnt="0"/>
      <dgm:spPr/>
    </dgm:pt>
    <dgm:pt modelId="{69B23AEA-3910-4B78-B25D-FD68EBC042AB}" type="pres">
      <dgm:prSet presAssocID="{32890E6B-B0AE-4DFC-A13F-E1817E8CDF31}" presName="hierChild5" presStyleCnt="0"/>
      <dgm:spPr/>
    </dgm:pt>
    <dgm:pt modelId="{4B41463B-4D92-4413-AAB4-423B11BB1110}" type="pres">
      <dgm:prSet presAssocID="{C813ED59-0E11-4DB6-9A6A-78641E3C4577}" presName="Name37" presStyleLbl="parChTrans1D2" presStyleIdx="2" presStyleCnt="4"/>
      <dgm:spPr/>
    </dgm:pt>
    <dgm:pt modelId="{A122A8D4-362D-4D99-94FB-2D6E41405029}" type="pres">
      <dgm:prSet presAssocID="{C828FBCA-CD1B-4BD4-9128-BADA213DE845}" presName="hierRoot2" presStyleCnt="0">
        <dgm:presLayoutVars>
          <dgm:hierBranch val="init"/>
        </dgm:presLayoutVars>
      </dgm:prSet>
      <dgm:spPr/>
    </dgm:pt>
    <dgm:pt modelId="{0CDF72C3-BA62-417D-925D-B44577052F52}" type="pres">
      <dgm:prSet presAssocID="{C828FBCA-CD1B-4BD4-9128-BADA213DE845}" presName="rootComposite" presStyleCnt="0"/>
      <dgm:spPr/>
    </dgm:pt>
    <dgm:pt modelId="{727F5BF0-E99D-4F4C-AFF7-B3867E6BA010}" type="pres">
      <dgm:prSet presAssocID="{C828FBCA-CD1B-4BD4-9128-BADA213DE845}" presName="rootText" presStyleLbl="node2" presStyleIdx="2" presStyleCnt="4" custLinFactNeighborX="-1356">
        <dgm:presLayoutVars>
          <dgm:chPref val="3"/>
        </dgm:presLayoutVars>
      </dgm:prSet>
      <dgm:spPr/>
    </dgm:pt>
    <dgm:pt modelId="{A8A80230-7F1F-4B70-92C1-D5501332EAD3}" type="pres">
      <dgm:prSet presAssocID="{C828FBCA-CD1B-4BD4-9128-BADA213DE845}" presName="rootConnector" presStyleLbl="node2" presStyleIdx="2" presStyleCnt="4"/>
      <dgm:spPr/>
    </dgm:pt>
    <dgm:pt modelId="{66AA79A3-E064-4345-A815-592706125C89}" type="pres">
      <dgm:prSet presAssocID="{C828FBCA-CD1B-4BD4-9128-BADA213DE845}" presName="hierChild4" presStyleCnt="0"/>
      <dgm:spPr/>
    </dgm:pt>
    <dgm:pt modelId="{84678D42-E4EC-44C8-AAB4-F1DCDB63D3DB}" type="pres">
      <dgm:prSet presAssocID="{95B82B02-A747-4D41-95EA-ADCE8C8BE0B3}" presName="Name37" presStyleLbl="parChTrans1D3" presStyleIdx="2" presStyleCnt="5"/>
      <dgm:spPr/>
    </dgm:pt>
    <dgm:pt modelId="{09CCACE2-675B-4221-98EA-917D151B8AD7}" type="pres">
      <dgm:prSet presAssocID="{372C7481-FAE6-4BDC-8B30-1C7840329FE0}" presName="hierRoot2" presStyleCnt="0">
        <dgm:presLayoutVars>
          <dgm:hierBranch val="init"/>
        </dgm:presLayoutVars>
      </dgm:prSet>
      <dgm:spPr/>
    </dgm:pt>
    <dgm:pt modelId="{0B657DEE-C454-4561-B89F-819C6F7BCE18}" type="pres">
      <dgm:prSet presAssocID="{372C7481-FAE6-4BDC-8B30-1C7840329FE0}" presName="rootComposite" presStyleCnt="0"/>
      <dgm:spPr/>
    </dgm:pt>
    <dgm:pt modelId="{E11AF807-7ADF-499A-B0CD-DEFE946372DC}" type="pres">
      <dgm:prSet presAssocID="{372C7481-FAE6-4BDC-8B30-1C7840329FE0}" presName="rootText" presStyleLbl="node3" presStyleIdx="2" presStyleCnt="5" custLinFactNeighborX="-2646" custLinFactNeighborY="3528">
        <dgm:presLayoutVars>
          <dgm:chPref val="3"/>
        </dgm:presLayoutVars>
      </dgm:prSet>
      <dgm:spPr/>
    </dgm:pt>
    <dgm:pt modelId="{BC113B76-3CE2-4B6A-9ADC-D8960F2AA9B4}" type="pres">
      <dgm:prSet presAssocID="{372C7481-FAE6-4BDC-8B30-1C7840329FE0}" presName="rootConnector" presStyleLbl="node3" presStyleIdx="2" presStyleCnt="5"/>
      <dgm:spPr/>
    </dgm:pt>
    <dgm:pt modelId="{76394BF1-62F1-4D44-9996-6266A786E639}" type="pres">
      <dgm:prSet presAssocID="{372C7481-FAE6-4BDC-8B30-1C7840329FE0}" presName="hierChild4" presStyleCnt="0"/>
      <dgm:spPr/>
    </dgm:pt>
    <dgm:pt modelId="{4AEB90D3-DBDB-4037-8D8C-D74D1E10A579}" type="pres">
      <dgm:prSet presAssocID="{372C7481-FAE6-4BDC-8B30-1C7840329FE0}" presName="hierChild5" presStyleCnt="0"/>
      <dgm:spPr/>
    </dgm:pt>
    <dgm:pt modelId="{AF69E0B5-9A32-41B0-AE45-3A774EDE5D03}" type="pres">
      <dgm:prSet presAssocID="{C828FBCA-CD1B-4BD4-9128-BADA213DE845}" presName="hierChild5" presStyleCnt="0"/>
      <dgm:spPr/>
    </dgm:pt>
    <dgm:pt modelId="{783A33B9-C78D-4A63-9B55-E98DA1EB7270}" type="pres">
      <dgm:prSet presAssocID="{B17EAC72-45BE-429B-8787-A64BA63618BE}" presName="Name37" presStyleLbl="parChTrans1D2" presStyleIdx="3" presStyleCnt="4"/>
      <dgm:spPr/>
    </dgm:pt>
    <dgm:pt modelId="{DAB29C73-0A73-4353-9573-A3D99317FDA6}" type="pres">
      <dgm:prSet presAssocID="{6D0FC02B-54B5-47A7-98FA-4DB19FE685B2}" presName="hierRoot2" presStyleCnt="0">
        <dgm:presLayoutVars>
          <dgm:hierBranch val="init"/>
        </dgm:presLayoutVars>
      </dgm:prSet>
      <dgm:spPr/>
    </dgm:pt>
    <dgm:pt modelId="{246F0D5A-D5A4-41F1-AE8E-0639D7A5D720}" type="pres">
      <dgm:prSet presAssocID="{6D0FC02B-54B5-47A7-98FA-4DB19FE685B2}" presName="rootComposite" presStyleCnt="0"/>
      <dgm:spPr/>
    </dgm:pt>
    <dgm:pt modelId="{0368FF74-957B-45E7-9948-520F758B38DE}" type="pres">
      <dgm:prSet presAssocID="{6D0FC02B-54B5-47A7-98FA-4DB19FE685B2}" presName="rootText" presStyleLbl="node2" presStyleIdx="3" presStyleCnt="4">
        <dgm:presLayoutVars>
          <dgm:chPref val="3"/>
        </dgm:presLayoutVars>
      </dgm:prSet>
      <dgm:spPr/>
    </dgm:pt>
    <dgm:pt modelId="{8887BAD0-D9EF-4CF3-BB39-6263037FF1B5}" type="pres">
      <dgm:prSet presAssocID="{6D0FC02B-54B5-47A7-98FA-4DB19FE685B2}" presName="rootConnector" presStyleLbl="node2" presStyleIdx="3" presStyleCnt="4"/>
      <dgm:spPr/>
    </dgm:pt>
    <dgm:pt modelId="{32A89F39-ABCE-4CCD-A30A-588FC311A2DC}" type="pres">
      <dgm:prSet presAssocID="{6D0FC02B-54B5-47A7-98FA-4DB19FE685B2}" presName="hierChild4" presStyleCnt="0"/>
      <dgm:spPr/>
    </dgm:pt>
    <dgm:pt modelId="{21D98056-E13E-45F9-99BE-A5CC8A994AFA}" type="pres">
      <dgm:prSet presAssocID="{80C4CAAB-B445-495E-839F-4BCF9A2F93C4}" presName="Name37" presStyleLbl="parChTrans1D3" presStyleIdx="3" presStyleCnt="5"/>
      <dgm:spPr/>
    </dgm:pt>
    <dgm:pt modelId="{5A13AE20-524B-4040-87B1-289DADEEB55A}" type="pres">
      <dgm:prSet presAssocID="{6D400FDD-06D5-41CC-8D12-CBAF64C2DDDD}" presName="hierRoot2" presStyleCnt="0">
        <dgm:presLayoutVars>
          <dgm:hierBranch val="init"/>
        </dgm:presLayoutVars>
      </dgm:prSet>
      <dgm:spPr/>
    </dgm:pt>
    <dgm:pt modelId="{A42AE740-4332-4C92-8AC1-11F52C025AD8}" type="pres">
      <dgm:prSet presAssocID="{6D400FDD-06D5-41CC-8D12-CBAF64C2DDDD}" presName="rootComposite" presStyleCnt="0"/>
      <dgm:spPr/>
    </dgm:pt>
    <dgm:pt modelId="{91C312E1-5EA4-453B-B6FB-4477AA39D8F3}" type="pres">
      <dgm:prSet presAssocID="{6D400FDD-06D5-41CC-8D12-CBAF64C2DDDD}" presName="rootText" presStyleLbl="node3" presStyleIdx="3" presStyleCnt="5">
        <dgm:presLayoutVars>
          <dgm:chPref val="3"/>
        </dgm:presLayoutVars>
      </dgm:prSet>
      <dgm:spPr/>
    </dgm:pt>
    <dgm:pt modelId="{93BFB72E-C3A3-453F-9F4F-58FE57CDEEC7}" type="pres">
      <dgm:prSet presAssocID="{6D400FDD-06D5-41CC-8D12-CBAF64C2DDDD}" presName="rootConnector" presStyleLbl="node3" presStyleIdx="3" presStyleCnt="5"/>
      <dgm:spPr/>
    </dgm:pt>
    <dgm:pt modelId="{81C8F569-ED24-481B-9906-5CBCD8000CA4}" type="pres">
      <dgm:prSet presAssocID="{6D400FDD-06D5-41CC-8D12-CBAF64C2DDDD}" presName="hierChild4" presStyleCnt="0"/>
      <dgm:spPr/>
    </dgm:pt>
    <dgm:pt modelId="{C7748771-7FB4-4582-9084-3958DA8FEB19}" type="pres">
      <dgm:prSet presAssocID="{6D400FDD-06D5-41CC-8D12-CBAF64C2DDDD}" presName="hierChild5" presStyleCnt="0"/>
      <dgm:spPr/>
    </dgm:pt>
    <dgm:pt modelId="{3BCD4155-32A7-48F6-8CD3-D5AEE155ED7E}" type="pres">
      <dgm:prSet presAssocID="{F39FB81C-590D-4A91-92E6-FD750CE3DC0C}" presName="Name37" presStyleLbl="parChTrans1D3" presStyleIdx="4" presStyleCnt="5"/>
      <dgm:spPr/>
    </dgm:pt>
    <dgm:pt modelId="{881A14C7-BD3B-4544-A12A-2BD2408B7437}" type="pres">
      <dgm:prSet presAssocID="{96013DD9-4C5F-4D1A-AE46-3FED3F8F2E3B}" presName="hierRoot2" presStyleCnt="0">
        <dgm:presLayoutVars>
          <dgm:hierBranch val="init"/>
        </dgm:presLayoutVars>
      </dgm:prSet>
      <dgm:spPr/>
    </dgm:pt>
    <dgm:pt modelId="{6A862FED-1DC5-4DE8-9EC6-A25109D28020}" type="pres">
      <dgm:prSet presAssocID="{96013DD9-4C5F-4D1A-AE46-3FED3F8F2E3B}" presName="rootComposite" presStyleCnt="0"/>
      <dgm:spPr/>
    </dgm:pt>
    <dgm:pt modelId="{FD9F7B39-B429-4754-A988-0AB45C0DA125}" type="pres">
      <dgm:prSet presAssocID="{96013DD9-4C5F-4D1A-AE46-3FED3F8F2E3B}" presName="rootText" presStyleLbl="node3" presStyleIdx="4" presStyleCnt="5">
        <dgm:presLayoutVars>
          <dgm:chPref val="3"/>
        </dgm:presLayoutVars>
      </dgm:prSet>
      <dgm:spPr/>
    </dgm:pt>
    <dgm:pt modelId="{06A46A10-7FFF-4A91-94DD-C2B60BE0E96C}" type="pres">
      <dgm:prSet presAssocID="{96013DD9-4C5F-4D1A-AE46-3FED3F8F2E3B}" presName="rootConnector" presStyleLbl="node3" presStyleIdx="4" presStyleCnt="5"/>
      <dgm:spPr/>
    </dgm:pt>
    <dgm:pt modelId="{568ADB43-BE2E-4774-9FA9-D840B7287360}" type="pres">
      <dgm:prSet presAssocID="{96013DD9-4C5F-4D1A-AE46-3FED3F8F2E3B}" presName="hierChild4" presStyleCnt="0"/>
      <dgm:spPr/>
    </dgm:pt>
    <dgm:pt modelId="{B69EDCB2-DE6B-40C2-B830-9E7F975EEB50}" type="pres">
      <dgm:prSet presAssocID="{96013DD9-4C5F-4D1A-AE46-3FED3F8F2E3B}" presName="hierChild5" presStyleCnt="0"/>
      <dgm:spPr/>
    </dgm:pt>
    <dgm:pt modelId="{B9D23BBF-BCA2-46C0-912C-AEA122941B14}" type="pres">
      <dgm:prSet presAssocID="{6D0FC02B-54B5-47A7-98FA-4DB19FE685B2}" presName="hierChild5" presStyleCnt="0"/>
      <dgm:spPr/>
    </dgm:pt>
    <dgm:pt modelId="{D9BC2FD3-BBB5-48AB-BB7A-45106E6D99F4}" type="pres">
      <dgm:prSet presAssocID="{17AD9DF9-5621-4296-B893-328D52ECA1EE}" presName="hierChild3" presStyleCnt="0"/>
      <dgm:spPr/>
    </dgm:pt>
  </dgm:ptLst>
  <dgm:cxnLst>
    <dgm:cxn modelId="{8C9E6502-F726-484F-AA8B-6DA5A8597CC3}" type="presOf" srcId="{C813ED59-0E11-4DB6-9A6A-78641E3C4577}" destId="{4B41463B-4D92-4413-AAB4-423B11BB1110}" srcOrd="0" destOrd="0" presId="urn:microsoft.com/office/officeart/2005/8/layout/orgChart1"/>
    <dgm:cxn modelId="{9191B902-5BAC-4D75-9B2E-FBA536EB7C27}" type="presOf" srcId="{32890E6B-B0AE-4DFC-A13F-E1817E8CDF31}" destId="{0209AE26-85A3-44F0-AEDC-7DB519467E85}" srcOrd="0" destOrd="0" presId="urn:microsoft.com/office/officeart/2005/8/layout/orgChart1"/>
    <dgm:cxn modelId="{ABF45E09-566B-4145-844F-F711921EFF1D}" type="presOf" srcId="{6D400FDD-06D5-41CC-8D12-CBAF64C2DDDD}" destId="{91C312E1-5EA4-453B-B6FB-4477AA39D8F3}" srcOrd="0" destOrd="0" presId="urn:microsoft.com/office/officeart/2005/8/layout/orgChart1"/>
    <dgm:cxn modelId="{772AC40A-9E40-4EEC-A355-CD0D2AA9FFEB}" type="presOf" srcId="{C828FBCA-CD1B-4BD4-9128-BADA213DE845}" destId="{A8A80230-7F1F-4B70-92C1-D5501332EAD3}" srcOrd="1" destOrd="0" presId="urn:microsoft.com/office/officeart/2005/8/layout/orgChart1"/>
    <dgm:cxn modelId="{61CC060D-84DA-4885-B439-80512AC89FFE}" type="presOf" srcId="{96013DD9-4C5F-4D1A-AE46-3FED3F8F2E3B}" destId="{FD9F7B39-B429-4754-A988-0AB45C0DA125}" srcOrd="0" destOrd="0" presId="urn:microsoft.com/office/officeart/2005/8/layout/orgChart1"/>
    <dgm:cxn modelId="{53DBA40E-46EA-49EE-96F0-6E82A89B91BC}" srcId="{17AD9DF9-5621-4296-B893-328D52ECA1EE}" destId="{6D0FC02B-54B5-47A7-98FA-4DB19FE685B2}" srcOrd="3" destOrd="0" parTransId="{B17EAC72-45BE-429B-8787-A64BA63618BE}" sibTransId="{E1F8773C-A83A-4B73-A928-1CD4254C7552}"/>
    <dgm:cxn modelId="{93F0771B-F97F-4366-98C9-913E6B76F021}" type="presOf" srcId="{95B82B02-A747-4D41-95EA-ADCE8C8BE0B3}" destId="{84678D42-E4EC-44C8-AAB4-F1DCDB63D3DB}" srcOrd="0" destOrd="0" presId="urn:microsoft.com/office/officeart/2005/8/layout/orgChart1"/>
    <dgm:cxn modelId="{194E3523-C90E-4E58-89A9-7ADB9A14106C}" type="presOf" srcId="{B0061A77-5B8D-4310-9C4F-122A0CDA6AFE}" destId="{6B135071-F606-43AE-AF1C-D0F01BD0F061}" srcOrd="0" destOrd="0" presId="urn:microsoft.com/office/officeart/2005/8/layout/orgChart1"/>
    <dgm:cxn modelId="{573AE328-C0E6-4434-BE59-122DE374F1C1}" type="presOf" srcId="{6D0FC02B-54B5-47A7-98FA-4DB19FE685B2}" destId="{8887BAD0-D9EF-4CF3-BB39-6263037FF1B5}" srcOrd="1" destOrd="0" presId="urn:microsoft.com/office/officeart/2005/8/layout/orgChart1"/>
    <dgm:cxn modelId="{3DAD8029-FB82-4A8E-9D1C-030E0FFE056E}" type="presOf" srcId="{96013DD9-4C5F-4D1A-AE46-3FED3F8F2E3B}" destId="{06A46A10-7FFF-4A91-94DD-C2B60BE0E96C}" srcOrd="1" destOrd="0" presId="urn:microsoft.com/office/officeart/2005/8/layout/orgChart1"/>
    <dgm:cxn modelId="{DF668A5B-8D56-40C9-920F-A69B61B5EBC8}" type="presOf" srcId="{3F9CDE52-CCBE-4261-9037-ECE35BAEEBEF}" destId="{66E5D330-3AD3-4D42-957A-F6F5431677F0}" srcOrd="1" destOrd="0" presId="urn:microsoft.com/office/officeart/2005/8/layout/orgChart1"/>
    <dgm:cxn modelId="{B82FED61-82C3-4A6D-9924-4228BB498118}" type="presOf" srcId="{F39DDFAF-91D6-4656-B2DC-5C1FC0B788E1}" destId="{596DAD90-B78F-4DCC-AF17-D510C4F990B6}" srcOrd="0" destOrd="0" presId="urn:microsoft.com/office/officeart/2005/8/layout/orgChart1"/>
    <dgm:cxn modelId="{018B6148-972E-4F24-9558-D74BCD0A66E2}" type="presOf" srcId="{372C7481-FAE6-4BDC-8B30-1C7840329FE0}" destId="{BC113B76-3CE2-4B6A-9ADC-D8960F2AA9B4}" srcOrd="1" destOrd="0" presId="urn:microsoft.com/office/officeart/2005/8/layout/orgChart1"/>
    <dgm:cxn modelId="{EBE7F569-2A8E-4737-B8B9-D40F61D5514A}" type="presOf" srcId="{17AD9DF9-5621-4296-B893-328D52ECA1EE}" destId="{28B3FAF4-FEA4-41F9-8FF1-270D7E6B992E}" srcOrd="0" destOrd="0" presId="urn:microsoft.com/office/officeart/2005/8/layout/orgChart1"/>
    <dgm:cxn modelId="{1683B26E-F8B0-4CC1-96C0-F8B7744622C4}" type="presOf" srcId="{6D400FDD-06D5-41CC-8D12-CBAF64C2DDDD}" destId="{93BFB72E-C3A3-453F-9F4F-58FE57CDEEC7}" srcOrd="1" destOrd="0" presId="urn:microsoft.com/office/officeart/2005/8/layout/orgChart1"/>
    <dgm:cxn modelId="{E94AB070-BCAB-466B-8E6E-BAE663274B27}" type="presOf" srcId="{17AD9DF9-5621-4296-B893-328D52ECA1EE}" destId="{EF4D5AA3-067E-4883-AC21-04DD32F6AEE9}" srcOrd="1" destOrd="0" presId="urn:microsoft.com/office/officeart/2005/8/layout/orgChart1"/>
    <dgm:cxn modelId="{B293F550-023A-41FD-BA2F-2A7ABF86ADCE}" srcId="{6D0FC02B-54B5-47A7-98FA-4DB19FE685B2}" destId="{6D400FDD-06D5-41CC-8D12-CBAF64C2DDDD}" srcOrd="0" destOrd="0" parTransId="{80C4CAAB-B445-495E-839F-4BCF9A2F93C4}" sibTransId="{DEC9C38E-66B2-46F3-A288-19A99CFC0FF5}"/>
    <dgm:cxn modelId="{0D181A56-B80D-4322-8838-8ED270A53344}" type="presOf" srcId="{62079346-B3BA-460C-B639-25393E59E513}" destId="{BCFFCCB8-6EBC-478D-91F6-E9B4F485A0AD}" srcOrd="0" destOrd="0" presId="urn:microsoft.com/office/officeart/2005/8/layout/orgChart1"/>
    <dgm:cxn modelId="{BDE7A178-FEAD-4E76-9EED-3D58062AD027}" type="presOf" srcId="{80C4CAAB-B445-495E-839F-4BCF9A2F93C4}" destId="{21D98056-E13E-45F9-99BE-A5CC8A994AFA}" srcOrd="0" destOrd="0" presId="urn:microsoft.com/office/officeart/2005/8/layout/orgChart1"/>
    <dgm:cxn modelId="{986F1879-FE10-423B-B780-293FC5FB4D6B}" srcId="{6D0FC02B-54B5-47A7-98FA-4DB19FE685B2}" destId="{96013DD9-4C5F-4D1A-AE46-3FED3F8F2E3B}" srcOrd="1" destOrd="0" parTransId="{F39FB81C-590D-4A91-92E6-FD750CE3DC0C}" sibTransId="{1A0F2C82-1432-486E-9746-8DDFDA4DA00C}"/>
    <dgm:cxn modelId="{2016517B-1300-4F39-8D4F-E47AF50D3980}" type="presOf" srcId="{32890E6B-B0AE-4DFC-A13F-E1817E8CDF31}" destId="{0AF8A0AD-8524-4AA7-910C-07CCB514124E}" srcOrd="1" destOrd="0" presId="urn:microsoft.com/office/officeart/2005/8/layout/orgChart1"/>
    <dgm:cxn modelId="{7DFBCA84-6229-4650-9F58-B6B173C31C71}" type="presOf" srcId="{372C7481-FAE6-4BDC-8B30-1C7840329FE0}" destId="{E11AF807-7ADF-499A-B0CD-DEFE946372DC}" srcOrd="0" destOrd="0" presId="urn:microsoft.com/office/officeart/2005/8/layout/orgChart1"/>
    <dgm:cxn modelId="{9A1BA285-C2F9-4C9B-9603-7FB2C0F6A347}" srcId="{17AD9DF9-5621-4296-B893-328D52ECA1EE}" destId="{1C90D380-3D0D-4989-8896-D1121C90B7E4}" srcOrd="0" destOrd="0" parTransId="{F39DDFAF-91D6-4656-B2DC-5C1FC0B788E1}" sibTransId="{F709BAB0-3D9D-4491-A952-B81EC41A7A5E}"/>
    <dgm:cxn modelId="{488CEB88-EEF4-4564-8E7A-C322DB826E23}" srcId="{1C90D380-3D0D-4989-8896-D1121C90B7E4}" destId="{FD386951-B36E-4DA0-B2A9-E8ECEAF16035}" srcOrd="0" destOrd="0" parTransId="{9FA06557-423C-4E99-99C7-E0412F1D44B3}" sibTransId="{1272406A-2014-4F76-9B9C-75787D3CE1C9}"/>
    <dgm:cxn modelId="{8B44B08D-5BB8-420B-9DF2-7C3FFCEC4A21}" srcId="{C828FBCA-CD1B-4BD4-9128-BADA213DE845}" destId="{372C7481-FAE6-4BDC-8B30-1C7840329FE0}" srcOrd="0" destOrd="0" parTransId="{95B82B02-A747-4D41-95EA-ADCE8C8BE0B3}" sibTransId="{A15241D7-42F9-472B-BE70-8E80938C177B}"/>
    <dgm:cxn modelId="{E9EADF95-B875-4C56-BC08-DF486950BA70}" type="presOf" srcId="{FD386951-B36E-4DA0-B2A9-E8ECEAF16035}" destId="{E2D1659D-200B-483F-B2D9-AD4E3DC395F5}" srcOrd="1" destOrd="0" presId="urn:microsoft.com/office/officeart/2005/8/layout/orgChart1"/>
    <dgm:cxn modelId="{B98E7196-161F-4395-9246-8DB980CA43BC}" type="presOf" srcId="{F39FB81C-590D-4A91-92E6-FD750CE3DC0C}" destId="{3BCD4155-32A7-48F6-8CD3-D5AEE155ED7E}" srcOrd="0" destOrd="0" presId="urn:microsoft.com/office/officeart/2005/8/layout/orgChart1"/>
    <dgm:cxn modelId="{CDB85E99-8B0A-46FE-B0D1-CAD16CBF2399}" type="presOf" srcId="{C828FBCA-CD1B-4BD4-9128-BADA213DE845}" destId="{727F5BF0-E99D-4F4C-AFF7-B3867E6BA010}" srcOrd="0" destOrd="0" presId="urn:microsoft.com/office/officeart/2005/8/layout/orgChart1"/>
    <dgm:cxn modelId="{8CE2CB99-BF8E-4D5E-82CB-57FE9316B73A}" type="presOf" srcId="{6D0FC02B-54B5-47A7-98FA-4DB19FE685B2}" destId="{0368FF74-957B-45E7-9948-520F758B38DE}" srcOrd="0" destOrd="0" presId="urn:microsoft.com/office/officeart/2005/8/layout/orgChart1"/>
    <dgm:cxn modelId="{6F187A9A-F8E6-4671-88FD-24CB59D8DA02}" type="presOf" srcId="{9FA06557-423C-4E99-99C7-E0412F1D44B3}" destId="{2C99F7DD-3A6A-4104-A2B5-2159EA9537BA}" srcOrd="0" destOrd="0" presId="urn:microsoft.com/office/officeart/2005/8/layout/orgChart1"/>
    <dgm:cxn modelId="{889C919D-878F-4594-95EB-501DE586F76D}" type="presOf" srcId="{FD386951-B36E-4DA0-B2A9-E8ECEAF16035}" destId="{5CAA6AE2-D60B-4832-94F6-4B34E8306007}" srcOrd="0" destOrd="0" presId="urn:microsoft.com/office/officeart/2005/8/layout/orgChart1"/>
    <dgm:cxn modelId="{FF6E09AF-8836-4AC5-8973-8D1DA727E50B}" srcId="{4A7D2E24-0572-4438-A079-AED611CB6CE6}" destId="{17AD9DF9-5621-4296-B893-328D52ECA1EE}" srcOrd="0" destOrd="0" parTransId="{25502B29-9181-4A1A-990B-9E14E0D8AF9C}" sibTransId="{B014F254-062B-4887-8C7F-322EA8351DDE}"/>
    <dgm:cxn modelId="{6F8E91B2-15C4-4467-A733-8CBE42B0FD47}" srcId="{32890E6B-B0AE-4DFC-A13F-E1817E8CDF31}" destId="{3F9CDE52-CCBE-4261-9037-ECE35BAEEBEF}" srcOrd="0" destOrd="0" parTransId="{B0061A77-5B8D-4310-9C4F-122A0CDA6AFE}" sibTransId="{8AAC29BF-AB8F-40F8-9BA7-4AD3AA01B4C7}"/>
    <dgm:cxn modelId="{1017C3B3-5AD6-48C3-8DEE-702CF9681A93}" type="presOf" srcId="{3F9CDE52-CCBE-4261-9037-ECE35BAEEBEF}" destId="{B46A48B6-4B02-487A-8CFA-993E0E0DE9E5}" srcOrd="0" destOrd="0" presId="urn:microsoft.com/office/officeart/2005/8/layout/orgChart1"/>
    <dgm:cxn modelId="{9DF19AB8-9AD5-4A32-B853-7F9EB2A5F2BE}" type="presOf" srcId="{4A7D2E24-0572-4438-A079-AED611CB6CE6}" destId="{5688F19A-97C1-45AD-B4D8-EE198D7E6535}" srcOrd="0" destOrd="0" presId="urn:microsoft.com/office/officeart/2005/8/layout/orgChart1"/>
    <dgm:cxn modelId="{ACA9C7CE-9FC6-4D53-8282-E119954ABFAB}" type="presOf" srcId="{1C90D380-3D0D-4989-8896-D1121C90B7E4}" destId="{019F9CB2-2B74-4508-B0E0-AD56C93A8D8A}" srcOrd="0" destOrd="0" presId="urn:microsoft.com/office/officeart/2005/8/layout/orgChart1"/>
    <dgm:cxn modelId="{23F800DF-E588-4B3F-9C4F-A578DE228A69}" type="presOf" srcId="{1C90D380-3D0D-4989-8896-D1121C90B7E4}" destId="{C7750808-D051-401E-B9FA-01BC97550911}" srcOrd="1" destOrd="0" presId="urn:microsoft.com/office/officeart/2005/8/layout/orgChart1"/>
    <dgm:cxn modelId="{548A51F2-6F41-4067-9AE2-E869C040ED51}" type="presOf" srcId="{B17EAC72-45BE-429B-8787-A64BA63618BE}" destId="{783A33B9-C78D-4A63-9B55-E98DA1EB7270}" srcOrd="0" destOrd="0" presId="urn:microsoft.com/office/officeart/2005/8/layout/orgChart1"/>
    <dgm:cxn modelId="{335A6CF9-3825-436B-85AF-42D51F15B90B}" srcId="{17AD9DF9-5621-4296-B893-328D52ECA1EE}" destId="{32890E6B-B0AE-4DFC-A13F-E1817E8CDF31}" srcOrd="1" destOrd="0" parTransId="{62079346-B3BA-460C-B639-25393E59E513}" sibTransId="{EC62EC1F-701A-4729-A987-8BEF3A82BE87}"/>
    <dgm:cxn modelId="{F01B3AFC-DB5A-4F6E-A84E-B8C9FE619481}" srcId="{17AD9DF9-5621-4296-B893-328D52ECA1EE}" destId="{C828FBCA-CD1B-4BD4-9128-BADA213DE845}" srcOrd="2" destOrd="0" parTransId="{C813ED59-0E11-4DB6-9A6A-78641E3C4577}" sibTransId="{8F361BCF-0209-4BCC-A224-864430C992FE}"/>
    <dgm:cxn modelId="{BC089B0F-EE79-404E-A619-9228B13313EF}" type="presParOf" srcId="{5688F19A-97C1-45AD-B4D8-EE198D7E6535}" destId="{518F29B2-A815-4724-80D0-B65A145CF3B6}" srcOrd="0" destOrd="0" presId="urn:microsoft.com/office/officeart/2005/8/layout/orgChart1"/>
    <dgm:cxn modelId="{1F4977FA-2406-432D-96BB-812F95EF6A19}" type="presParOf" srcId="{518F29B2-A815-4724-80D0-B65A145CF3B6}" destId="{4B28A2C0-421F-4B72-8170-DD60A3418146}" srcOrd="0" destOrd="0" presId="urn:microsoft.com/office/officeart/2005/8/layout/orgChart1"/>
    <dgm:cxn modelId="{4215D6A6-8954-4E12-BE37-74B323CD1A77}" type="presParOf" srcId="{4B28A2C0-421F-4B72-8170-DD60A3418146}" destId="{28B3FAF4-FEA4-41F9-8FF1-270D7E6B992E}" srcOrd="0" destOrd="0" presId="urn:microsoft.com/office/officeart/2005/8/layout/orgChart1"/>
    <dgm:cxn modelId="{634FFEF6-CF13-489D-ABAB-39A9F9A9CB1A}" type="presParOf" srcId="{4B28A2C0-421F-4B72-8170-DD60A3418146}" destId="{EF4D5AA3-067E-4883-AC21-04DD32F6AEE9}" srcOrd="1" destOrd="0" presId="urn:microsoft.com/office/officeart/2005/8/layout/orgChart1"/>
    <dgm:cxn modelId="{0DA18FEE-F697-491C-A571-811331A6B4DA}" type="presParOf" srcId="{518F29B2-A815-4724-80D0-B65A145CF3B6}" destId="{D316957D-F268-4806-A529-7D7E582FD588}" srcOrd="1" destOrd="0" presId="urn:microsoft.com/office/officeart/2005/8/layout/orgChart1"/>
    <dgm:cxn modelId="{B6E27688-C375-4C07-A721-576AB792155E}" type="presParOf" srcId="{D316957D-F268-4806-A529-7D7E582FD588}" destId="{596DAD90-B78F-4DCC-AF17-D510C4F990B6}" srcOrd="0" destOrd="0" presId="urn:microsoft.com/office/officeart/2005/8/layout/orgChart1"/>
    <dgm:cxn modelId="{6FA6C1D5-4127-40D7-BE81-1F626EFD55E6}" type="presParOf" srcId="{D316957D-F268-4806-A529-7D7E582FD588}" destId="{1FCDB227-B0F0-4139-86D6-7A36866E87F6}" srcOrd="1" destOrd="0" presId="urn:microsoft.com/office/officeart/2005/8/layout/orgChart1"/>
    <dgm:cxn modelId="{2C588DA2-7949-4A76-A762-0AB1BF8DF5D6}" type="presParOf" srcId="{1FCDB227-B0F0-4139-86D6-7A36866E87F6}" destId="{1397BA31-1D1E-443B-A2D2-3B0EF45968CF}" srcOrd="0" destOrd="0" presId="urn:microsoft.com/office/officeart/2005/8/layout/orgChart1"/>
    <dgm:cxn modelId="{D8634087-32A3-4728-8294-FB58BEFBB05F}" type="presParOf" srcId="{1397BA31-1D1E-443B-A2D2-3B0EF45968CF}" destId="{019F9CB2-2B74-4508-B0E0-AD56C93A8D8A}" srcOrd="0" destOrd="0" presId="urn:microsoft.com/office/officeart/2005/8/layout/orgChart1"/>
    <dgm:cxn modelId="{AC595CCE-7C28-4005-A8D1-B35FC14E7D55}" type="presParOf" srcId="{1397BA31-1D1E-443B-A2D2-3B0EF45968CF}" destId="{C7750808-D051-401E-B9FA-01BC97550911}" srcOrd="1" destOrd="0" presId="urn:microsoft.com/office/officeart/2005/8/layout/orgChart1"/>
    <dgm:cxn modelId="{D366CB77-CA48-4976-898A-A6FEE93187C2}" type="presParOf" srcId="{1FCDB227-B0F0-4139-86D6-7A36866E87F6}" destId="{B12AC193-97C8-447F-8F01-AA1D4544D6A8}" srcOrd="1" destOrd="0" presId="urn:microsoft.com/office/officeart/2005/8/layout/orgChart1"/>
    <dgm:cxn modelId="{603839A7-50AF-47F4-8155-F387DA705871}" type="presParOf" srcId="{B12AC193-97C8-447F-8F01-AA1D4544D6A8}" destId="{2C99F7DD-3A6A-4104-A2B5-2159EA9537BA}" srcOrd="0" destOrd="0" presId="urn:microsoft.com/office/officeart/2005/8/layout/orgChart1"/>
    <dgm:cxn modelId="{FFC4639D-2F5D-4520-A82C-42DD4AFC172A}" type="presParOf" srcId="{B12AC193-97C8-447F-8F01-AA1D4544D6A8}" destId="{88A5FFA0-0709-4121-94AD-E1CF0063D41F}" srcOrd="1" destOrd="0" presId="urn:microsoft.com/office/officeart/2005/8/layout/orgChart1"/>
    <dgm:cxn modelId="{EED5C013-2474-4BCF-AC96-95A54659420D}" type="presParOf" srcId="{88A5FFA0-0709-4121-94AD-E1CF0063D41F}" destId="{A3B53ACA-41DC-4052-A393-EF864BBD6411}" srcOrd="0" destOrd="0" presId="urn:microsoft.com/office/officeart/2005/8/layout/orgChart1"/>
    <dgm:cxn modelId="{BA45F97D-CA49-4E22-A774-7853ABDC2644}" type="presParOf" srcId="{A3B53ACA-41DC-4052-A393-EF864BBD6411}" destId="{5CAA6AE2-D60B-4832-94F6-4B34E8306007}" srcOrd="0" destOrd="0" presId="urn:microsoft.com/office/officeart/2005/8/layout/orgChart1"/>
    <dgm:cxn modelId="{7D98ED8D-291C-4486-98E0-71A2F9282FC7}" type="presParOf" srcId="{A3B53ACA-41DC-4052-A393-EF864BBD6411}" destId="{E2D1659D-200B-483F-B2D9-AD4E3DC395F5}" srcOrd="1" destOrd="0" presId="urn:microsoft.com/office/officeart/2005/8/layout/orgChart1"/>
    <dgm:cxn modelId="{013B2635-5704-49E3-B74D-F281458487C0}" type="presParOf" srcId="{88A5FFA0-0709-4121-94AD-E1CF0063D41F}" destId="{6BFCB3DD-AD83-4C79-AED2-810B62CA437D}" srcOrd="1" destOrd="0" presId="urn:microsoft.com/office/officeart/2005/8/layout/orgChart1"/>
    <dgm:cxn modelId="{5A6326DC-A066-4363-AE95-B3B791A1EC40}" type="presParOf" srcId="{88A5FFA0-0709-4121-94AD-E1CF0063D41F}" destId="{381E1DCA-26F9-409F-A092-A170A4A5846D}" srcOrd="2" destOrd="0" presId="urn:microsoft.com/office/officeart/2005/8/layout/orgChart1"/>
    <dgm:cxn modelId="{C21425E3-0644-4034-A3B8-3090FF4B6FDA}" type="presParOf" srcId="{1FCDB227-B0F0-4139-86D6-7A36866E87F6}" destId="{19488909-B0D2-454D-9BAD-90EA7AD02907}" srcOrd="2" destOrd="0" presId="urn:microsoft.com/office/officeart/2005/8/layout/orgChart1"/>
    <dgm:cxn modelId="{C7455290-5254-4F23-8D64-781B6E7003C8}" type="presParOf" srcId="{D316957D-F268-4806-A529-7D7E582FD588}" destId="{BCFFCCB8-6EBC-478D-91F6-E9B4F485A0AD}" srcOrd="2" destOrd="0" presId="urn:microsoft.com/office/officeart/2005/8/layout/orgChart1"/>
    <dgm:cxn modelId="{4040A7F1-596F-48F8-953B-D2F8FE448DCA}" type="presParOf" srcId="{D316957D-F268-4806-A529-7D7E582FD588}" destId="{08E68B44-4838-4CA7-A179-5625E189F1D4}" srcOrd="3" destOrd="0" presId="urn:microsoft.com/office/officeart/2005/8/layout/orgChart1"/>
    <dgm:cxn modelId="{AD67358F-D8B6-40DA-AE62-94D00165ECBB}" type="presParOf" srcId="{08E68B44-4838-4CA7-A179-5625E189F1D4}" destId="{19CDEAFF-213A-4C95-96C5-293116FCA2D9}" srcOrd="0" destOrd="0" presId="urn:microsoft.com/office/officeart/2005/8/layout/orgChart1"/>
    <dgm:cxn modelId="{1E556219-169D-4CFA-9C68-329B21E21685}" type="presParOf" srcId="{19CDEAFF-213A-4C95-96C5-293116FCA2D9}" destId="{0209AE26-85A3-44F0-AEDC-7DB519467E85}" srcOrd="0" destOrd="0" presId="urn:microsoft.com/office/officeart/2005/8/layout/orgChart1"/>
    <dgm:cxn modelId="{EF2D677D-1C4B-47F9-A74D-2E5491C99833}" type="presParOf" srcId="{19CDEAFF-213A-4C95-96C5-293116FCA2D9}" destId="{0AF8A0AD-8524-4AA7-910C-07CCB514124E}" srcOrd="1" destOrd="0" presId="urn:microsoft.com/office/officeart/2005/8/layout/orgChart1"/>
    <dgm:cxn modelId="{7AF3600F-AF88-400F-B1D2-654AE832A0D3}" type="presParOf" srcId="{08E68B44-4838-4CA7-A179-5625E189F1D4}" destId="{59233A83-3DDD-44B4-945D-09774CEC1F23}" srcOrd="1" destOrd="0" presId="urn:microsoft.com/office/officeart/2005/8/layout/orgChart1"/>
    <dgm:cxn modelId="{B8903FB7-CFBE-47E3-B3A7-F043E62A4390}" type="presParOf" srcId="{59233A83-3DDD-44B4-945D-09774CEC1F23}" destId="{6B135071-F606-43AE-AF1C-D0F01BD0F061}" srcOrd="0" destOrd="0" presId="urn:microsoft.com/office/officeart/2005/8/layout/orgChart1"/>
    <dgm:cxn modelId="{A2C0CFDA-5CB1-4147-AF64-58CE56779675}" type="presParOf" srcId="{59233A83-3DDD-44B4-945D-09774CEC1F23}" destId="{BE9646C4-3AB0-4F84-A41D-BAE11FC30A99}" srcOrd="1" destOrd="0" presId="urn:microsoft.com/office/officeart/2005/8/layout/orgChart1"/>
    <dgm:cxn modelId="{7B417388-9614-4B83-B4D4-4EEA821D1920}" type="presParOf" srcId="{BE9646C4-3AB0-4F84-A41D-BAE11FC30A99}" destId="{AC37770A-9AC0-45AE-9E6F-6290659C8698}" srcOrd="0" destOrd="0" presId="urn:microsoft.com/office/officeart/2005/8/layout/orgChart1"/>
    <dgm:cxn modelId="{AA52C999-1F0C-4F4F-8DF2-0D62D2172704}" type="presParOf" srcId="{AC37770A-9AC0-45AE-9E6F-6290659C8698}" destId="{B46A48B6-4B02-487A-8CFA-993E0E0DE9E5}" srcOrd="0" destOrd="0" presId="urn:microsoft.com/office/officeart/2005/8/layout/orgChart1"/>
    <dgm:cxn modelId="{6C756E45-FDEC-40D3-B8E1-4A31C80C38F4}" type="presParOf" srcId="{AC37770A-9AC0-45AE-9E6F-6290659C8698}" destId="{66E5D330-3AD3-4D42-957A-F6F5431677F0}" srcOrd="1" destOrd="0" presId="urn:microsoft.com/office/officeart/2005/8/layout/orgChart1"/>
    <dgm:cxn modelId="{1E40616F-EA98-4B16-8FCD-2F696F506349}" type="presParOf" srcId="{BE9646C4-3AB0-4F84-A41D-BAE11FC30A99}" destId="{D3A922DE-6857-433D-8DAB-F82A55E84156}" srcOrd="1" destOrd="0" presId="urn:microsoft.com/office/officeart/2005/8/layout/orgChart1"/>
    <dgm:cxn modelId="{AD700540-A7EF-41D3-91CC-5142B200272E}" type="presParOf" srcId="{BE9646C4-3AB0-4F84-A41D-BAE11FC30A99}" destId="{B862347E-8694-487E-960F-D6D0AA3F6D96}" srcOrd="2" destOrd="0" presId="urn:microsoft.com/office/officeart/2005/8/layout/orgChart1"/>
    <dgm:cxn modelId="{A40D4C7E-EF6E-4222-8EDB-0AFFA3885D0A}" type="presParOf" srcId="{08E68B44-4838-4CA7-A179-5625E189F1D4}" destId="{69B23AEA-3910-4B78-B25D-FD68EBC042AB}" srcOrd="2" destOrd="0" presId="urn:microsoft.com/office/officeart/2005/8/layout/orgChart1"/>
    <dgm:cxn modelId="{244D9768-E3FD-435E-B4EC-81C092F73D49}" type="presParOf" srcId="{D316957D-F268-4806-A529-7D7E582FD588}" destId="{4B41463B-4D92-4413-AAB4-423B11BB1110}" srcOrd="4" destOrd="0" presId="urn:microsoft.com/office/officeart/2005/8/layout/orgChart1"/>
    <dgm:cxn modelId="{4E2023E3-EA8F-4F27-B769-8AECB9B82967}" type="presParOf" srcId="{D316957D-F268-4806-A529-7D7E582FD588}" destId="{A122A8D4-362D-4D99-94FB-2D6E41405029}" srcOrd="5" destOrd="0" presId="urn:microsoft.com/office/officeart/2005/8/layout/orgChart1"/>
    <dgm:cxn modelId="{2C72C97D-A2BB-4D2C-9B23-AACDE4DA9138}" type="presParOf" srcId="{A122A8D4-362D-4D99-94FB-2D6E41405029}" destId="{0CDF72C3-BA62-417D-925D-B44577052F52}" srcOrd="0" destOrd="0" presId="urn:microsoft.com/office/officeart/2005/8/layout/orgChart1"/>
    <dgm:cxn modelId="{88DAFBD2-60DB-484B-848A-C89FD2EDE8EF}" type="presParOf" srcId="{0CDF72C3-BA62-417D-925D-B44577052F52}" destId="{727F5BF0-E99D-4F4C-AFF7-B3867E6BA010}" srcOrd="0" destOrd="0" presId="urn:microsoft.com/office/officeart/2005/8/layout/orgChart1"/>
    <dgm:cxn modelId="{57B585F3-7698-4796-9825-F828994DB200}" type="presParOf" srcId="{0CDF72C3-BA62-417D-925D-B44577052F52}" destId="{A8A80230-7F1F-4B70-92C1-D5501332EAD3}" srcOrd="1" destOrd="0" presId="urn:microsoft.com/office/officeart/2005/8/layout/orgChart1"/>
    <dgm:cxn modelId="{7F397544-573A-4C68-BF83-D054B9DE61A7}" type="presParOf" srcId="{A122A8D4-362D-4D99-94FB-2D6E41405029}" destId="{66AA79A3-E064-4345-A815-592706125C89}" srcOrd="1" destOrd="0" presId="urn:microsoft.com/office/officeart/2005/8/layout/orgChart1"/>
    <dgm:cxn modelId="{FF414725-A1E4-46EB-8BC5-FAFF03A85FBA}" type="presParOf" srcId="{66AA79A3-E064-4345-A815-592706125C89}" destId="{84678D42-E4EC-44C8-AAB4-F1DCDB63D3DB}" srcOrd="0" destOrd="0" presId="urn:microsoft.com/office/officeart/2005/8/layout/orgChart1"/>
    <dgm:cxn modelId="{45205EA4-CEC9-41D3-ABA4-B8C962BA9F26}" type="presParOf" srcId="{66AA79A3-E064-4345-A815-592706125C89}" destId="{09CCACE2-675B-4221-98EA-917D151B8AD7}" srcOrd="1" destOrd="0" presId="urn:microsoft.com/office/officeart/2005/8/layout/orgChart1"/>
    <dgm:cxn modelId="{D893C78E-65CC-4270-AFA9-A11AA0B96BE2}" type="presParOf" srcId="{09CCACE2-675B-4221-98EA-917D151B8AD7}" destId="{0B657DEE-C454-4561-B89F-819C6F7BCE18}" srcOrd="0" destOrd="0" presId="urn:microsoft.com/office/officeart/2005/8/layout/orgChart1"/>
    <dgm:cxn modelId="{733FFC53-AA1C-457D-BA51-95F3AF42090B}" type="presParOf" srcId="{0B657DEE-C454-4561-B89F-819C6F7BCE18}" destId="{E11AF807-7ADF-499A-B0CD-DEFE946372DC}" srcOrd="0" destOrd="0" presId="urn:microsoft.com/office/officeart/2005/8/layout/orgChart1"/>
    <dgm:cxn modelId="{06D80171-3E12-421F-B6CE-D5B63C161C22}" type="presParOf" srcId="{0B657DEE-C454-4561-B89F-819C6F7BCE18}" destId="{BC113B76-3CE2-4B6A-9ADC-D8960F2AA9B4}" srcOrd="1" destOrd="0" presId="urn:microsoft.com/office/officeart/2005/8/layout/orgChart1"/>
    <dgm:cxn modelId="{C712D506-0D59-4F3F-97F6-B065F6DDABF2}" type="presParOf" srcId="{09CCACE2-675B-4221-98EA-917D151B8AD7}" destId="{76394BF1-62F1-4D44-9996-6266A786E639}" srcOrd="1" destOrd="0" presId="urn:microsoft.com/office/officeart/2005/8/layout/orgChart1"/>
    <dgm:cxn modelId="{02D39AC2-061F-48E9-8590-C588F93B3609}" type="presParOf" srcId="{09CCACE2-675B-4221-98EA-917D151B8AD7}" destId="{4AEB90D3-DBDB-4037-8D8C-D74D1E10A579}" srcOrd="2" destOrd="0" presId="urn:microsoft.com/office/officeart/2005/8/layout/orgChart1"/>
    <dgm:cxn modelId="{B95A6230-B75D-4332-B7E0-56F886D62E6E}" type="presParOf" srcId="{A122A8D4-362D-4D99-94FB-2D6E41405029}" destId="{AF69E0B5-9A32-41B0-AE45-3A774EDE5D03}" srcOrd="2" destOrd="0" presId="urn:microsoft.com/office/officeart/2005/8/layout/orgChart1"/>
    <dgm:cxn modelId="{EE6F004F-6DBD-47F2-9A92-F4E16DF0436B}" type="presParOf" srcId="{D316957D-F268-4806-A529-7D7E582FD588}" destId="{783A33B9-C78D-4A63-9B55-E98DA1EB7270}" srcOrd="6" destOrd="0" presId="urn:microsoft.com/office/officeart/2005/8/layout/orgChart1"/>
    <dgm:cxn modelId="{7DCABE4A-6F16-4055-9B8B-18E0A2818837}" type="presParOf" srcId="{D316957D-F268-4806-A529-7D7E582FD588}" destId="{DAB29C73-0A73-4353-9573-A3D99317FDA6}" srcOrd="7" destOrd="0" presId="urn:microsoft.com/office/officeart/2005/8/layout/orgChart1"/>
    <dgm:cxn modelId="{0DDDD4C5-2BC7-44C7-9CF2-47C4499B18D6}" type="presParOf" srcId="{DAB29C73-0A73-4353-9573-A3D99317FDA6}" destId="{246F0D5A-D5A4-41F1-AE8E-0639D7A5D720}" srcOrd="0" destOrd="0" presId="urn:microsoft.com/office/officeart/2005/8/layout/orgChart1"/>
    <dgm:cxn modelId="{06B1A0E8-7557-469F-B235-BFE0C4AC2D49}" type="presParOf" srcId="{246F0D5A-D5A4-41F1-AE8E-0639D7A5D720}" destId="{0368FF74-957B-45E7-9948-520F758B38DE}" srcOrd="0" destOrd="0" presId="urn:microsoft.com/office/officeart/2005/8/layout/orgChart1"/>
    <dgm:cxn modelId="{64D85184-F72E-470E-B038-B6EB69FA5EFF}" type="presParOf" srcId="{246F0D5A-D5A4-41F1-AE8E-0639D7A5D720}" destId="{8887BAD0-D9EF-4CF3-BB39-6263037FF1B5}" srcOrd="1" destOrd="0" presId="urn:microsoft.com/office/officeart/2005/8/layout/orgChart1"/>
    <dgm:cxn modelId="{44FF3449-2950-4E5B-A4A6-9F99BA509926}" type="presParOf" srcId="{DAB29C73-0A73-4353-9573-A3D99317FDA6}" destId="{32A89F39-ABCE-4CCD-A30A-588FC311A2DC}" srcOrd="1" destOrd="0" presId="urn:microsoft.com/office/officeart/2005/8/layout/orgChart1"/>
    <dgm:cxn modelId="{00EFDEB3-86B5-4372-8C47-7BCFB282C3DA}" type="presParOf" srcId="{32A89F39-ABCE-4CCD-A30A-588FC311A2DC}" destId="{21D98056-E13E-45F9-99BE-A5CC8A994AFA}" srcOrd="0" destOrd="0" presId="urn:microsoft.com/office/officeart/2005/8/layout/orgChart1"/>
    <dgm:cxn modelId="{E1E76323-FFF3-4D27-8EAC-3A5E5C5439E3}" type="presParOf" srcId="{32A89F39-ABCE-4CCD-A30A-588FC311A2DC}" destId="{5A13AE20-524B-4040-87B1-289DADEEB55A}" srcOrd="1" destOrd="0" presId="urn:microsoft.com/office/officeart/2005/8/layout/orgChart1"/>
    <dgm:cxn modelId="{1BAF44CC-E875-4437-AA4A-7D10AB48D4B9}" type="presParOf" srcId="{5A13AE20-524B-4040-87B1-289DADEEB55A}" destId="{A42AE740-4332-4C92-8AC1-11F52C025AD8}" srcOrd="0" destOrd="0" presId="urn:microsoft.com/office/officeart/2005/8/layout/orgChart1"/>
    <dgm:cxn modelId="{65BEC450-A080-4474-A89D-64123D7D7415}" type="presParOf" srcId="{A42AE740-4332-4C92-8AC1-11F52C025AD8}" destId="{91C312E1-5EA4-453B-B6FB-4477AA39D8F3}" srcOrd="0" destOrd="0" presId="urn:microsoft.com/office/officeart/2005/8/layout/orgChart1"/>
    <dgm:cxn modelId="{6306BEDE-2A26-4795-9DEC-EF1C754377A1}" type="presParOf" srcId="{A42AE740-4332-4C92-8AC1-11F52C025AD8}" destId="{93BFB72E-C3A3-453F-9F4F-58FE57CDEEC7}" srcOrd="1" destOrd="0" presId="urn:microsoft.com/office/officeart/2005/8/layout/orgChart1"/>
    <dgm:cxn modelId="{E1E9E57A-0663-4946-9BA4-E0A34AB328F8}" type="presParOf" srcId="{5A13AE20-524B-4040-87B1-289DADEEB55A}" destId="{81C8F569-ED24-481B-9906-5CBCD8000CA4}" srcOrd="1" destOrd="0" presId="urn:microsoft.com/office/officeart/2005/8/layout/orgChart1"/>
    <dgm:cxn modelId="{D16A1597-75E0-498F-899B-BA4E19EA839C}" type="presParOf" srcId="{5A13AE20-524B-4040-87B1-289DADEEB55A}" destId="{C7748771-7FB4-4582-9084-3958DA8FEB19}" srcOrd="2" destOrd="0" presId="urn:microsoft.com/office/officeart/2005/8/layout/orgChart1"/>
    <dgm:cxn modelId="{656CA153-DEB5-4266-B58C-4560A77B876B}" type="presParOf" srcId="{32A89F39-ABCE-4CCD-A30A-588FC311A2DC}" destId="{3BCD4155-32A7-48F6-8CD3-D5AEE155ED7E}" srcOrd="2" destOrd="0" presId="urn:microsoft.com/office/officeart/2005/8/layout/orgChart1"/>
    <dgm:cxn modelId="{1F272E8D-291F-44D6-B5C2-A6D410DC2AE0}" type="presParOf" srcId="{32A89F39-ABCE-4CCD-A30A-588FC311A2DC}" destId="{881A14C7-BD3B-4544-A12A-2BD2408B7437}" srcOrd="3" destOrd="0" presId="urn:microsoft.com/office/officeart/2005/8/layout/orgChart1"/>
    <dgm:cxn modelId="{BEC9AC35-BBB0-4338-BFAE-68C5AA1C5EEF}" type="presParOf" srcId="{881A14C7-BD3B-4544-A12A-2BD2408B7437}" destId="{6A862FED-1DC5-4DE8-9EC6-A25109D28020}" srcOrd="0" destOrd="0" presId="urn:microsoft.com/office/officeart/2005/8/layout/orgChart1"/>
    <dgm:cxn modelId="{E1591E0B-2035-47A5-9AE7-202CA395686C}" type="presParOf" srcId="{6A862FED-1DC5-4DE8-9EC6-A25109D28020}" destId="{FD9F7B39-B429-4754-A988-0AB45C0DA125}" srcOrd="0" destOrd="0" presId="urn:microsoft.com/office/officeart/2005/8/layout/orgChart1"/>
    <dgm:cxn modelId="{6BF3C748-D55C-4FC3-AC1C-7AEE513ABE2A}" type="presParOf" srcId="{6A862FED-1DC5-4DE8-9EC6-A25109D28020}" destId="{06A46A10-7FFF-4A91-94DD-C2B60BE0E96C}" srcOrd="1" destOrd="0" presId="urn:microsoft.com/office/officeart/2005/8/layout/orgChart1"/>
    <dgm:cxn modelId="{DD7C6168-056B-450C-883B-552AA8486DE4}" type="presParOf" srcId="{881A14C7-BD3B-4544-A12A-2BD2408B7437}" destId="{568ADB43-BE2E-4774-9FA9-D840B7287360}" srcOrd="1" destOrd="0" presId="urn:microsoft.com/office/officeart/2005/8/layout/orgChart1"/>
    <dgm:cxn modelId="{57BD0229-A7EE-4F4B-9444-220B7A2429B6}" type="presParOf" srcId="{881A14C7-BD3B-4544-A12A-2BD2408B7437}" destId="{B69EDCB2-DE6B-40C2-B830-9E7F975EEB50}" srcOrd="2" destOrd="0" presId="urn:microsoft.com/office/officeart/2005/8/layout/orgChart1"/>
    <dgm:cxn modelId="{2121FDD1-3F03-4690-8AFB-6AA62ECCF6AE}" type="presParOf" srcId="{DAB29C73-0A73-4353-9573-A3D99317FDA6}" destId="{B9D23BBF-BCA2-46C0-912C-AEA122941B14}" srcOrd="2" destOrd="0" presId="urn:microsoft.com/office/officeart/2005/8/layout/orgChart1"/>
    <dgm:cxn modelId="{664A0AA2-4CAE-4822-9656-C96BA7A57EE2}" type="presParOf" srcId="{518F29B2-A815-4724-80D0-B65A145CF3B6}" destId="{D9BC2FD3-BBB5-48AB-BB7A-45106E6D99F4}" srcOrd="2" destOrd="0" presId="urn:microsoft.com/office/officeart/2005/8/layout/orgChart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BCD4155-32A7-48F6-8CD3-D5AEE155ED7E}">
      <dsp:nvSpPr>
        <dsp:cNvPr id="0" name=""/>
        <dsp:cNvSpPr/>
      </dsp:nvSpPr>
      <dsp:spPr>
        <a:xfrm>
          <a:off x="4192471" y="1482236"/>
          <a:ext cx="168519" cy="1314455"/>
        </a:xfrm>
        <a:custGeom>
          <a:avLst/>
          <a:gdLst/>
          <a:ahLst/>
          <a:cxnLst/>
          <a:rect l="0" t="0" r="0" b="0"/>
          <a:pathLst>
            <a:path>
              <a:moveTo>
                <a:pt x="0" y="0"/>
              </a:moveTo>
              <a:lnTo>
                <a:pt x="0" y="1314455"/>
              </a:lnTo>
              <a:lnTo>
                <a:pt x="168519" y="131445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1D98056-E13E-45F9-99BE-A5CC8A994AFA}">
      <dsp:nvSpPr>
        <dsp:cNvPr id="0" name=""/>
        <dsp:cNvSpPr/>
      </dsp:nvSpPr>
      <dsp:spPr>
        <a:xfrm>
          <a:off x="4192471" y="1482236"/>
          <a:ext cx="168519" cy="516794"/>
        </a:xfrm>
        <a:custGeom>
          <a:avLst/>
          <a:gdLst/>
          <a:ahLst/>
          <a:cxnLst/>
          <a:rect l="0" t="0" r="0" b="0"/>
          <a:pathLst>
            <a:path>
              <a:moveTo>
                <a:pt x="0" y="0"/>
              </a:moveTo>
              <a:lnTo>
                <a:pt x="0" y="516794"/>
              </a:lnTo>
              <a:lnTo>
                <a:pt x="168519" y="51679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83A33B9-C78D-4A63-9B55-E98DA1EB7270}">
      <dsp:nvSpPr>
        <dsp:cNvPr id="0" name=""/>
        <dsp:cNvSpPr/>
      </dsp:nvSpPr>
      <dsp:spPr>
        <a:xfrm>
          <a:off x="2602766" y="684574"/>
          <a:ext cx="2039091" cy="235927"/>
        </a:xfrm>
        <a:custGeom>
          <a:avLst/>
          <a:gdLst/>
          <a:ahLst/>
          <a:cxnLst/>
          <a:rect l="0" t="0" r="0" b="0"/>
          <a:pathLst>
            <a:path>
              <a:moveTo>
                <a:pt x="0" y="0"/>
              </a:moveTo>
              <a:lnTo>
                <a:pt x="0" y="117963"/>
              </a:lnTo>
              <a:lnTo>
                <a:pt x="2039091" y="117963"/>
              </a:lnTo>
              <a:lnTo>
                <a:pt x="2039091" y="23592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4678D42-E4EC-44C8-AAB4-F1DCDB63D3DB}">
      <dsp:nvSpPr>
        <dsp:cNvPr id="0" name=""/>
        <dsp:cNvSpPr/>
      </dsp:nvSpPr>
      <dsp:spPr>
        <a:xfrm>
          <a:off x="2817843" y="1482236"/>
          <a:ext cx="154027" cy="536612"/>
        </a:xfrm>
        <a:custGeom>
          <a:avLst/>
          <a:gdLst/>
          <a:ahLst/>
          <a:cxnLst/>
          <a:rect l="0" t="0" r="0" b="0"/>
          <a:pathLst>
            <a:path>
              <a:moveTo>
                <a:pt x="0" y="0"/>
              </a:moveTo>
              <a:lnTo>
                <a:pt x="0" y="536612"/>
              </a:lnTo>
              <a:lnTo>
                <a:pt x="154027" y="53661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41463B-4D92-4413-AAB4-423B11BB1110}">
      <dsp:nvSpPr>
        <dsp:cNvPr id="0" name=""/>
        <dsp:cNvSpPr/>
      </dsp:nvSpPr>
      <dsp:spPr>
        <a:xfrm>
          <a:off x="2602766" y="684574"/>
          <a:ext cx="664462" cy="235927"/>
        </a:xfrm>
        <a:custGeom>
          <a:avLst/>
          <a:gdLst/>
          <a:ahLst/>
          <a:cxnLst/>
          <a:rect l="0" t="0" r="0" b="0"/>
          <a:pathLst>
            <a:path>
              <a:moveTo>
                <a:pt x="0" y="0"/>
              </a:moveTo>
              <a:lnTo>
                <a:pt x="0" y="117963"/>
              </a:lnTo>
              <a:lnTo>
                <a:pt x="664462" y="117963"/>
              </a:lnTo>
              <a:lnTo>
                <a:pt x="664462" y="23592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135071-F606-43AE-AF1C-D0F01BD0F061}">
      <dsp:nvSpPr>
        <dsp:cNvPr id="0" name=""/>
        <dsp:cNvSpPr/>
      </dsp:nvSpPr>
      <dsp:spPr>
        <a:xfrm>
          <a:off x="1473683" y="1482236"/>
          <a:ext cx="168519" cy="516794"/>
        </a:xfrm>
        <a:custGeom>
          <a:avLst/>
          <a:gdLst/>
          <a:ahLst/>
          <a:cxnLst/>
          <a:rect l="0" t="0" r="0" b="0"/>
          <a:pathLst>
            <a:path>
              <a:moveTo>
                <a:pt x="0" y="0"/>
              </a:moveTo>
              <a:lnTo>
                <a:pt x="0" y="516794"/>
              </a:lnTo>
              <a:lnTo>
                <a:pt x="168519" y="51679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FFCCB8-6EBC-478D-91F6-E9B4F485A0AD}">
      <dsp:nvSpPr>
        <dsp:cNvPr id="0" name=""/>
        <dsp:cNvSpPr/>
      </dsp:nvSpPr>
      <dsp:spPr>
        <a:xfrm>
          <a:off x="1923069" y="684574"/>
          <a:ext cx="679697" cy="235927"/>
        </a:xfrm>
        <a:custGeom>
          <a:avLst/>
          <a:gdLst/>
          <a:ahLst/>
          <a:cxnLst/>
          <a:rect l="0" t="0" r="0" b="0"/>
          <a:pathLst>
            <a:path>
              <a:moveTo>
                <a:pt x="679697" y="0"/>
              </a:moveTo>
              <a:lnTo>
                <a:pt x="679697" y="117963"/>
              </a:lnTo>
              <a:lnTo>
                <a:pt x="0" y="117963"/>
              </a:lnTo>
              <a:lnTo>
                <a:pt x="0" y="23592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C99F7DD-3A6A-4104-A2B5-2159EA9537BA}">
      <dsp:nvSpPr>
        <dsp:cNvPr id="0" name=""/>
        <dsp:cNvSpPr/>
      </dsp:nvSpPr>
      <dsp:spPr>
        <a:xfrm>
          <a:off x="112346" y="1482236"/>
          <a:ext cx="170462" cy="516794"/>
        </a:xfrm>
        <a:custGeom>
          <a:avLst/>
          <a:gdLst/>
          <a:ahLst/>
          <a:cxnLst/>
          <a:rect l="0" t="0" r="0" b="0"/>
          <a:pathLst>
            <a:path>
              <a:moveTo>
                <a:pt x="0" y="0"/>
              </a:moveTo>
              <a:lnTo>
                <a:pt x="0" y="516794"/>
              </a:lnTo>
              <a:lnTo>
                <a:pt x="170462" y="51679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96DAD90-B78F-4DCC-AF17-D510C4F990B6}">
      <dsp:nvSpPr>
        <dsp:cNvPr id="0" name=""/>
        <dsp:cNvSpPr/>
      </dsp:nvSpPr>
      <dsp:spPr>
        <a:xfrm>
          <a:off x="561733" y="684574"/>
          <a:ext cx="2041033" cy="235927"/>
        </a:xfrm>
        <a:custGeom>
          <a:avLst/>
          <a:gdLst/>
          <a:ahLst/>
          <a:cxnLst/>
          <a:rect l="0" t="0" r="0" b="0"/>
          <a:pathLst>
            <a:path>
              <a:moveTo>
                <a:pt x="2041033" y="0"/>
              </a:moveTo>
              <a:lnTo>
                <a:pt x="2041033" y="117963"/>
              </a:lnTo>
              <a:lnTo>
                <a:pt x="0" y="117963"/>
              </a:lnTo>
              <a:lnTo>
                <a:pt x="0" y="23592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8B3FAF4-FEA4-41F9-8FF1-270D7E6B992E}">
      <dsp:nvSpPr>
        <dsp:cNvPr id="0" name=""/>
        <dsp:cNvSpPr/>
      </dsp:nvSpPr>
      <dsp:spPr>
        <a:xfrm>
          <a:off x="2041033" y="122841"/>
          <a:ext cx="1123466" cy="56173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vi-VN" sz="1800" kern="1200"/>
            <a:t>Giám Đốc</a:t>
          </a:r>
          <a:endParaRPr lang="en-US" sz="1800" kern="1200"/>
        </a:p>
      </dsp:txBody>
      <dsp:txXfrm>
        <a:off x="2041033" y="122841"/>
        <a:ext cx="1123466" cy="561733"/>
      </dsp:txXfrm>
    </dsp:sp>
    <dsp:sp modelId="{019F9CB2-2B74-4508-B0E0-AD56C93A8D8A}">
      <dsp:nvSpPr>
        <dsp:cNvPr id="0" name=""/>
        <dsp:cNvSpPr/>
      </dsp:nvSpPr>
      <dsp:spPr>
        <a:xfrm>
          <a:off x="0" y="920502"/>
          <a:ext cx="1123466" cy="56173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US" sz="1800" kern="1200"/>
            <a:t>Quản lý nhân viên</a:t>
          </a:r>
        </a:p>
      </dsp:txBody>
      <dsp:txXfrm>
        <a:off x="0" y="920502"/>
        <a:ext cx="1123466" cy="561733"/>
      </dsp:txXfrm>
    </dsp:sp>
    <dsp:sp modelId="{5CAA6AE2-D60B-4832-94F6-4B34E8306007}">
      <dsp:nvSpPr>
        <dsp:cNvPr id="0" name=""/>
        <dsp:cNvSpPr/>
      </dsp:nvSpPr>
      <dsp:spPr>
        <a:xfrm>
          <a:off x="282808" y="1718163"/>
          <a:ext cx="1123466" cy="56173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US" sz="1800" kern="1200"/>
            <a:t>Nhân viên</a:t>
          </a:r>
        </a:p>
      </dsp:txBody>
      <dsp:txXfrm>
        <a:off x="282808" y="1718163"/>
        <a:ext cx="1123466" cy="561733"/>
      </dsp:txXfrm>
    </dsp:sp>
    <dsp:sp modelId="{0209AE26-85A3-44F0-AEDC-7DB519467E85}">
      <dsp:nvSpPr>
        <dsp:cNvPr id="0" name=""/>
        <dsp:cNvSpPr/>
      </dsp:nvSpPr>
      <dsp:spPr>
        <a:xfrm>
          <a:off x="1361336" y="920502"/>
          <a:ext cx="1123466" cy="56173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US" sz="1800" kern="1200"/>
            <a:t>Quản lý sản phẩm</a:t>
          </a:r>
        </a:p>
      </dsp:txBody>
      <dsp:txXfrm>
        <a:off x="1361336" y="920502"/>
        <a:ext cx="1123466" cy="561733"/>
      </dsp:txXfrm>
    </dsp:sp>
    <dsp:sp modelId="{B46A48B6-4B02-487A-8CFA-993E0E0DE9E5}">
      <dsp:nvSpPr>
        <dsp:cNvPr id="0" name=""/>
        <dsp:cNvSpPr/>
      </dsp:nvSpPr>
      <dsp:spPr>
        <a:xfrm>
          <a:off x="1642203" y="1718163"/>
          <a:ext cx="1123466" cy="56173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US" sz="1800" kern="1200"/>
            <a:t>Sản phẩm</a:t>
          </a:r>
        </a:p>
      </dsp:txBody>
      <dsp:txXfrm>
        <a:off x="1642203" y="1718163"/>
        <a:ext cx="1123466" cy="561733"/>
      </dsp:txXfrm>
    </dsp:sp>
    <dsp:sp modelId="{727F5BF0-E99D-4F4C-AFF7-B3867E6BA010}">
      <dsp:nvSpPr>
        <dsp:cNvPr id="0" name=""/>
        <dsp:cNvSpPr/>
      </dsp:nvSpPr>
      <dsp:spPr>
        <a:xfrm>
          <a:off x="2705496" y="920502"/>
          <a:ext cx="1123466" cy="56173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US" sz="1800" kern="1200"/>
            <a:t>Quản lý khách hàng</a:t>
          </a:r>
        </a:p>
      </dsp:txBody>
      <dsp:txXfrm>
        <a:off x="2705496" y="920502"/>
        <a:ext cx="1123466" cy="561733"/>
      </dsp:txXfrm>
    </dsp:sp>
    <dsp:sp modelId="{E11AF807-7ADF-499A-B0CD-DEFE946372DC}">
      <dsp:nvSpPr>
        <dsp:cNvPr id="0" name=""/>
        <dsp:cNvSpPr/>
      </dsp:nvSpPr>
      <dsp:spPr>
        <a:xfrm>
          <a:off x="2971870" y="1737981"/>
          <a:ext cx="1123466" cy="56173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US" sz="1800" kern="1200"/>
            <a:t>Khách hàng</a:t>
          </a:r>
        </a:p>
      </dsp:txBody>
      <dsp:txXfrm>
        <a:off x="2971870" y="1737981"/>
        <a:ext cx="1123466" cy="561733"/>
      </dsp:txXfrm>
    </dsp:sp>
    <dsp:sp modelId="{0368FF74-957B-45E7-9948-520F758B38DE}">
      <dsp:nvSpPr>
        <dsp:cNvPr id="0" name=""/>
        <dsp:cNvSpPr/>
      </dsp:nvSpPr>
      <dsp:spPr>
        <a:xfrm>
          <a:off x="4080124" y="920502"/>
          <a:ext cx="1123466" cy="56173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US" sz="1800" kern="1200"/>
            <a:t>Quản lý kho</a:t>
          </a:r>
        </a:p>
      </dsp:txBody>
      <dsp:txXfrm>
        <a:off x="4080124" y="920502"/>
        <a:ext cx="1123466" cy="561733"/>
      </dsp:txXfrm>
    </dsp:sp>
    <dsp:sp modelId="{91C312E1-5EA4-453B-B6FB-4477AA39D8F3}">
      <dsp:nvSpPr>
        <dsp:cNvPr id="0" name=""/>
        <dsp:cNvSpPr/>
      </dsp:nvSpPr>
      <dsp:spPr>
        <a:xfrm>
          <a:off x="4360991" y="1718163"/>
          <a:ext cx="1123466" cy="56173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US" sz="1800" kern="1200"/>
            <a:t>Nhập</a:t>
          </a:r>
        </a:p>
      </dsp:txBody>
      <dsp:txXfrm>
        <a:off x="4360991" y="1718163"/>
        <a:ext cx="1123466" cy="561733"/>
      </dsp:txXfrm>
    </dsp:sp>
    <dsp:sp modelId="{FD9F7B39-B429-4754-A988-0AB45C0DA125}">
      <dsp:nvSpPr>
        <dsp:cNvPr id="0" name=""/>
        <dsp:cNvSpPr/>
      </dsp:nvSpPr>
      <dsp:spPr>
        <a:xfrm>
          <a:off x="4360991" y="2515825"/>
          <a:ext cx="1123466" cy="56173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US" sz="1800" kern="1200"/>
            <a:t>Xuất</a:t>
          </a:r>
        </a:p>
      </dsp:txBody>
      <dsp:txXfrm>
        <a:off x="4360991" y="2515825"/>
        <a:ext cx="1123466" cy="56173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14F6F4-F959-45FC-9827-76F02CD81B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TotalTime>
  <Pages>82</Pages>
  <Words>7942</Words>
  <Characters>45272</Characters>
  <Application>Microsoft Office Word</Application>
  <DocSecurity>0</DocSecurity>
  <Lines>377</Lines>
  <Paragraphs>106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53108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Lam Hoang</dc:creator>
  <cp:lastModifiedBy>Võ Duy Ân</cp:lastModifiedBy>
  <cp:revision>11</cp:revision>
  <dcterms:created xsi:type="dcterms:W3CDTF">2024-07-04T16:35:00Z</dcterms:created>
  <dcterms:modified xsi:type="dcterms:W3CDTF">2024-07-27T04:56:00Z</dcterms:modified>
</cp:coreProperties>
</file>